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16du:dateUtc="2024-08-23T09:06:00Z"/>
          <w:b/>
          <w:bCs/>
          <w:sz w:val="28"/>
          <w:szCs w:val="28"/>
        </w:rPr>
      </w:pPr>
      <w:ins w:id="64" w:author="Gert Morlion" w:date="2024-08-23T11:06:00Z" w16du:dateUtc="2024-08-23T09:06:00Z">
        <w:r>
          <w:rPr>
            <w:b/>
            <w:bCs/>
            <w:sz w:val="28"/>
            <w:szCs w:val="28"/>
          </w:rPr>
          <w:t xml:space="preserve">Draft </w:t>
        </w:r>
        <w:r w:rsidR="00F6798B">
          <w:rPr>
            <w:b/>
            <w:bCs/>
            <w:sz w:val="28"/>
            <w:szCs w:val="28"/>
          </w:rPr>
          <w:t>for Edition 1.2.0</w:t>
        </w:r>
      </w:ins>
    </w:p>
    <w:p w14:paraId="034CBC8D" w14:textId="29A7B818"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16du:dateUtc="2024-08-23T09:06:00Z">
        <w:r>
          <w:rPr>
            <w:b/>
            <w:bCs/>
            <w:sz w:val="28"/>
            <w:szCs w:val="28"/>
          </w:rPr>
          <w:t>September</w:t>
        </w:r>
      </w:ins>
      <w:del w:id="66" w:author="Gert Morlion" w:date="2024-08-23T11:06:00Z" w16du:dateUtc="2024-08-23T09:06:00Z">
        <w:r w:rsidR="007260E2" w:rsidRPr="00D22CCD" w:rsidDel="00F6798B">
          <w:rPr>
            <w:b/>
            <w:bCs/>
            <w:sz w:val="28"/>
            <w:szCs w:val="28"/>
          </w:rPr>
          <w:delText>October</w:delText>
        </w:r>
      </w:del>
      <w:r w:rsidR="007260E2" w:rsidRPr="00D22CCD">
        <w:rPr>
          <w:b/>
          <w:bCs/>
          <w:sz w:val="28"/>
          <w:szCs w:val="28"/>
        </w:rPr>
        <w:t xml:space="preserve"> </w:t>
      </w:r>
      <w:del w:id="67" w:author="Gert Morlion" w:date="2023-06-05T13:26:00Z">
        <w:r w:rsidR="00105B7B" w:rsidRPr="00D22CCD" w:rsidDel="0087647E">
          <w:rPr>
            <w:b/>
            <w:bCs/>
            <w:sz w:val="28"/>
            <w:szCs w:val="28"/>
          </w:rPr>
          <w:delText>2019</w:delText>
        </w:r>
      </w:del>
      <w:ins w:id="68" w:author="Gert Morlion" w:date="2023-06-05T13:26:00Z">
        <w:r w:rsidR="0087647E">
          <w:rPr>
            <w:b/>
            <w:bCs/>
            <w:sz w:val="28"/>
            <w:szCs w:val="28"/>
          </w:rPr>
          <w:t>202</w:t>
        </w:r>
      </w:ins>
      <w:ins w:id="69" w:author="Gert Morlion" w:date="2024-08-23T11:06:00Z" w16du:dateUtc="2024-08-23T09:06:00Z">
        <w:r>
          <w:rPr>
            <w:b/>
            <w:bCs/>
            <w:sz w:val="28"/>
            <w:szCs w:val="28"/>
          </w:rPr>
          <w:t>4</w:t>
        </w:r>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77777777" w:rsidR="00453023" w:rsidRPr="00D22CCD" w:rsidRDefault="007260E2">
      <w:pPr>
        <w:pStyle w:val="Tekstopmerking"/>
        <w:rPr>
          <w:color w:val="FF0000"/>
        </w:rPr>
      </w:pPr>
      <w:r w:rsidRPr="00D22CCD">
        <w:rPr>
          <w:color w:val="FF0000"/>
        </w:rPr>
        <w:t xml:space="preserve">NOTE:  S-401 has various components that are in development. Therefore until it is at a final draft stage various items such as the main document, feature catalogue and encoding guide are not fully harmonized. </w:t>
      </w:r>
    </w:p>
    <w:p w14:paraId="27120E88" w14:textId="77777777" w:rsidR="00385B34" w:rsidRPr="00D22CCD" w:rsidRDefault="00385B34">
      <w:pPr>
        <w:pStyle w:val="Tekstopmerking"/>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0" w:author="Gert Morlion" w:date="2024-08-23T11:07:00Z" w16du:dateUtc="2024-08-23T09: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1" w:author="Gert Morlion" w:date="2024-08-23T11:07:00Z" w16du:dateUtc="2024-08-23T09: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2" w:author="Gert Morlion" w:date="2024-08-23T11:07:00Z" w16du:dateUtc="2024-08-23T09: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3" w:author="Gert Morlion" w:date="2024-08-23T11:07:00Z" w16du:dateUtc="2024-08-23T09: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4" w:author="Gert Morlion" w:date="2024-08-23T11:07:00Z" w16du:dateUtc="2024-08-23T09: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5" w:author="Gert Morlion" w:date="2024-08-23T11:07:00Z" w16du:dateUtc="2024-08-23T09: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BE21AB">
        <w:trPr>
          <w:ins w:id="76" w:author="Gert Morlion" w:date="2024-08-23T11:07:00Z"/>
        </w:trPr>
        <w:tc>
          <w:tcPr>
            <w:tcW w:w="9253" w:type="dxa"/>
            <w:tcBorders>
              <w:top w:val="single" w:sz="4" w:space="0" w:color="000000"/>
            </w:tcBorders>
          </w:tcPr>
          <w:p w14:paraId="714973DC" w14:textId="77777777" w:rsidR="00BF6B79" w:rsidRPr="002F4B80" w:rsidRDefault="00BF6B79" w:rsidP="00BE21A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7" w:author="Gert Morlion" w:date="2024-08-23T11:07:00Z"/>
                <w:rFonts w:ascii="Helvetica" w:hAnsi="Helvetica"/>
                <w:sz w:val="22"/>
                <w:szCs w:val="22"/>
                <w:lang w:val="en-AU"/>
              </w:rPr>
            </w:pPr>
            <w:ins w:id="78"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tc>
      </w:tr>
      <w:tr w:rsidR="00BF6B79" w:rsidRPr="00DC6E9A" w14:paraId="11507C56" w14:textId="77777777" w:rsidTr="00BE21AB">
        <w:trPr>
          <w:ins w:id="79" w:author="Gert Morlion" w:date="2024-08-23T11:07:00Z"/>
        </w:trPr>
        <w:tc>
          <w:tcPr>
            <w:tcW w:w="9253" w:type="dxa"/>
          </w:tcPr>
          <w:p w14:paraId="45275764" w14:textId="77777777" w:rsidR="00BF6B79" w:rsidRPr="004E17D6" w:rsidRDefault="00BF6B79" w:rsidP="00BE21AB">
            <w:pPr>
              <w:pStyle w:val="Default"/>
              <w:spacing w:before="120" w:after="120"/>
              <w:ind w:left="317" w:right="390"/>
              <w:jc w:val="both"/>
              <w:rPr>
                <w:ins w:id="80" w:author="Gert Morlion" w:date="2024-08-23T11:07:00Z"/>
                <w:color w:val="auto"/>
                <w:sz w:val="20"/>
                <w:szCs w:val="20"/>
                <w:lang w:val="en-AU"/>
              </w:rPr>
            </w:pPr>
            <w:ins w:id="81" w:author="Gert Morlion" w:date="2024-08-23T11:07:00Z">
              <w:r w:rsidRPr="002F4B80">
                <w:rPr>
                  <w:color w:val="auto"/>
                  <w:sz w:val="20"/>
                  <w:szCs w:val="20"/>
                  <w:lang w:val="en-AU"/>
                </w:rPr>
                <w:t xml:space="preserve">This work is copyright. Apart from any use permitted in accordance with the </w:t>
              </w:r>
              <w:r>
                <w:fldChar w:fldCharType="begin"/>
              </w:r>
              <w:r>
                <w:instrText>HYPERLINK "http://www.wipo.int/treaties/en/ip/berne/trtdocs_wo001.html"</w:instrText>
              </w:r>
              <w:r>
                <w:fldChar w:fldCharType="separate"/>
              </w:r>
              <w:r w:rsidRPr="002F4B80">
                <w:rPr>
                  <w:color w:val="auto"/>
                  <w:sz w:val="20"/>
                  <w:szCs w:val="20"/>
                  <w:lang w:val="en-AU"/>
                </w:rPr>
                <w:t>Berne Convention for the Protection of Literary and Artistic Works</w:t>
              </w:r>
              <w:r>
                <w:rPr>
                  <w:color w:val="auto"/>
                  <w:sz w:val="20"/>
                  <w:szCs w:val="20"/>
                  <w:lang w:val="en-AU"/>
                </w:rPr>
                <w:fldChar w:fldCharType="end"/>
              </w:r>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ins>
          </w:p>
        </w:tc>
      </w:tr>
      <w:tr w:rsidR="00BF6B79" w:rsidRPr="00DC6E9A" w14:paraId="469AC858" w14:textId="77777777" w:rsidTr="00BE21AB">
        <w:trPr>
          <w:ins w:id="82" w:author="Gert Morlion" w:date="2024-08-23T11:07:00Z"/>
        </w:trPr>
        <w:tc>
          <w:tcPr>
            <w:tcW w:w="9253" w:type="dxa"/>
          </w:tcPr>
          <w:p w14:paraId="57BE9D06" w14:textId="77777777" w:rsidR="00BF6B79" w:rsidRPr="007F6DC7" w:rsidRDefault="00BF6B79" w:rsidP="00BE21AB">
            <w:pPr>
              <w:pStyle w:val="Default"/>
              <w:spacing w:before="120" w:after="120"/>
              <w:ind w:left="317" w:right="390"/>
              <w:jc w:val="both"/>
              <w:rPr>
                <w:ins w:id="83" w:author="Gert Morlion" w:date="2024-08-23T11:07:00Z"/>
                <w:color w:val="auto"/>
                <w:sz w:val="20"/>
                <w:szCs w:val="20"/>
                <w:lang w:val="en-AU"/>
              </w:rPr>
            </w:pPr>
            <w:ins w:id="84" w:author="Gert Morlion" w:date="2024-08-23T11:07:00Z">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ins>
          </w:p>
        </w:tc>
      </w:tr>
      <w:tr w:rsidR="00BF6B79" w:rsidRPr="00DC6E9A" w14:paraId="3F0659C9" w14:textId="77777777" w:rsidTr="00BE21AB">
        <w:trPr>
          <w:ins w:id="85" w:author="Gert Morlion" w:date="2024-08-23T11:07:00Z"/>
        </w:trPr>
        <w:tc>
          <w:tcPr>
            <w:tcW w:w="9253" w:type="dxa"/>
          </w:tcPr>
          <w:p w14:paraId="3B04B7A7" w14:textId="77777777" w:rsidR="00BF6B79" w:rsidRPr="007F6DC7" w:rsidRDefault="00BF6B79" w:rsidP="00BE21AB">
            <w:pPr>
              <w:autoSpaceDE w:val="0"/>
              <w:autoSpaceDN w:val="0"/>
              <w:adjustRightInd w:val="0"/>
              <w:spacing w:before="120" w:after="120" w:line="240" w:lineRule="auto"/>
              <w:ind w:left="317" w:right="390"/>
              <w:rPr>
                <w:ins w:id="86" w:author="Gert Morlion" w:date="2024-08-23T11:07:00Z"/>
                <w:rFonts w:cs="Arial"/>
                <w:lang w:val="en-AU"/>
              </w:rPr>
            </w:pPr>
            <w:ins w:id="87" w:author="Gert Morlion" w:date="2024-08-23T11:07:00Z">
              <w:r w:rsidRPr="002F4B80">
                <w:rPr>
                  <w:rFonts w:cs="Arial"/>
                  <w:lang w:val="en-AU"/>
                </w:rPr>
                <w:t>In the event that this document or partial material from this document is reproduced, translated or distributed under the terms described above, the following statements are to be included:</w:t>
              </w:r>
            </w:ins>
          </w:p>
        </w:tc>
      </w:tr>
      <w:tr w:rsidR="00BF6B79" w:rsidRPr="00DC6E9A" w14:paraId="6B0BDC75" w14:textId="77777777" w:rsidTr="00BE21AB">
        <w:trPr>
          <w:ins w:id="88" w:author="Gert Morlion" w:date="2024-08-23T11:07:00Z"/>
        </w:trPr>
        <w:tc>
          <w:tcPr>
            <w:tcW w:w="9253" w:type="dxa"/>
          </w:tcPr>
          <w:p w14:paraId="71AF3EDF" w14:textId="77777777" w:rsidR="00BF6B79" w:rsidRPr="004E17D6" w:rsidRDefault="00BF6B79" w:rsidP="00BE21AB">
            <w:pPr>
              <w:autoSpaceDE w:val="0"/>
              <w:autoSpaceDN w:val="0"/>
              <w:adjustRightInd w:val="0"/>
              <w:spacing w:before="120" w:after="120" w:line="240" w:lineRule="auto"/>
              <w:ind w:left="600" w:right="924"/>
              <w:rPr>
                <w:ins w:id="89" w:author="Gert Morlion" w:date="2024-08-23T11:07:00Z"/>
                <w:rFonts w:ascii="Calibri" w:hAnsi="Calibri" w:cs="Arial"/>
                <w:i/>
                <w:lang w:val="en-AU"/>
              </w:rPr>
            </w:pPr>
            <w:ins w:id="90" w:author="Gert Morlion" w:date="2024-08-23T11:07:00Z">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ins>
          </w:p>
        </w:tc>
      </w:tr>
      <w:tr w:rsidR="00BF6B79" w:rsidRPr="00DC6E9A" w14:paraId="06575ED7" w14:textId="77777777" w:rsidTr="00BE21AB">
        <w:trPr>
          <w:trHeight w:val="2312"/>
          <w:ins w:id="91" w:author="Gert Morlion" w:date="2024-08-23T11:07:00Z"/>
        </w:trPr>
        <w:tc>
          <w:tcPr>
            <w:tcW w:w="9253" w:type="dxa"/>
            <w:tcBorders>
              <w:bottom w:val="single" w:sz="4" w:space="0" w:color="000000"/>
            </w:tcBorders>
          </w:tcPr>
          <w:p w14:paraId="411560A0" w14:textId="77777777" w:rsidR="00BF6B79" w:rsidRPr="007F6DC7" w:rsidRDefault="00BF6B79" w:rsidP="00BE21AB">
            <w:pPr>
              <w:autoSpaceDE w:val="0"/>
              <w:autoSpaceDN w:val="0"/>
              <w:adjustRightInd w:val="0"/>
              <w:spacing w:before="120" w:after="120" w:line="240" w:lineRule="auto"/>
              <w:ind w:left="600" w:right="924"/>
              <w:rPr>
                <w:ins w:id="92" w:author="Gert Morlion" w:date="2024-08-23T11:07:00Z"/>
                <w:rFonts w:ascii="Calibri" w:hAnsi="Calibri" w:cs="Arial"/>
                <w:i/>
                <w:lang w:val="en-AU"/>
              </w:rPr>
            </w:pPr>
            <w:commentRangeStart w:id="93"/>
            <w:ins w:id="94" w:author="Gert Morlion" w:date="2024-08-23T11:07:00Z">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ins>
          </w:p>
          <w:p w14:paraId="6C28B828" w14:textId="77777777" w:rsidR="00BF6B79" w:rsidRPr="00693533" w:rsidRDefault="00BF6B79" w:rsidP="00BE21AB">
            <w:pPr>
              <w:autoSpaceDE w:val="0"/>
              <w:autoSpaceDN w:val="0"/>
              <w:adjustRightInd w:val="0"/>
              <w:spacing w:before="120" w:after="120" w:line="240" w:lineRule="auto"/>
              <w:ind w:left="366" w:right="924"/>
              <w:rPr>
                <w:ins w:id="95" w:author="Gert Morlion" w:date="2024-08-23T11:07:00Z"/>
                <w:rFonts w:cs="Arial"/>
                <w:lang w:val="en-AU"/>
              </w:rPr>
            </w:pPr>
            <w:ins w:id="96" w:author="Gert Morlion" w:date="2024-08-23T11:07:00Z">
              <w:r w:rsidRPr="004E17D6">
                <w:rPr>
                  <w:rFonts w:cs="Arial"/>
                  <w:lang w:val="en-AU"/>
                </w:rPr>
                <w:t>The IHO Logo or other identifiers shall not be used in any derived product without prior written permis</w:t>
              </w:r>
              <w:r w:rsidRPr="00693533">
                <w:rPr>
                  <w:rFonts w:cs="Arial"/>
                  <w:lang w:val="en-AU"/>
                </w:rPr>
                <w:t>sion from the IHO Secretariat.</w:t>
              </w:r>
            </w:ins>
            <w:commentRangeEnd w:id="93"/>
            <w:ins w:id="97" w:author="Gert Morlion" w:date="2024-08-26T15:15:00Z" w16du:dateUtc="2024-08-26T13:15:00Z">
              <w:r w:rsidR="00CE586C">
                <w:rPr>
                  <w:rStyle w:val="Verwijzingopmerking"/>
                </w:rPr>
                <w:commentReference w:id="93"/>
              </w:r>
            </w:ins>
          </w:p>
          <w:p w14:paraId="712DD528" w14:textId="77777777" w:rsidR="00BF6B79" w:rsidRPr="00693533" w:rsidRDefault="00BF6B79" w:rsidP="00BE21AB">
            <w:pPr>
              <w:autoSpaceDE w:val="0"/>
              <w:autoSpaceDN w:val="0"/>
              <w:adjustRightInd w:val="0"/>
              <w:spacing w:before="120" w:after="120" w:line="240" w:lineRule="auto"/>
              <w:ind w:left="600" w:right="924"/>
              <w:rPr>
                <w:ins w:id="98" w:author="Gert Morlion" w:date="2024-08-23T11:07:00Z"/>
                <w:rFonts w:cs="Arial"/>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16du:dateUtc="2024-08-23T09: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16du:dateUtc="2024-08-23T09: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16du:dateUtc="2024-08-23T09: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16du:dateUtc="2024-08-23T09: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16du:dateUtc="2024-08-23T09: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08-23T11:07:00Z" w16du:dateUtc="2024-08-23T09: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08-23T11:07:00Z" w16du:dateUtc="2024-08-23T09: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08-23T11:07:00Z" w16du:dateUtc="2024-08-23T09: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16du:dateUtc="2024-08-23T09: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08-23T11:07:00Z" w16du:dateUtc="2024-08-23T09: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08-23T11:07:00Z" w16du:dateUtc="2024-08-23T09:07:00Z"/>
        </w:rPr>
      </w:pPr>
    </w:p>
    <w:p w14:paraId="4AF8B996"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0" w:author="Gert Morlion" w:date="2024-08-23T11:09:00Z" w16du:dateUtc="2024-08-23T09:09:00Z"/>
          <w:b/>
        </w:rPr>
      </w:pPr>
      <w:r w:rsidRPr="00D22CCD">
        <w:lastRenderedPageBreak/>
        <w:tab/>
      </w:r>
      <w:bookmarkStart w:id="111" w:name="_Toc173128087"/>
      <w:bookmarkStart w:id="112" w:name="_Toc173128206"/>
      <w:del w:id="113" w:author="Gert Morlion" w:date="2024-08-23T11:09:00Z" w16du:dateUtc="2024-08-23T09:09:00Z">
        <w:r w:rsidRPr="00D22CCD" w:rsidDel="005C4623">
          <w:rPr>
            <w:b/>
          </w:rPr>
          <w:delText>Published by the</w:delText>
        </w:r>
        <w:bookmarkEnd w:id="111"/>
        <w:bookmarkEnd w:id="11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16du:dateUtc="2024-08-23T09:09:00Z"/>
        </w:rPr>
      </w:pPr>
      <w:del w:id="115" w:author="Gert Morlion" w:date="2024-08-23T11:09:00Z" w16du:dateUtc="2024-08-23T09: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16du:dateUtc="2024-08-23T09:09:00Z"/>
          <w:b/>
        </w:rPr>
      </w:pPr>
      <w:del w:id="117" w:author="Gert Morlion" w:date="2024-08-23T11:09:00Z" w16du:dateUtc="2024-08-23T09: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16du:dateUtc="2024-08-23T09:09:00Z"/>
          <w:b/>
          <w:noProof/>
          <w:color w:val="0000FF"/>
        </w:rPr>
      </w:pPr>
      <w:del w:id="119" w:author="Gert Morlion" w:date="2024-08-23T11:09:00Z" w16du:dateUtc="2024-08-23T09: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0" w:author="Gert Morlion" w:date="2024-08-23T11:09:00Z" w16du:dateUtc="2024-08-23T09: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16du:dateUtc="2024-08-23T09: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2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16du:dateUtc="2024-08-23T09:09:00Z"/>
                <w:rFonts w:ascii="Times New Roman" w:hAnsi="Times New Roman"/>
              </w:rPr>
            </w:pPr>
            <w:del w:id="124" w:author="Gert Morlion" w:date="2024-08-23T11:09:00Z" w16du:dateUtc="2024-08-23T09: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16du:dateUtc="2024-08-23T09:09:00Z"/>
                <w:rFonts w:ascii="Times New Roman" w:hAnsi="Times New Roman"/>
              </w:rPr>
            </w:pPr>
            <w:del w:id="126" w:author="Gert Morlion" w:date="2024-08-23T11:09:00Z" w16du:dateUtc="2024-08-23T09: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16du:dateUtc="2024-08-23T09:09:00Z"/>
                <w:rFonts w:ascii="Times New Roman" w:hAnsi="Times New Roman"/>
              </w:rPr>
            </w:pPr>
            <w:del w:id="128" w:author="Gert Morlion" w:date="2024-08-23T11:09:00Z" w16du:dateUtc="2024-08-23T09: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16du:dateUtc="2024-08-23T09:09:00Z"/>
                <w:rFonts w:ascii="Times New Roman" w:hAnsi="Times New Roman"/>
              </w:rPr>
            </w:pPr>
            <w:del w:id="130" w:author="Gert Morlion" w:date="2024-08-23T11:09:00Z" w16du:dateUtc="2024-08-23T09:09:00Z">
              <w:r w:rsidRPr="00D22CCD" w:rsidDel="005C4623">
                <w:rPr>
                  <w:rFonts w:ascii="Times New Roman" w:hAnsi="Times New Roman"/>
                </w:rPr>
                <w:delText>Purpose</w:delText>
              </w:r>
            </w:del>
          </w:p>
        </w:tc>
      </w:tr>
      <w:tr w:rsidR="00453023" w:rsidRPr="00D22CCD" w:rsidDel="005C4623" w14:paraId="71B93796" w14:textId="19CA7509" w:rsidTr="3CCBF2F9">
        <w:trPr>
          <w:del w:id="13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16du:dateUtc="2024-08-23T09:09:00Z"/>
                <w:rFonts w:ascii="Times New Roman" w:hAnsi="Times New Roman"/>
              </w:rPr>
            </w:pPr>
            <w:del w:id="133" w:author="Gert Morlion" w:date="2024-08-23T11:09:00Z" w16du:dateUtc="2024-08-23T09: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16du:dateUtc="2024-08-23T09:09:00Z"/>
                <w:rFonts w:ascii="Times New Roman" w:hAnsi="Times New Roman"/>
              </w:rPr>
            </w:pPr>
            <w:del w:id="135" w:author="Gert Morlion" w:date="2024-08-23T11:09:00Z" w16du:dateUtc="2024-08-23T09: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16du:dateUtc="2024-08-23T09:09:00Z"/>
                <w:rFonts w:ascii="Times New Roman" w:hAnsi="Times New Roman"/>
              </w:rPr>
            </w:pPr>
            <w:del w:id="137" w:author="Gert Morlion" w:date="2024-08-23T11:09:00Z" w16du:dateUtc="2024-08-23T09: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16du:dateUtc="2024-08-23T09:09:00Z"/>
                <w:rFonts w:ascii="Times New Roman" w:hAnsi="Times New Roman"/>
              </w:rPr>
            </w:pPr>
            <w:del w:id="139" w:author="Gert Morlion" w:date="2024-08-23T11:09:00Z" w16du:dateUtc="2024-08-23T09: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4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16du:dateUtc="2024-08-23T09:09:00Z"/>
                <w:rFonts w:ascii="Times New Roman" w:hAnsi="Times New Roman"/>
              </w:rPr>
            </w:pPr>
            <w:del w:id="142" w:author="Gert Morlion" w:date="2024-08-23T11:09:00Z" w16du:dateUtc="2024-08-23T09: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16du:dateUtc="2024-08-23T09:09:00Z"/>
                <w:rFonts w:ascii="Times New Roman" w:hAnsi="Times New Roman"/>
              </w:rPr>
            </w:pPr>
            <w:del w:id="144" w:author="Gert Morlion" w:date="2024-08-23T11:09:00Z" w16du:dateUtc="2024-08-23T09: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16du:dateUtc="2024-08-23T09:09:00Z"/>
                <w:rFonts w:ascii="Times New Roman" w:hAnsi="Times New Roman"/>
              </w:rPr>
            </w:pPr>
            <w:del w:id="146" w:author="Gert Morlion" w:date="2024-08-23T11:09:00Z" w16du:dateUtc="2024-08-23T09: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16du:dateUtc="2024-08-23T09:09:00Z"/>
                <w:rFonts w:ascii="Times New Roman" w:hAnsi="Times New Roman"/>
              </w:rPr>
            </w:pPr>
            <w:del w:id="148" w:author="Gert Morlion" w:date="2024-08-23T11:09:00Z" w16du:dateUtc="2024-08-23T09: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4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16du:dateUtc="2024-08-23T09:09:00Z"/>
                <w:rFonts w:ascii="Times New Roman" w:hAnsi="Times New Roman"/>
              </w:rPr>
            </w:pPr>
            <w:del w:id="151" w:author="Gert Morlion" w:date="2024-08-23T11:09:00Z" w16du:dateUtc="2024-08-23T09: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16du:dateUtc="2024-08-23T09:09:00Z"/>
                <w:rFonts w:ascii="Times New Roman" w:hAnsi="Times New Roman"/>
              </w:rPr>
            </w:pPr>
            <w:del w:id="153" w:author="Gert Morlion" w:date="2024-08-23T11:09:00Z" w16du:dateUtc="2024-08-23T09: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16du:dateUtc="2024-08-23T09:09:00Z"/>
                <w:rFonts w:ascii="Times New Roman" w:hAnsi="Times New Roman"/>
              </w:rPr>
            </w:pPr>
            <w:del w:id="155" w:author="Gert Morlion" w:date="2024-08-23T11:09:00Z" w16du:dateUtc="2024-08-23T09: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16du:dateUtc="2024-08-23T09:09:00Z"/>
                <w:rFonts w:ascii="Times New Roman" w:hAnsi="Times New Roman"/>
              </w:rPr>
            </w:pPr>
            <w:del w:id="157" w:author="Gert Morlion" w:date="2024-08-23T11:09:00Z" w16du:dateUtc="2024-08-23T09: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16du:dateUtc="2024-08-23T09:09:00Z"/>
                <w:rFonts w:ascii="Times New Roman" w:hAnsi="Times New Roman"/>
              </w:rPr>
            </w:pPr>
            <w:del w:id="159" w:author="Gert Morlion" w:date="2024-08-23T11:09:00Z" w16du:dateUtc="2024-08-23T09:09:00Z">
              <w:r w:rsidRPr="00D22CCD" w:rsidDel="005C4623">
                <w:rPr>
                  <w:rFonts w:ascii="Times New Roman" w:hAnsi="Times New Roman"/>
                </w:rPr>
                <w:delText>Review</w:delText>
              </w:r>
            </w:del>
          </w:p>
        </w:tc>
      </w:tr>
      <w:tr w:rsidR="009E0873" w:rsidRPr="00D22CCD" w:rsidDel="005C4623" w14:paraId="6B686B4B" w14:textId="63AE0C9F" w:rsidTr="3CCBF2F9">
        <w:trPr>
          <w:del w:id="16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16du:dateUtc="2024-08-23T09:09:00Z"/>
                <w:rFonts w:ascii="Times New Roman" w:hAnsi="Times New Roman"/>
              </w:rPr>
            </w:pPr>
            <w:del w:id="162" w:author="Gert Morlion" w:date="2024-08-23T11:09:00Z" w16du:dateUtc="2024-08-23T09: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16du:dateUtc="2024-08-23T09:09:00Z"/>
                <w:rFonts w:ascii="Times New Roman" w:hAnsi="Times New Roman"/>
              </w:rPr>
            </w:pPr>
            <w:del w:id="164" w:author="Gert Morlion" w:date="2024-08-23T11:09:00Z" w16du:dateUtc="2024-08-23T09: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16du:dateUtc="2024-08-23T09:09:00Z"/>
                <w:rFonts w:ascii="Times New Roman" w:hAnsi="Times New Roman"/>
              </w:rPr>
            </w:pPr>
            <w:del w:id="166" w:author="Gert Morlion" w:date="2024-08-23T11:09:00Z" w16du:dateUtc="2024-08-23T09: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16du:dateUtc="2024-08-23T09:09:00Z"/>
                <w:rFonts w:ascii="Times New Roman" w:hAnsi="Times New Roman"/>
              </w:rPr>
            </w:pPr>
            <w:del w:id="168" w:author="Gert Morlion" w:date="2024-08-23T11:09:00Z" w16du:dateUtc="2024-08-23T09: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6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16du:dateUtc="2024-08-23T09:09:00Z"/>
                <w:rFonts w:ascii="Times New Roman" w:hAnsi="Times New Roman"/>
              </w:rPr>
            </w:pPr>
            <w:del w:id="171" w:author="Gert Morlion" w:date="2024-08-23T11:09:00Z" w16du:dateUtc="2024-08-23T09: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16du:dateUtc="2024-08-23T09:09:00Z"/>
                <w:rFonts w:ascii="Times New Roman" w:hAnsi="Times New Roman"/>
              </w:rPr>
            </w:pPr>
            <w:del w:id="173" w:author="Gert Morlion" w:date="2024-08-23T11:09:00Z" w16du:dateUtc="2024-08-23T09: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16du:dateUtc="2024-08-23T09:09:00Z"/>
                <w:rFonts w:ascii="Times New Roman" w:hAnsi="Times New Roman"/>
              </w:rPr>
            </w:pPr>
            <w:del w:id="175" w:author="Gert Morlion" w:date="2024-08-23T11:09:00Z" w16du:dateUtc="2024-08-23T09: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16du:dateUtc="2024-08-23T09:09:00Z"/>
                <w:rFonts w:ascii="Times New Roman" w:hAnsi="Times New Roman"/>
              </w:rPr>
            </w:pPr>
            <w:del w:id="177" w:author="Gert Morlion" w:date="2024-08-23T11:09:00Z" w16du:dateUtc="2024-08-23T09: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7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79" w:author="Gert Morlion" w:date="2024-08-23T11:09:00Z" w16du:dateUtc="2024-08-23T09:09:00Z"/>
                <w:rFonts w:ascii="Times New Roman" w:hAnsi="Times New Roman"/>
              </w:rPr>
            </w:pPr>
            <w:del w:id="180" w:author="Gert Morlion" w:date="2024-08-23T11:09:00Z" w16du:dateUtc="2024-08-23T09: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1" w:author="Gert Morlion" w:date="2024-08-23T11:09:00Z" w16du:dateUtc="2024-08-23T09:09:00Z"/>
                <w:rFonts w:ascii="Times New Roman" w:hAnsi="Times New Roman"/>
              </w:rPr>
            </w:pPr>
            <w:del w:id="182" w:author="Gert Morlion" w:date="2024-08-23T11:09:00Z" w16du:dateUtc="2024-08-23T09: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3" w:author="Gert Morlion" w:date="2024-08-23T11:09:00Z" w16du:dateUtc="2024-08-23T09:09:00Z"/>
                <w:rFonts w:ascii="Times New Roman" w:hAnsi="Times New Roman"/>
              </w:rPr>
            </w:pPr>
            <w:del w:id="184" w:author="Gert Morlion" w:date="2024-08-23T11:09:00Z" w16du:dateUtc="2024-08-23T09: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16du:dateUtc="2024-08-23T09:09:00Z"/>
                <w:rFonts w:ascii="Times New Roman" w:hAnsi="Times New Roman"/>
              </w:rPr>
            </w:pPr>
            <w:del w:id="186" w:author="Gert Morlion" w:date="2024-08-23T11:09:00Z" w16du:dateUtc="2024-08-23T09:09:00Z">
              <w:r w:rsidDel="005C4623">
                <w:rPr>
                  <w:rFonts w:ascii="Times New Roman" w:hAnsi="Times New Roman"/>
                </w:rPr>
                <w:delText>Resolving comments and issues</w:delText>
              </w:r>
            </w:del>
          </w:p>
        </w:tc>
      </w:tr>
      <w:tr w:rsidR="00763C81" w:rsidRPr="00D22CCD" w:rsidDel="005C4623" w14:paraId="1804749E" w14:textId="67C6C6F5" w:rsidTr="3CCBF2F9">
        <w:trPr>
          <w:del w:id="18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88" w:author="Gert Morlion" w:date="2024-08-23T11:09:00Z" w16du:dateUtc="2024-08-23T09:09:00Z"/>
                <w:rFonts w:ascii="Times New Roman" w:hAnsi="Times New Roman"/>
              </w:rPr>
            </w:pPr>
            <w:del w:id="189" w:author="Gert Morlion" w:date="2024-08-23T11:09:00Z" w16du:dateUtc="2024-08-23T09: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0" w:author="Gert Morlion" w:date="2024-08-23T11:09:00Z" w16du:dateUtc="2024-08-23T09:09:00Z"/>
                <w:rFonts w:ascii="Times New Roman" w:hAnsi="Times New Roman"/>
              </w:rPr>
            </w:pPr>
            <w:del w:id="191" w:author="Gert Morlion" w:date="2024-08-23T11:09:00Z" w16du:dateUtc="2024-08-23T09: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2" w:author="Gert Morlion" w:date="2024-08-23T11:09:00Z" w16du:dateUtc="2024-08-23T09:09:00Z"/>
                <w:rFonts w:ascii="Times New Roman" w:hAnsi="Times New Roman"/>
              </w:rPr>
            </w:pPr>
            <w:del w:id="193" w:author="Gert Morlion" w:date="2024-08-23T11:09:00Z" w16du:dateUtc="2024-08-23T09: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16du:dateUtc="2024-08-23T09:09:00Z"/>
                <w:rFonts w:ascii="Times New Roman" w:hAnsi="Times New Roman"/>
              </w:rPr>
            </w:pPr>
            <w:del w:id="195" w:author="Gert Morlion" w:date="2024-08-23T11:09:00Z" w16du:dateUtc="2024-08-23T09: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Inhopg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Inhopg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Inhopg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Inhopg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Inhopg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Inhopg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Inhopg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Inhopg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Inhopg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Inhopg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Inhopg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Inhopg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Inhopg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Inhopg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Inhopg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Inhopg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Inhopg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Inhopg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Inhopg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Inhopg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Inhopg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Inhopg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Inhopg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Inhopg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Inhopg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Inhopg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Inhopg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Inhopg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Inhopg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Inhopg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Inhopg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Inhopg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Inhopg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Inhopg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Inhopg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Inhopg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Inhopg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Inhopg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Inhopg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Inhopg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Inhopg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Inhopg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Inhopg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Inhopg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Inhopg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Inhopg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Inhopg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Inhopg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Inhopg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Inhopg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Inhopg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Inhopg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Inhopg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Inhopg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Inhopg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Inhopg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Inhopg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Inhopg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Inhopg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Inhopg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Inhopg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Inhopg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Inhopg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Inhopg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Inhopg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Inhopg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Inhopg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Inhopg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Inhopg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Inhopg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Inhopg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Inhopg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Inhopg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Inhopg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Inhopg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Inhopg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Inhopg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Inhopg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Inhopg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Inhopg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Inhopg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Inhopg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Inhopg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Inhopg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Inhopg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Inhopg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Inhopg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Inhopg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Inhopg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Inhopg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Inhopg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Inhopg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Inhopg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Inhopg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Inhopg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196" w:name="_Toc184392982"/>
    </w:p>
    <w:bookmarkEnd w:id="196"/>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5"/>
          <w:headerReference w:type="default" r:id="rId16"/>
          <w:footerReference w:type="even" r:id="rId17"/>
          <w:footerReference w:type="default" r:id="rId18"/>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197" w:author="Gert Morlion" w:date="2024-08-23T11:09:00Z"/>
          <w:b/>
          <w:sz w:val="24"/>
          <w:szCs w:val="24"/>
        </w:rPr>
      </w:pPr>
      <w:bookmarkStart w:id="198" w:name="_Toc487203078"/>
      <w:bookmarkStart w:id="199" w:name="_Toc225648272"/>
      <w:bookmarkStart w:id="200" w:name="_Toc225065129"/>
      <w:ins w:id="201" w:author="Gert Morlion" w:date="2024-08-23T11:09:00Z">
        <w:r w:rsidRPr="00A36CD5">
          <w:rPr>
            <w:b/>
            <w:sz w:val="24"/>
            <w:szCs w:val="24"/>
          </w:rPr>
          <w:lastRenderedPageBreak/>
          <w:t>Document History</w:t>
        </w:r>
      </w:ins>
    </w:p>
    <w:p w14:paraId="3F8725E9" w14:textId="77777777" w:rsidR="005C4623" w:rsidRPr="00A36CD5" w:rsidRDefault="005C4623" w:rsidP="005C4623">
      <w:pPr>
        <w:spacing w:line="240" w:lineRule="auto"/>
        <w:rPr>
          <w:ins w:id="202" w:author="Gert Morlion" w:date="2024-08-23T11:09:00Z"/>
        </w:rPr>
      </w:pPr>
      <w:ins w:id="203" w:author="Gert Morlion" w:date="2024-08-23T11:09:00Z">
        <w:r w:rsidRPr="00773509">
          <w:t xml:space="preserve">Changes to this Specification are coordinated by the </w:t>
        </w:r>
        <w:r w:rsidRPr="00E046B0">
          <w:rPr>
            <w:rFonts w:eastAsia="Times New Roman" w:cs="Arial"/>
            <w:lang w:eastAsia="en-GB"/>
          </w:rPr>
          <w:t>S-101 Project Team</w:t>
        </w:r>
        <w:r w:rsidRPr="00E046B0">
          <w:rPr>
            <w:rFonts w:cs="Arial"/>
            <w:lang w:val="en-AU"/>
          </w:rPr>
          <w:t xml:space="preserve"> (</w:t>
        </w:r>
        <w:r w:rsidRPr="00693533">
          <w:rPr>
            <w:rFonts w:eastAsia="Times New Roman" w:cs="Arial"/>
            <w:lang w:eastAsia="en-GB"/>
          </w:rPr>
          <w:t>S-101PT</w:t>
        </w:r>
        <w:r w:rsidRPr="005C4623">
          <w:rPr>
            <w:rFonts w:eastAsia="DengXian" w:cs="Arial"/>
          </w:rPr>
          <w:t>), a Project Team under the IHO S-100 Working Group (S-100WG)</w:t>
        </w:r>
        <w:r w:rsidRPr="00773509">
          <w:t>. New editions will be made available via the IHO web site. Maintenance of the Specification shall conform to IHO Resolution 2/2007 (as amended).</w:t>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04" w:author="Gert Morlion" w:date="2024-08-23T11:09:00Z"/>
        </w:trPr>
        <w:tc>
          <w:tcPr>
            <w:tcW w:w="1271" w:type="dxa"/>
            <w:shd w:val="clear" w:color="auto" w:fill="D9D9D9"/>
          </w:tcPr>
          <w:p w14:paraId="3EC62753" w14:textId="77777777" w:rsidR="005C4623" w:rsidRPr="00FA5DB6" w:rsidRDefault="005C4623" w:rsidP="00BE21AB">
            <w:pPr>
              <w:spacing w:before="60" w:after="60" w:line="240" w:lineRule="auto"/>
              <w:jc w:val="left"/>
              <w:rPr>
                <w:ins w:id="205" w:author="Gert Morlion" w:date="2024-08-23T11:09:00Z"/>
                <w:rFonts w:cs="Arial"/>
                <w:b/>
              </w:rPr>
            </w:pPr>
            <w:ins w:id="206"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BE21AB">
            <w:pPr>
              <w:spacing w:before="60" w:after="60" w:line="240" w:lineRule="auto"/>
              <w:ind w:left="-1" w:firstLine="1"/>
              <w:jc w:val="left"/>
              <w:rPr>
                <w:ins w:id="207" w:author="Gert Morlion" w:date="2024-08-23T11:09:00Z"/>
                <w:rFonts w:cs="Arial"/>
                <w:b/>
              </w:rPr>
            </w:pPr>
            <w:ins w:id="208"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BE21AB">
            <w:pPr>
              <w:spacing w:before="60" w:after="60" w:line="240" w:lineRule="auto"/>
              <w:ind w:firstLine="21"/>
              <w:jc w:val="left"/>
              <w:rPr>
                <w:ins w:id="209" w:author="Gert Morlion" w:date="2024-08-23T11:09:00Z"/>
                <w:rFonts w:cs="Arial"/>
                <w:b/>
              </w:rPr>
            </w:pPr>
            <w:ins w:id="210"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BE21AB">
            <w:pPr>
              <w:spacing w:before="60" w:after="60" w:line="240" w:lineRule="auto"/>
              <w:ind w:left="44" w:firstLine="43"/>
              <w:jc w:val="left"/>
              <w:rPr>
                <w:ins w:id="211" w:author="Gert Morlion" w:date="2024-08-23T11:09:00Z"/>
                <w:rFonts w:cs="Arial"/>
                <w:b/>
              </w:rPr>
            </w:pPr>
            <w:ins w:id="212" w:author="Gert Morlion" w:date="2024-08-23T11:09:00Z">
              <w:r w:rsidRPr="00FA5DB6">
                <w:rPr>
                  <w:rFonts w:cs="Arial"/>
                  <w:b/>
                </w:rPr>
                <w:t>Purpose</w:t>
              </w:r>
            </w:ins>
          </w:p>
        </w:tc>
      </w:tr>
      <w:tr w:rsidR="005C4623" w14:paraId="688F3A93" w14:textId="77777777" w:rsidTr="00BE21AB">
        <w:trPr>
          <w:cantSplit/>
          <w:jc w:val="center"/>
          <w:ins w:id="213" w:author="Gert Morlion" w:date="2024-08-23T11:09:00Z"/>
        </w:trPr>
        <w:tc>
          <w:tcPr>
            <w:tcW w:w="1271" w:type="dxa"/>
          </w:tcPr>
          <w:p w14:paraId="356B3889" w14:textId="717FEFD9" w:rsidR="005C4623" w:rsidRPr="00FA5DB6" w:rsidRDefault="005C4623" w:rsidP="005C4623">
            <w:pPr>
              <w:spacing w:before="60" w:after="60" w:line="240" w:lineRule="auto"/>
              <w:jc w:val="left"/>
              <w:rPr>
                <w:ins w:id="214" w:author="Gert Morlion" w:date="2024-08-23T11:09:00Z"/>
                <w:rFonts w:cs="Arial"/>
              </w:rPr>
            </w:pPr>
            <w:ins w:id="215" w:author="Gert Morlion" w:date="2024-08-23T11:09:00Z" w16du:dateUtc="2024-08-23T09:09:00Z">
              <w:r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16" w:author="Gert Morlion" w:date="2024-08-23T11:09:00Z"/>
                <w:rFonts w:cs="Arial"/>
              </w:rPr>
            </w:pPr>
            <w:ins w:id="217" w:author="Gert Morlion" w:date="2024-08-23T11:09:00Z" w16du:dateUtc="2024-08-23T09: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18" w:author="Gert Morlion" w:date="2024-08-23T11:09:00Z"/>
                <w:rFonts w:cs="Arial"/>
              </w:rPr>
            </w:pPr>
            <w:ins w:id="219" w:author="Gert Morlion" w:date="2024-08-23T11:09:00Z" w16du:dateUtc="2024-08-23T09: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220" w:author="Gert Morlion" w:date="2024-08-23T11:09:00Z"/>
                <w:rFonts w:cs="Arial"/>
              </w:rPr>
            </w:pPr>
            <w:ins w:id="221" w:author="Gert Morlion" w:date="2024-08-23T11:09:00Z" w16du:dateUtc="2024-08-23T09: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BE21AB">
        <w:trPr>
          <w:cantSplit/>
          <w:jc w:val="center"/>
          <w:ins w:id="222" w:author="Gert Morlion" w:date="2024-08-23T11:09:00Z"/>
        </w:trPr>
        <w:tc>
          <w:tcPr>
            <w:tcW w:w="1271" w:type="dxa"/>
          </w:tcPr>
          <w:p w14:paraId="59C7115C" w14:textId="2DBBF915" w:rsidR="005C4623" w:rsidRPr="00FA5DB6" w:rsidRDefault="005C4623" w:rsidP="005C4623">
            <w:pPr>
              <w:spacing w:before="60" w:after="60" w:line="240" w:lineRule="auto"/>
              <w:jc w:val="left"/>
              <w:rPr>
                <w:ins w:id="223" w:author="Gert Morlion" w:date="2024-08-23T11:09:00Z"/>
                <w:rFonts w:cs="Arial"/>
              </w:rPr>
            </w:pPr>
            <w:ins w:id="224" w:author="Gert Morlion" w:date="2024-08-23T11:09:00Z" w16du:dateUtc="2024-08-23T09: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25" w:author="Gert Morlion" w:date="2024-08-23T11:09:00Z"/>
                <w:rFonts w:cs="Arial"/>
              </w:rPr>
            </w:pPr>
            <w:ins w:id="226" w:author="Gert Morlion" w:date="2024-08-23T11:09:00Z" w16du:dateUtc="2024-08-23T09: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27" w:author="Gert Morlion" w:date="2024-08-23T11:09:00Z"/>
                <w:rFonts w:cs="Arial"/>
              </w:rPr>
            </w:pPr>
            <w:ins w:id="228" w:author="Gert Morlion" w:date="2024-08-23T11:09:00Z" w16du:dateUtc="2024-08-23T09: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29" w:author="Gert Morlion" w:date="2024-08-23T11:09:00Z"/>
                <w:rFonts w:cs="Arial"/>
              </w:rPr>
            </w:pPr>
            <w:ins w:id="230" w:author="Gert Morlion" w:date="2024-08-23T11:09:00Z" w16du:dateUtc="2024-08-23T09:09:00Z">
              <w:r w:rsidRPr="00D22CCD">
                <w:rPr>
                  <w:rFonts w:ascii="Times New Roman" w:hAnsi="Times New Roman"/>
                </w:rPr>
                <w:t>Comparing of the S101PS draft to S401PS draft</w:t>
              </w:r>
            </w:ins>
          </w:p>
        </w:tc>
      </w:tr>
      <w:tr w:rsidR="005C4623" w14:paraId="24010111" w14:textId="77777777" w:rsidTr="00BE21AB">
        <w:trPr>
          <w:cantSplit/>
          <w:jc w:val="center"/>
          <w:ins w:id="231" w:author="Gert Morlion" w:date="2024-08-23T11:09:00Z"/>
        </w:trPr>
        <w:tc>
          <w:tcPr>
            <w:tcW w:w="1271" w:type="dxa"/>
          </w:tcPr>
          <w:p w14:paraId="57E5BDCB" w14:textId="2DBFB214" w:rsidR="005C4623" w:rsidRPr="00FA5DB6" w:rsidRDefault="005C4623" w:rsidP="005C4623">
            <w:pPr>
              <w:spacing w:before="60" w:after="60" w:line="240" w:lineRule="auto"/>
              <w:jc w:val="left"/>
              <w:rPr>
                <w:ins w:id="232" w:author="Gert Morlion" w:date="2024-08-23T11:09:00Z"/>
                <w:rFonts w:cs="Arial"/>
              </w:rPr>
            </w:pPr>
            <w:ins w:id="233" w:author="Gert Morlion" w:date="2024-08-23T11:09:00Z" w16du:dateUtc="2024-08-23T09: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34" w:author="Gert Morlion" w:date="2024-08-23T11:09:00Z"/>
                <w:rFonts w:cs="Arial"/>
              </w:rPr>
            </w:pPr>
            <w:ins w:id="235" w:author="Gert Morlion" w:date="2024-08-23T11:09:00Z" w16du:dateUtc="2024-08-23T09: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36" w:author="Gert Morlion" w:date="2024-08-23T11:09:00Z"/>
                <w:rFonts w:cs="Arial"/>
              </w:rPr>
            </w:pPr>
            <w:ins w:id="237" w:author="Gert Morlion" w:date="2024-08-23T11:09:00Z" w16du:dateUtc="2024-08-23T09: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jstalinea"/>
              <w:numPr>
                <w:ilvl w:val="0"/>
                <w:numId w:val="23"/>
              </w:numPr>
              <w:spacing w:before="120" w:after="120"/>
              <w:rPr>
                <w:ins w:id="238" w:author="Gert Morlion" w:date="2024-08-23T11:09:00Z" w16du:dateUtc="2024-08-23T09:09:00Z"/>
                <w:rFonts w:ascii="Times New Roman" w:hAnsi="Times New Roman"/>
              </w:rPr>
            </w:pPr>
            <w:ins w:id="239" w:author="Gert Morlion" w:date="2024-08-23T11:09:00Z" w16du:dateUtc="2024-08-23T09: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40" w:author="Gert Morlion" w:date="2024-08-23T11:09:00Z"/>
                <w:rFonts w:cs="Arial"/>
              </w:rPr>
            </w:pPr>
            <w:ins w:id="241" w:author="Gert Morlion" w:date="2024-08-23T11:09:00Z" w16du:dateUtc="2024-08-23T09:09:00Z">
              <w:r w:rsidRPr="00D22CCD">
                <w:rPr>
                  <w:rFonts w:ascii="Times New Roman" w:hAnsi="Times New Roman"/>
                </w:rPr>
                <w:t>Review</w:t>
              </w:r>
            </w:ins>
          </w:p>
        </w:tc>
      </w:tr>
      <w:tr w:rsidR="005C4623" w14:paraId="71B01409" w14:textId="77777777" w:rsidTr="00BE21AB">
        <w:trPr>
          <w:cantSplit/>
          <w:jc w:val="center"/>
          <w:ins w:id="242" w:author="Gert Morlion" w:date="2024-08-23T11:09:00Z"/>
        </w:trPr>
        <w:tc>
          <w:tcPr>
            <w:tcW w:w="1271" w:type="dxa"/>
          </w:tcPr>
          <w:p w14:paraId="5592ADBC" w14:textId="79BD2E8E" w:rsidR="005C4623" w:rsidRPr="00FA5DB6" w:rsidRDefault="005C4623" w:rsidP="005C4623">
            <w:pPr>
              <w:spacing w:before="60" w:after="60" w:line="240" w:lineRule="auto"/>
              <w:jc w:val="left"/>
              <w:rPr>
                <w:ins w:id="243" w:author="Gert Morlion" w:date="2024-08-23T11:09:00Z"/>
                <w:rFonts w:cs="Arial"/>
              </w:rPr>
            </w:pPr>
            <w:ins w:id="244" w:author="Gert Morlion" w:date="2024-08-23T11:09:00Z" w16du:dateUtc="2024-08-23T09: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45" w:author="Gert Morlion" w:date="2024-08-23T11:09:00Z"/>
                <w:rFonts w:cs="Arial"/>
              </w:rPr>
            </w:pPr>
            <w:ins w:id="246" w:author="Gert Morlion" w:date="2024-08-23T11:09:00Z" w16du:dateUtc="2024-08-23T09: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47" w:author="Gert Morlion" w:date="2024-08-23T11:09:00Z"/>
                <w:rFonts w:cs="Arial"/>
              </w:rPr>
            </w:pPr>
            <w:ins w:id="248" w:author="Gert Morlion" w:date="2024-08-23T11:09:00Z" w16du:dateUtc="2024-08-23T09: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49" w:author="Gert Morlion" w:date="2024-08-23T11:09:00Z"/>
                <w:rFonts w:cs="Arial"/>
              </w:rPr>
            </w:pPr>
            <w:ins w:id="250" w:author="Gert Morlion" w:date="2024-08-23T11:09:00Z" w16du:dateUtc="2024-08-23T09:09:00Z">
              <w:r w:rsidRPr="00D22CCD">
                <w:rPr>
                  <w:rFonts w:ascii="Times New Roman" w:hAnsi="Times New Roman"/>
                </w:rPr>
                <w:t>Removed all definitions of commission regulation after workgroup meeting</w:t>
              </w:r>
            </w:ins>
          </w:p>
        </w:tc>
      </w:tr>
      <w:tr w:rsidR="005C4623" w14:paraId="594826F8" w14:textId="77777777" w:rsidTr="00BE21AB">
        <w:trPr>
          <w:cantSplit/>
          <w:jc w:val="center"/>
          <w:ins w:id="251" w:author="Gert Morlion" w:date="2024-08-23T11:09:00Z"/>
        </w:trPr>
        <w:tc>
          <w:tcPr>
            <w:tcW w:w="1271" w:type="dxa"/>
          </w:tcPr>
          <w:p w14:paraId="0AFDA02C" w14:textId="1E74FE0B" w:rsidR="005C4623" w:rsidRPr="00FA5DB6" w:rsidRDefault="005C4623" w:rsidP="005C4623">
            <w:pPr>
              <w:spacing w:before="60" w:after="60" w:line="240" w:lineRule="auto"/>
              <w:jc w:val="left"/>
              <w:rPr>
                <w:ins w:id="252" w:author="Gert Morlion" w:date="2024-08-23T11:09:00Z"/>
                <w:rFonts w:cs="Arial"/>
              </w:rPr>
            </w:pPr>
            <w:ins w:id="253" w:author="Gert Morlion" w:date="2024-08-23T11:09:00Z" w16du:dateUtc="2024-08-23T09: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54" w:author="Gert Morlion" w:date="2024-08-23T11:09:00Z"/>
                <w:rFonts w:cs="Arial"/>
              </w:rPr>
            </w:pPr>
            <w:ins w:id="255" w:author="Gert Morlion" w:date="2024-08-23T11:09:00Z" w16du:dateUtc="2024-08-23T09: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56" w:author="Gert Morlion" w:date="2024-08-23T11:09:00Z"/>
                <w:rFonts w:cs="Arial"/>
              </w:rPr>
            </w:pPr>
            <w:ins w:id="257" w:author="Gert Morlion" w:date="2024-08-23T11:09:00Z" w16du:dateUtc="2024-08-23T09: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58" w:author="Gert Morlion" w:date="2024-08-23T11:09:00Z"/>
                <w:rFonts w:cs="Arial"/>
              </w:rPr>
            </w:pPr>
            <w:ins w:id="259" w:author="Gert Morlion" w:date="2024-08-23T11:09:00Z" w16du:dateUtc="2024-08-23T09:09:00Z">
              <w:r w:rsidRPr="00D22CCD">
                <w:rPr>
                  <w:rFonts w:ascii="Times New Roman" w:hAnsi="Times New Roman"/>
                </w:rPr>
                <w:t>Comparison with the final version of the S-101 PS. Last additions are marked in yellow</w:t>
              </w:r>
            </w:ins>
          </w:p>
        </w:tc>
      </w:tr>
      <w:tr w:rsidR="005C4623" w14:paraId="14ACB7AC" w14:textId="77777777" w:rsidTr="00BE21AB">
        <w:trPr>
          <w:cantSplit/>
          <w:jc w:val="center"/>
          <w:ins w:id="260" w:author="Gert Morlion" w:date="2024-08-23T11:09:00Z"/>
        </w:trPr>
        <w:tc>
          <w:tcPr>
            <w:tcW w:w="1271" w:type="dxa"/>
          </w:tcPr>
          <w:p w14:paraId="400BDA06" w14:textId="42969958" w:rsidR="005C4623" w:rsidRPr="00FA5DB6" w:rsidRDefault="005C4623" w:rsidP="005C4623">
            <w:pPr>
              <w:spacing w:before="60" w:after="60" w:line="240" w:lineRule="auto"/>
              <w:jc w:val="left"/>
              <w:rPr>
                <w:ins w:id="261" w:author="Gert Morlion" w:date="2024-08-23T11:09:00Z"/>
                <w:rFonts w:cs="Arial"/>
              </w:rPr>
            </w:pPr>
            <w:ins w:id="262" w:author="Gert Morlion" w:date="2024-08-23T11:09:00Z" w16du:dateUtc="2024-08-23T09: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63" w:author="Gert Morlion" w:date="2024-08-23T11:09:00Z"/>
                <w:rFonts w:cs="Arial"/>
              </w:rPr>
            </w:pPr>
            <w:ins w:id="264" w:author="Gert Morlion" w:date="2024-08-23T11:09:00Z" w16du:dateUtc="2024-08-23T09: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65" w:author="Gert Morlion" w:date="2024-08-23T11:09:00Z"/>
                <w:rFonts w:cs="Arial"/>
              </w:rPr>
            </w:pPr>
            <w:ins w:id="266" w:author="Gert Morlion" w:date="2024-08-23T11:09:00Z" w16du:dateUtc="2024-08-23T09: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67" w:author="Gert Morlion" w:date="2024-08-23T11:09:00Z"/>
                <w:rFonts w:cs="Arial"/>
              </w:rPr>
            </w:pPr>
            <w:ins w:id="268" w:author="Gert Morlion" w:date="2024-08-23T11:09:00Z" w16du:dateUtc="2024-08-23T09:09:00Z">
              <w:r>
                <w:rPr>
                  <w:rFonts w:ascii="Times New Roman" w:hAnsi="Times New Roman"/>
                </w:rPr>
                <w:t>Resolving comments and issues</w:t>
              </w:r>
            </w:ins>
          </w:p>
        </w:tc>
      </w:tr>
      <w:tr w:rsidR="005C4623" w14:paraId="4F6CB8F5" w14:textId="77777777" w:rsidTr="00BE21AB">
        <w:trPr>
          <w:cantSplit/>
          <w:jc w:val="center"/>
          <w:ins w:id="269" w:author="Gert Morlion" w:date="2024-08-23T11:09:00Z"/>
        </w:trPr>
        <w:tc>
          <w:tcPr>
            <w:tcW w:w="1271" w:type="dxa"/>
          </w:tcPr>
          <w:p w14:paraId="410F0D3D" w14:textId="42BA4072" w:rsidR="005C4623" w:rsidRPr="00FA5DB6" w:rsidRDefault="005C4623" w:rsidP="005C4623">
            <w:pPr>
              <w:spacing w:before="60" w:after="60" w:line="240" w:lineRule="auto"/>
              <w:jc w:val="left"/>
              <w:rPr>
                <w:ins w:id="270" w:author="Gert Morlion" w:date="2024-08-23T11:09:00Z"/>
                <w:rFonts w:cs="Arial"/>
              </w:rPr>
            </w:pPr>
            <w:ins w:id="271" w:author="Gert Morlion" w:date="2024-08-23T11:09:00Z" w16du:dateUtc="2024-08-23T09: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72" w:author="Gert Morlion" w:date="2024-08-23T11:09:00Z"/>
                <w:rFonts w:cs="Arial"/>
              </w:rPr>
            </w:pPr>
            <w:ins w:id="273" w:author="Gert Morlion" w:date="2024-08-23T11:09:00Z" w16du:dateUtc="2024-08-23T09: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274" w:author="Gert Morlion" w:date="2024-08-23T11:09:00Z"/>
                <w:rFonts w:cs="Arial"/>
              </w:rPr>
            </w:pPr>
            <w:ins w:id="275" w:author="Gert Morlion" w:date="2024-08-23T11:09:00Z" w16du:dateUtc="2024-08-23T09: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276" w:author="Gert Morlion" w:date="2024-08-23T11:09:00Z"/>
                <w:rFonts w:cs="Arial"/>
              </w:rPr>
            </w:pPr>
            <w:ins w:id="277" w:author="Gert Morlion" w:date="2024-08-23T11:09:00Z" w16du:dateUtc="2024-08-23T09:09:00Z">
              <w:r>
                <w:rPr>
                  <w:rFonts w:ascii="Times New Roman" w:hAnsi="Times New Roman"/>
                </w:rPr>
                <w:t>Amending last decisions IEHG and cleanup document</w:t>
              </w:r>
            </w:ins>
          </w:p>
        </w:tc>
      </w:tr>
      <w:tr w:rsidR="005C4623" w14:paraId="36338AFB" w14:textId="77777777" w:rsidTr="00BE21AB">
        <w:trPr>
          <w:cantSplit/>
          <w:jc w:val="center"/>
          <w:ins w:id="278" w:author="Gert Morlion" w:date="2024-08-23T11:09:00Z"/>
        </w:trPr>
        <w:tc>
          <w:tcPr>
            <w:tcW w:w="1271" w:type="dxa"/>
          </w:tcPr>
          <w:p w14:paraId="19007C54" w14:textId="1948A08E" w:rsidR="005C4623" w:rsidRPr="00FA5DB6" w:rsidRDefault="005C4623" w:rsidP="005C4623">
            <w:pPr>
              <w:spacing w:before="60" w:after="60" w:line="240" w:lineRule="auto"/>
              <w:jc w:val="left"/>
              <w:rPr>
                <w:ins w:id="279" w:author="Gert Morlion" w:date="2024-08-23T11:09:00Z"/>
                <w:rFonts w:cs="Arial"/>
              </w:rPr>
            </w:pPr>
            <w:ins w:id="280" w:author="Gert Morlion" w:date="2024-08-23T11:09:00Z" w16du:dateUtc="2024-08-23T09: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281" w:author="Gert Morlion" w:date="2024-08-23T11:09:00Z"/>
                <w:rFonts w:cs="Arial"/>
              </w:rPr>
            </w:pPr>
            <w:ins w:id="282" w:author="Gert Morlion" w:date="2024-08-23T11:09:00Z" w16du:dateUtc="2024-08-23T09: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283" w:author="Gert Morlion" w:date="2024-08-23T11:09:00Z"/>
                <w:rFonts w:cs="Arial"/>
              </w:rPr>
            </w:pPr>
            <w:ins w:id="284" w:author="Gert Morlion" w:date="2024-08-23T11:09:00Z" w16du:dateUtc="2024-08-23T09: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285" w:author="Gert Morlion" w:date="2024-08-23T11:09:00Z"/>
                <w:rFonts w:cs="Arial"/>
              </w:rPr>
            </w:pPr>
            <w:ins w:id="286" w:author="Gert Morlion" w:date="2024-08-23T11:09:00Z" w16du:dateUtc="2024-08-23T09:09:00Z">
              <w:r>
                <w:rPr>
                  <w:rFonts w:ascii="Times New Roman" w:hAnsi="Times New Roman"/>
                </w:rPr>
                <w:t>Updating to PS S-101 edition 1.1.0</w:t>
              </w:r>
            </w:ins>
          </w:p>
        </w:tc>
      </w:tr>
      <w:tr w:rsidR="005C4623" w14:paraId="365BDBA5" w14:textId="77777777" w:rsidTr="00BE21AB">
        <w:trPr>
          <w:cantSplit/>
          <w:jc w:val="center"/>
          <w:ins w:id="287" w:author="Gert Morlion" w:date="2024-08-23T11:09:00Z"/>
        </w:trPr>
        <w:tc>
          <w:tcPr>
            <w:tcW w:w="1271" w:type="dxa"/>
          </w:tcPr>
          <w:p w14:paraId="726798A5" w14:textId="220582C6" w:rsidR="005C4623" w:rsidRPr="00FA5DB6" w:rsidRDefault="005C4623" w:rsidP="005C4623">
            <w:pPr>
              <w:spacing w:before="60" w:after="60" w:line="240" w:lineRule="auto"/>
              <w:jc w:val="left"/>
              <w:rPr>
                <w:ins w:id="288" w:author="Gert Morlion" w:date="2024-08-23T11:09:00Z"/>
                <w:rFonts w:cs="Arial"/>
              </w:rPr>
            </w:pPr>
            <w:ins w:id="289" w:author="Gert Morlion" w:date="2024-08-23T11:09:00Z" w16du:dateUtc="2024-08-23T09: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290" w:author="Gert Morlion" w:date="2024-08-23T11:09:00Z"/>
                <w:rFonts w:cs="Arial"/>
              </w:rPr>
            </w:pPr>
            <w:ins w:id="291" w:author="Gert Morlion" w:date="2024-08-23T11:09:00Z" w16du:dateUtc="2024-08-23T09: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292" w:author="Gert Morlion" w:date="2024-08-23T11:09:00Z"/>
                <w:rFonts w:cs="Arial"/>
              </w:rPr>
            </w:pPr>
            <w:ins w:id="293" w:author="Gert Morlion" w:date="2024-08-23T11:09:00Z" w16du:dateUtc="2024-08-23T09: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294" w:author="Gert Morlion" w:date="2024-08-23T11:09:00Z"/>
                <w:rFonts w:cs="Arial"/>
              </w:rPr>
            </w:pPr>
            <w:ins w:id="295" w:author="Gert Morlion" w:date="2024-08-23T11:09:00Z" w16du:dateUtc="2024-08-23T09:09:00Z">
              <w:r>
                <w:rPr>
                  <w:rFonts w:ascii="Times New Roman" w:hAnsi="Times New Roman"/>
                </w:rPr>
                <w:t>Comparison with S-101 PS edition 1.4.1</w:t>
              </w:r>
            </w:ins>
          </w:p>
        </w:tc>
      </w:tr>
      <w:tr w:rsidR="005C4623" w14:paraId="415F94FD" w14:textId="77777777" w:rsidTr="00BE21AB">
        <w:trPr>
          <w:cantSplit/>
          <w:jc w:val="center"/>
          <w:ins w:id="296" w:author="Gert Morlion" w:date="2024-08-23T11:09:00Z"/>
        </w:trPr>
        <w:tc>
          <w:tcPr>
            <w:tcW w:w="1271" w:type="dxa"/>
          </w:tcPr>
          <w:p w14:paraId="7D06093A" w14:textId="58F87A07" w:rsidR="005C4623" w:rsidRPr="00FA5DB6" w:rsidRDefault="005C4623" w:rsidP="005C4623">
            <w:pPr>
              <w:spacing w:before="60" w:after="60" w:line="240" w:lineRule="auto"/>
              <w:jc w:val="left"/>
              <w:rPr>
                <w:ins w:id="297" w:author="Gert Morlion" w:date="2024-08-23T11:09:00Z"/>
                <w:rFonts w:cs="Arial"/>
              </w:rPr>
            </w:pPr>
            <w:ins w:id="298" w:author="Gert Morlion" w:date="2024-08-23T11:09:00Z" w16du:dateUtc="2024-08-23T09:09:00Z">
              <w:r w:rsidRPr="00D22CCD">
                <w:rPr>
                  <w:rFonts w:ascii="Times New Roman" w:hAnsi="Times New Roman"/>
                </w:rPr>
                <w:t>Version Number</w:t>
              </w:r>
            </w:ins>
          </w:p>
        </w:tc>
        <w:tc>
          <w:tcPr>
            <w:tcW w:w="1701" w:type="dxa"/>
          </w:tcPr>
          <w:p w14:paraId="6B9CF06D" w14:textId="544D4410" w:rsidR="005C4623" w:rsidRPr="00FA5DB6" w:rsidRDefault="005C4623" w:rsidP="005C4623">
            <w:pPr>
              <w:spacing w:before="60" w:after="60" w:line="240" w:lineRule="auto"/>
              <w:ind w:left="-1" w:firstLine="1"/>
              <w:jc w:val="left"/>
              <w:rPr>
                <w:ins w:id="299" w:author="Gert Morlion" w:date="2024-08-23T11:09:00Z"/>
                <w:rFonts w:cs="Arial"/>
              </w:rPr>
            </w:pPr>
            <w:ins w:id="300" w:author="Gert Morlion" w:date="2024-08-23T11:09:00Z" w16du:dateUtc="2024-08-23T09:09:00Z">
              <w:r w:rsidRPr="00D22CCD">
                <w:rPr>
                  <w:rFonts w:ascii="Times New Roman" w:hAnsi="Times New Roman"/>
                </w:rPr>
                <w:t>Date</w:t>
              </w:r>
            </w:ins>
          </w:p>
        </w:tc>
        <w:tc>
          <w:tcPr>
            <w:tcW w:w="1276" w:type="dxa"/>
          </w:tcPr>
          <w:p w14:paraId="7EC07743" w14:textId="2D0A46C5" w:rsidR="005C4623" w:rsidRPr="00FA5DB6" w:rsidRDefault="005C4623" w:rsidP="005C4623">
            <w:pPr>
              <w:spacing w:before="60" w:after="60" w:line="240" w:lineRule="auto"/>
              <w:ind w:firstLine="21"/>
              <w:jc w:val="left"/>
              <w:rPr>
                <w:ins w:id="301" w:author="Gert Morlion" w:date="2024-08-23T11:09:00Z"/>
                <w:rFonts w:cs="Arial"/>
              </w:rPr>
            </w:pPr>
            <w:ins w:id="302" w:author="Gert Morlion" w:date="2024-08-23T11:09:00Z" w16du:dateUtc="2024-08-23T09:09:00Z">
              <w:r w:rsidRPr="00D22CCD">
                <w:rPr>
                  <w:rFonts w:ascii="Times New Roman" w:hAnsi="Times New Roman"/>
                </w:rPr>
                <w:t>Author</w:t>
              </w:r>
            </w:ins>
          </w:p>
        </w:tc>
        <w:tc>
          <w:tcPr>
            <w:tcW w:w="5280" w:type="dxa"/>
          </w:tcPr>
          <w:p w14:paraId="38AC344F" w14:textId="379B434C" w:rsidR="005C4623" w:rsidRPr="00FA5DB6" w:rsidRDefault="005C4623" w:rsidP="005C4623">
            <w:pPr>
              <w:spacing w:before="60" w:after="60" w:line="240" w:lineRule="auto"/>
              <w:ind w:left="44" w:hanging="10"/>
              <w:jc w:val="left"/>
              <w:rPr>
                <w:ins w:id="303" w:author="Gert Morlion" w:date="2024-08-23T11:09:00Z"/>
                <w:rFonts w:cs="Arial"/>
              </w:rPr>
            </w:pPr>
            <w:ins w:id="304" w:author="Gert Morlion" w:date="2024-08-23T11:09:00Z" w16du:dateUtc="2024-08-23T09:09:00Z">
              <w:r w:rsidRPr="00D22CCD">
                <w:rPr>
                  <w:rFonts w:ascii="Times New Roman" w:hAnsi="Times New Roman"/>
                </w:rPr>
                <w:t>Purpose</w:t>
              </w:r>
            </w:ins>
          </w:p>
        </w:tc>
      </w:tr>
      <w:tr w:rsidR="005C4623" w14:paraId="461F6233" w14:textId="77777777" w:rsidTr="00BE21AB">
        <w:trPr>
          <w:cantSplit/>
          <w:jc w:val="center"/>
          <w:ins w:id="305" w:author="Gert Morlion" w:date="2024-08-23T11:09:00Z"/>
        </w:trPr>
        <w:tc>
          <w:tcPr>
            <w:tcW w:w="1271" w:type="dxa"/>
          </w:tcPr>
          <w:p w14:paraId="0AE38308" w14:textId="5213D48D" w:rsidR="005C4623" w:rsidRPr="00FA5DB6" w:rsidRDefault="005C4623" w:rsidP="005C4623">
            <w:pPr>
              <w:spacing w:before="60" w:after="60" w:line="240" w:lineRule="auto"/>
              <w:jc w:val="left"/>
              <w:rPr>
                <w:ins w:id="306" w:author="Gert Morlion" w:date="2024-08-23T11:09:00Z"/>
                <w:rFonts w:cs="Arial"/>
              </w:rPr>
            </w:pPr>
            <w:ins w:id="307" w:author="Gert Morlion" w:date="2024-08-23T11:09:00Z" w16du:dateUtc="2024-08-23T09:09:00Z">
              <w:r w:rsidRPr="00D22CCD">
                <w:rPr>
                  <w:rFonts w:ascii="Times New Roman" w:hAnsi="Times New Roman"/>
                </w:rPr>
                <w:t>Draft 0.0.2</w:t>
              </w:r>
            </w:ins>
          </w:p>
        </w:tc>
        <w:tc>
          <w:tcPr>
            <w:tcW w:w="1701" w:type="dxa"/>
          </w:tcPr>
          <w:p w14:paraId="55268A92" w14:textId="460074FB" w:rsidR="005C4623" w:rsidRPr="00FA5DB6" w:rsidRDefault="005C4623" w:rsidP="005C4623">
            <w:pPr>
              <w:spacing w:before="60" w:after="60" w:line="240" w:lineRule="auto"/>
              <w:ind w:left="-1" w:firstLine="1"/>
              <w:jc w:val="left"/>
              <w:rPr>
                <w:ins w:id="308" w:author="Gert Morlion" w:date="2024-08-23T11:09:00Z"/>
                <w:rFonts w:cs="Arial"/>
              </w:rPr>
            </w:pPr>
            <w:ins w:id="309" w:author="Gert Morlion" w:date="2024-08-23T11:09:00Z" w16du:dateUtc="2024-08-23T09:09:00Z">
              <w:r w:rsidRPr="00D22CCD">
                <w:rPr>
                  <w:rFonts w:ascii="Times New Roman" w:hAnsi="Times New Roman"/>
                </w:rPr>
                <w:t>July 2017</w:t>
              </w:r>
            </w:ins>
          </w:p>
        </w:tc>
        <w:tc>
          <w:tcPr>
            <w:tcW w:w="1276" w:type="dxa"/>
          </w:tcPr>
          <w:p w14:paraId="429ED383" w14:textId="511A91B7" w:rsidR="005C4623" w:rsidRPr="00FA5DB6" w:rsidRDefault="005C4623" w:rsidP="005C4623">
            <w:pPr>
              <w:spacing w:before="60" w:after="60" w:line="240" w:lineRule="auto"/>
              <w:ind w:firstLine="21"/>
              <w:jc w:val="left"/>
              <w:rPr>
                <w:ins w:id="310" w:author="Gert Morlion" w:date="2024-08-23T11:09:00Z"/>
                <w:rFonts w:cs="Arial"/>
              </w:rPr>
            </w:pPr>
            <w:ins w:id="311" w:author="Gert Morlion" w:date="2024-08-23T11:09:00Z" w16du:dateUtc="2024-08-23T09:09:00Z">
              <w:r w:rsidRPr="00D22CCD">
                <w:rPr>
                  <w:rFonts w:ascii="Times New Roman" w:hAnsi="Times New Roman"/>
                </w:rPr>
                <w:t>J.Powell</w:t>
              </w:r>
            </w:ins>
          </w:p>
        </w:tc>
        <w:tc>
          <w:tcPr>
            <w:tcW w:w="5280" w:type="dxa"/>
          </w:tcPr>
          <w:p w14:paraId="62252593" w14:textId="3D4E046C" w:rsidR="005C4623" w:rsidRPr="00FA5DB6" w:rsidRDefault="005C4623" w:rsidP="005C4623">
            <w:pPr>
              <w:spacing w:before="60" w:after="60" w:line="240" w:lineRule="auto"/>
              <w:ind w:left="44" w:hanging="10"/>
              <w:jc w:val="left"/>
              <w:rPr>
                <w:ins w:id="312" w:author="Gert Morlion" w:date="2024-08-23T11:09:00Z"/>
                <w:rFonts w:cs="Arial"/>
              </w:rPr>
            </w:pPr>
            <w:ins w:id="313" w:author="Gert Morlion" w:date="2024-08-23T11:09:00Z" w16du:dateUtc="2024-08-23T09: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29FA4B7A" w14:textId="77777777" w:rsidTr="00BE21AB">
        <w:trPr>
          <w:cantSplit/>
          <w:jc w:val="center"/>
          <w:ins w:id="314" w:author="Gert Morlion" w:date="2024-08-23T11:09:00Z"/>
        </w:trPr>
        <w:tc>
          <w:tcPr>
            <w:tcW w:w="1271" w:type="dxa"/>
          </w:tcPr>
          <w:p w14:paraId="3D072AA6" w14:textId="7A43FDCA" w:rsidR="005C4623" w:rsidRPr="00FA5DB6" w:rsidRDefault="005C4623" w:rsidP="005C4623">
            <w:pPr>
              <w:spacing w:before="60" w:after="60" w:line="240" w:lineRule="auto"/>
              <w:jc w:val="left"/>
              <w:rPr>
                <w:ins w:id="315" w:author="Gert Morlion" w:date="2024-08-23T11:09:00Z"/>
                <w:rFonts w:cs="Arial"/>
              </w:rPr>
            </w:pPr>
            <w:ins w:id="316" w:author="Gert Morlion" w:date="2024-08-23T11:09:00Z" w16du:dateUtc="2024-08-23T09:09:00Z">
              <w:r w:rsidRPr="00D22CCD">
                <w:rPr>
                  <w:rFonts w:ascii="Times New Roman" w:hAnsi="Times New Roman"/>
                </w:rPr>
                <w:t>Draft 0.0.2</w:t>
              </w:r>
            </w:ins>
          </w:p>
        </w:tc>
        <w:tc>
          <w:tcPr>
            <w:tcW w:w="1701" w:type="dxa"/>
          </w:tcPr>
          <w:p w14:paraId="56FC0044" w14:textId="5741A4E6" w:rsidR="005C4623" w:rsidRPr="00FA5DB6" w:rsidRDefault="005C4623" w:rsidP="005C4623">
            <w:pPr>
              <w:spacing w:before="60" w:after="60" w:line="240" w:lineRule="auto"/>
              <w:ind w:left="-1" w:firstLine="1"/>
              <w:jc w:val="left"/>
              <w:rPr>
                <w:ins w:id="317" w:author="Gert Morlion" w:date="2024-08-23T11:09:00Z"/>
                <w:rFonts w:cs="Arial"/>
              </w:rPr>
            </w:pPr>
            <w:ins w:id="318" w:author="Gert Morlion" w:date="2024-08-23T11:09:00Z" w16du:dateUtc="2024-08-23T09:09:00Z">
              <w:r w:rsidRPr="00D22CCD">
                <w:rPr>
                  <w:rFonts w:ascii="Times New Roman" w:hAnsi="Times New Roman"/>
                </w:rPr>
                <w:t>July 2017</w:t>
              </w:r>
            </w:ins>
          </w:p>
        </w:tc>
        <w:tc>
          <w:tcPr>
            <w:tcW w:w="1276" w:type="dxa"/>
          </w:tcPr>
          <w:p w14:paraId="1CA30201" w14:textId="55B3C814" w:rsidR="005C4623" w:rsidRPr="00FA5DB6" w:rsidRDefault="005C4623" w:rsidP="005C4623">
            <w:pPr>
              <w:spacing w:before="60" w:after="60" w:line="240" w:lineRule="auto"/>
              <w:ind w:firstLine="21"/>
              <w:jc w:val="left"/>
              <w:rPr>
                <w:ins w:id="319" w:author="Gert Morlion" w:date="2024-08-23T11:09:00Z"/>
                <w:rFonts w:cs="Arial"/>
              </w:rPr>
            </w:pPr>
            <w:ins w:id="320" w:author="Gert Morlion" w:date="2024-08-23T11:09:00Z" w16du:dateUtc="2024-08-23T09:09:00Z">
              <w:r w:rsidRPr="00D22CCD">
                <w:rPr>
                  <w:rFonts w:ascii="Times New Roman" w:hAnsi="Times New Roman"/>
                </w:rPr>
                <w:t>Gert Morlion</w:t>
              </w:r>
            </w:ins>
          </w:p>
        </w:tc>
        <w:tc>
          <w:tcPr>
            <w:tcW w:w="5280" w:type="dxa"/>
          </w:tcPr>
          <w:p w14:paraId="349096E9" w14:textId="08400A52" w:rsidR="005C4623" w:rsidRPr="00FA5DB6" w:rsidRDefault="005C4623" w:rsidP="005C4623">
            <w:pPr>
              <w:spacing w:before="60" w:after="60" w:line="240" w:lineRule="auto"/>
              <w:ind w:left="44" w:hanging="10"/>
              <w:jc w:val="left"/>
              <w:rPr>
                <w:ins w:id="321" w:author="Gert Morlion" w:date="2024-08-23T11:09:00Z"/>
                <w:rFonts w:cs="Arial"/>
              </w:rPr>
            </w:pPr>
            <w:ins w:id="322" w:author="Gert Morlion" w:date="2024-08-23T11:09:00Z" w16du:dateUtc="2024-08-23T09:09:00Z">
              <w:r w:rsidRPr="00D22CCD">
                <w:rPr>
                  <w:rFonts w:ascii="Times New Roman" w:hAnsi="Times New Roman"/>
                </w:rPr>
                <w:t>Comparing of the S101PS draft to S401PS draft</w:t>
              </w:r>
            </w:ins>
          </w:p>
        </w:tc>
      </w:tr>
      <w:tr w:rsidR="005C4623" w14:paraId="228866E0" w14:textId="77777777" w:rsidTr="00BE21AB">
        <w:trPr>
          <w:cantSplit/>
          <w:jc w:val="center"/>
          <w:ins w:id="323" w:author="Gert Morlion" w:date="2024-08-23T11:09:00Z"/>
        </w:trPr>
        <w:tc>
          <w:tcPr>
            <w:tcW w:w="1271" w:type="dxa"/>
          </w:tcPr>
          <w:p w14:paraId="022E5134" w14:textId="5DDEE258" w:rsidR="005C4623" w:rsidRPr="00FA5DB6" w:rsidRDefault="005C4623" w:rsidP="005C4623">
            <w:pPr>
              <w:spacing w:before="60" w:after="60" w:line="240" w:lineRule="auto"/>
              <w:jc w:val="left"/>
              <w:rPr>
                <w:ins w:id="324" w:author="Gert Morlion" w:date="2024-08-23T11:09:00Z"/>
                <w:rFonts w:cs="Arial"/>
              </w:rPr>
            </w:pPr>
            <w:ins w:id="325" w:author="Gert Morlion" w:date="2024-08-23T11:09:00Z" w16du:dateUtc="2024-08-23T09:09:00Z">
              <w:r w:rsidRPr="00D22CCD">
                <w:rPr>
                  <w:rFonts w:ascii="Times New Roman" w:hAnsi="Times New Roman"/>
                </w:rPr>
                <w:t>Draft 0.0.2</w:t>
              </w:r>
            </w:ins>
          </w:p>
        </w:tc>
        <w:tc>
          <w:tcPr>
            <w:tcW w:w="1701" w:type="dxa"/>
          </w:tcPr>
          <w:p w14:paraId="45EDEF1D" w14:textId="301B4A83" w:rsidR="005C4623" w:rsidRPr="00FA5DB6" w:rsidRDefault="005C4623" w:rsidP="005C4623">
            <w:pPr>
              <w:spacing w:before="60" w:after="60" w:line="240" w:lineRule="auto"/>
              <w:ind w:left="-1" w:firstLine="1"/>
              <w:jc w:val="left"/>
              <w:rPr>
                <w:ins w:id="326" w:author="Gert Morlion" w:date="2024-08-23T11:09:00Z"/>
                <w:rFonts w:cs="Arial"/>
              </w:rPr>
            </w:pPr>
            <w:ins w:id="327" w:author="Gert Morlion" w:date="2024-08-23T11:09:00Z" w16du:dateUtc="2024-08-23T09:09:00Z">
              <w:r w:rsidRPr="00D22CCD">
                <w:rPr>
                  <w:rFonts w:ascii="Times New Roman" w:hAnsi="Times New Roman"/>
                </w:rPr>
                <w:t>April 2018</w:t>
              </w:r>
            </w:ins>
          </w:p>
        </w:tc>
        <w:tc>
          <w:tcPr>
            <w:tcW w:w="1276" w:type="dxa"/>
          </w:tcPr>
          <w:p w14:paraId="53FB005B" w14:textId="649ACBEA" w:rsidR="005C4623" w:rsidRPr="00FA5DB6" w:rsidRDefault="005C4623" w:rsidP="005C4623">
            <w:pPr>
              <w:spacing w:before="60" w:after="60" w:line="240" w:lineRule="auto"/>
              <w:ind w:firstLine="21"/>
              <w:jc w:val="left"/>
              <w:rPr>
                <w:ins w:id="328" w:author="Gert Morlion" w:date="2024-08-23T11:09:00Z"/>
                <w:rFonts w:cs="Arial"/>
              </w:rPr>
            </w:pPr>
            <w:ins w:id="329" w:author="Gert Morlion" w:date="2024-08-23T11:09:00Z" w16du:dateUtc="2024-08-23T09:09:00Z">
              <w:r w:rsidRPr="00D22CCD">
                <w:rPr>
                  <w:rFonts w:ascii="Times New Roman" w:hAnsi="Times New Roman"/>
                </w:rPr>
                <w:t>Gert Morlion</w:t>
              </w:r>
            </w:ins>
          </w:p>
        </w:tc>
        <w:tc>
          <w:tcPr>
            <w:tcW w:w="5280" w:type="dxa"/>
          </w:tcPr>
          <w:p w14:paraId="5423EB35" w14:textId="77777777" w:rsidR="005C4623" w:rsidRPr="00D22CCD" w:rsidRDefault="005C4623" w:rsidP="005C4623">
            <w:pPr>
              <w:pStyle w:val="Lijstalinea"/>
              <w:numPr>
                <w:ilvl w:val="0"/>
                <w:numId w:val="23"/>
              </w:numPr>
              <w:spacing w:before="120" w:after="120"/>
              <w:rPr>
                <w:ins w:id="330" w:author="Gert Morlion" w:date="2024-08-23T11:09:00Z" w16du:dateUtc="2024-08-23T09:09:00Z"/>
                <w:rFonts w:ascii="Times New Roman" w:hAnsi="Times New Roman"/>
              </w:rPr>
            </w:pPr>
            <w:ins w:id="331" w:author="Gert Morlion" w:date="2024-08-23T11:09:00Z" w16du:dateUtc="2024-08-23T09:09:00Z">
              <w:r w:rsidRPr="00D22CCD">
                <w:rPr>
                  <w:rFonts w:ascii="Times New Roman" w:hAnsi="Times New Roman"/>
                </w:rPr>
                <w:t>Check of definitions</w:t>
              </w:r>
            </w:ins>
          </w:p>
          <w:p w14:paraId="5F498537" w14:textId="01033B7B" w:rsidR="005C4623" w:rsidRPr="00FA5DB6" w:rsidRDefault="005C4623" w:rsidP="005C4623">
            <w:pPr>
              <w:spacing w:before="60" w:after="60" w:line="240" w:lineRule="auto"/>
              <w:ind w:left="44" w:hanging="10"/>
              <w:jc w:val="left"/>
              <w:rPr>
                <w:ins w:id="332" w:author="Gert Morlion" w:date="2024-08-23T11:09:00Z"/>
                <w:rFonts w:cs="Arial"/>
              </w:rPr>
            </w:pPr>
            <w:ins w:id="333" w:author="Gert Morlion" w:date="2024-08-23T11:09:00Z" w16du:dateUtc="2024-08-23T09:09:00Z">
              <w:r w:rsidRPr="00D22CCD">
                <w:rPr>
                  <w:rFonts w:ascii="Times New Roman" w:hAnsi="Times New Roman"/>
                </w:rPr>
                <w:t>Review</w:t>
              </w:r>
            </w:ins>
          </w:p>
        </w:tc>
      </w:tr>
      <w:tr w:rsidR="005C4623" w14:paraId="38F86BED" w14:textId="77777777" w:rsidTr="00BE21AB">
        <w:trPr>
          <w:cantSplit/>
          <w:jc w:val="center"/>
          <w:ins w:id="334" w:author="Gert Morlion" w:date="2024-08-23T11:09:00Z"/>
        </w:trPr>
        <w:tc>
          <w:tcPr>
            <w:tcW w:w="1271" w:type="dxa"/>
          </w:tcPr>
          <w:p w14:paraId="65DF5552" w14:textId="471C485A" w:rsidR="005C4623" w:rsidRPr="00FA5DB6" w:rsidRDefault="005C4623" w:rsidP="005C4623">
            <w:pPr>
              <w:spacing w:before="60" w:after="60" w:line="240" w:lineRule="auto"/>
              <w:jc w:val="left"/>
              <w:rPr>
                <w:ins w:id="335" w:author="Gert Morlion" w:date="2024-08-23T11:09:00Z"/>
                <w:rFonts w:cs="Arial"/>
              </w:rPr>
            </w:pPr>
            <w:ins w:id="336" w:author="Gert Morlion" w:date="2024-08-23T11:09:00Z" w16du:dateUtc="2024-08-23T09:09:00Z">
              <w:r w:rsidRPr="00D22CCD">
                <w:rPr>
                  <w:rFonts w:ascii="Times New Roman" w:hAnsi="Times New Roman"/>
                </w:rPr>
                <w:t>Draft 0.0.2</w:t>
              </w:r>
            </w:ins>
          </w:p>
        </w:tc>
        <w:tc>
          <w:tcPr>
            <w:tcW w:w="1701" w:type="dxa"/>
          </w:tcPr>
          <w:p w14:paraId="43D92299" w14:textId="4C5A0DDA" w:rsidR="005C4623" w:rsidRPr="00FA5DB6" w:rsidRDefault="005C4623" w:rsidP="005C4623">
            <w:pPr>
              <w:spacing w:before="60" w:after="60" w:line="240" w:lineRule="auto"/>
              <w:ind w:left="-1" w:firstLine="1"/>
              <w:jc w:val="left"/>
              <w:rPr>
                <w:ins w:id="337" w:author="Gert Morlion" w:date="2024-08-23T11:09:00Z"/>
                <w:rFonts w:cs="Arial"/>
              </w:rPr>
            </w:pPr>
            <w:ins w:id="338" w:author="Gert Morlion" w:date="2024-08-23T11:09:00Z" w16du:dateUtc="2024-08-23T09:09:00Z">
              <w:r w:rsidRPr="00D22CCD">
                <w:rPr>
                  <w:rFonts w:ascii="Times New Roman" w:hAnsi="Times New Roman"/>
                </w:rPr>
                <w:t>June 2018</w:t>
              </w:r>
            </w:ins>
          </w:p>
        </w:tc>
        <w:tc>
          <w:tcPr>
            <w:tcW w:w="1276" w:type="dxa"/>
          </w:tcPr>
          <w:p w14:paraId="7C11326D" w14:textId="5FD057DA" w:rsidR="005C4623" w:rsidRPr="00FA5DB6" w:rsidRDefault="005C4623" w:rsidP="005C4623">
            <w:pPr>
              <w:spacing w:before="60" w:after="60" w:line="240" w:lineRule="auto"/>
              <w:ind w:firstLine="21"/>
              <w:jc w:val="left"/>
              <w:rPr>
                <w:ins w:id="339" w:author="Gert Morlion" w:date="2024-08-23T11:09:00Z"/>
                <w:rFonts w:cs="Arial"/>
              </w:rPr>
            </w:pPr>
            <w:ins w:id="340" w:author="Gert Morlion" w:date="2024-08-23T11:09:00Z" w16du:dateUtc="2024-08-23T09:09:00Z">
              <w:r w:rsidRPr="00D22CCD">
                <w:rPr>
                  <w:rFonts w:ascii="Times New Roman" w:hAnsi="Times New Roman"/>
                </w:rPr>
                <w:t>Gert Morlion</w:t>
              </w:r>
            </w:ins>
          </w:p>
        </w:tc>
        <w:tc>
          <w:tcPr>
            <w:tcW w:w="5280" w:type="dxa"/>
          </w:tcPr>
          <w:p w14:paraId="3AC8808D" w14:textId="672AB32F" w:rsidR="005C4623" w:rsidRPr="00FA5DB6" w:rsidRDefault="005C4623" w:rsidP="005C4623">
            <w:pPr>
              <w:spacing w:before="60" w:after="60" w:line="240" w:lineRule="auto"/>
              <w:ind w:left="44" w:hanging="10"/>
              <w:jc w:val="left"/>
              <w:rPr>
                <w:ins w:id="341" w:author="Gert Morlion" w:date="2024-08-23T11:09:00Z"/>
                <w:rFonts w:cs="Arial"/>
              </w:rPr>
            </w:pPr>
            <w:ins w:id="342" w:author="Gert Morlion" w:date="2024-08-23T11:09:00Z" w16du:dateUtc="2024-08-23T09:09:00Z">
              <w:r w:rsidRPr="00D22CCD">
                <w:rPr>
                  <w:rFonts w:ascii="Times New Roman" w:hAnsi="Times New Roman"/>
                </w:rPr>
                <w:t>Removed all definitions of commission regulation after workgroup meeting</w:t>
              </w:r>
            </w:ins>
          </w:p>
        </w:tc>
      </w:tr>
      <w:tr w:rsidR="005C4623" w14:paraId="29F4D7B8" w14:textId="77777777" w:rsidTr="00BE21AB">
        <w:trPr>
          <w:cantSplit/>
          <w:jc w:val="center"/>
          <w:ins w:id="343" w:author="Gert Morlion" w:date="2024-08-23T11:09:00Z"/>
        </w:trPr>
        <w:tc>
          <w:tcPr>
            <w:tcW w:w="1271" w:type="dxa"/>
          </w:tcPr>
          <w:p w14:paraId="2D51409C" w14:textId="7CB51639" w:rsidR="005C4623" w:rsidRPr="00FA5DB6" w:rsidRDefault="005C4623" w:rsidP="005C4623">
            <w:pPr>
              <w:spacing w:before="60" w:after="60" w:line="240" w:lineRule="auto"/>
              <w:jc w:val="left"/>
              <w:rPr>
                <w:ins w:id="344" w:author="Gert Morlion" w:date="2024-08-23T11:09:00Z"/>
                <w:rFonts w:cs="Arial"/>
              </w:rPr>
            </w:pPr>
            <w:ins w:id="345" w:author="Gert Morlion" w:date="2024-08-23T11:09:00Z" w16du:dateUtc="2024-08-23T09:09:00Z">
              <w:r w:rsidRPr="00D22CCD">
                <w:rPr>
                  <w:rFonts w:ascii="Times New Roman" w:hAnsi="Times New Roman"/>
                </w:rPr>
                <w:t>Draft 0.0.3</w:t>
              </w:r>
            </w:ins>
          </w:p>
        </w:tc>
        <w:tc>
          <w:tcPr>
            <w:tcW w:w="1701" w:type="dxa"/>
          </w:tcPr>
          <w:p w14:paraId="21286E86" w14:textId="2955AB1E" w:rsidR="005C4623" w:rsidRPr="00FA5DB6" w:rsidRDefault="005C4623" w:rsidP="005C4623">
            <w:pPr>
              <w:spacing w:before="60" w:after="60" w:line="240" w:lineRule="auto"/>
              <w:ind w:left="-1" w:firstLine="1"/>
              <w:jc w:val="left"/>
              <w:rPr>
                <w:ins w:id="346" w:author="Gert Morlion" w:date="2024-08-23T11:09:00Z"/>
                <w:rFonts w:cs="Arial"/>
              </w:rPr>
            </w:pPr>
            <w:ins w:id="347" w:author="Gert Morlion" w:date="2024-08-23T11:09:00Z" w16du:dateUtc="2024-08-23T09:09:00Z">
              <w:r w:rsidRPr="00D22CCD">
                <w:rPr>
                  <w:rFonts w:ascii="Times New Roman" w:hAnsi="Times New Roman"/>
                </w:rPr>
                <w:t>February 2019</w:t>
              </w:r>
            </w:ins>
          </w:p>
        </w:tc>
        <w:tc>
          <w:tcPr>
            <w:tcW w:w="1276" w:type="dxa"/>
          </w:tcPr>
          <w:p w14:paraId="2724D9F5" w14:textId="4AA10F7F" w:rsidR="005C4623" w:rsidRPr="00FA5DB6" w:rsidRDefault="005C4623" w:rsidP="005C4623">
            <w:pPr>
              <w:spacing w:before="60" w:after="60" w:line="240" w:lineRule="auto"/>
              <w:ind w:firstLine="21"/>
              <w:jc w:val="left"/>
              <w:rPr>
                <w:ins w:id="348" w:author="Gert Morlion" w:date="2024-08-23T11:09:00Z"/>
                <w:rFonts w:cs="Arial"/>
              </w:rPr>
            </w:pPr>
            <w:ins w:id="349" w:author="Gert Morlion" w:date="2024-08-23T11:09:00Z" w16du:dateUtc="2024-08-23T09:09:00Z">
              <w:r w:rsidRPr="00D22CCD">
                <w:rPr>
                  <w:rFonts w:ascii="Times New Roman" w:hAnsi="Times New Roman"/>
                </w:rPr>
                <w:t>Gert Morlion</w:t>
              </w:r>
            </w:ins>
          </w:p>
        </w:tc>
        <w:tc>
          <w:tcPr>
            <w:tcW w:w="5280" w:type="dxa"/>
          </w:tcPr>
          <w:p w14:paraId="4BCA4639" w14:textId="651910F2" w:rsidR="005C4623" w:rsidRPr="00FA5DB6" w:rsidRDefault="005C4623" w:rsidP="005C4623">
            <w:pPr>
              <w:spacing w:before="60" w:after="60" w:line="240" w:lineRule="auto"/>
              <w:ind w:left="44" w:hanging="10"/>
              <w:jc w:val="left"/>
              <w:rPr>
                <w:ins w:id="350" w:author="Gert Morlion" w:date="2024-08-23T11:09:00Z"/>
                <w:rFonts w:cs="Arial"/>
              </w:rPr>
            </w:pPr>
            <w:ins w:id="351" w:author="Gert Morlion" w:date="2024-08-23T11:09:00Z" w16du:dateUtc="2024-08-23T09:09:00Z">
              <w:r w:rsidRPr="00D22CCD">
                <w:rPr>
                  <w:rFonts w:ascii="Times New Roman" w:hAnsi="Times New Roman"/>
                </w:rPr>
                <w:t>Comparison with the final version of the S-101 PS. Last additions are marked in yellow</w:t>
              </w:r>
            </w:ins>
          </w:p>
        </w:tc>
      </w:tr>
      <w:tr w:rsidR="005C4623" w14:paraId="2A59B929" w14:textId="77777777" w:rsidTr="00BE21AB">
        <w:trPr>
          <w:cantSplit/>
          <w:jc w:val="center"/>
          <w:ins w:id="352" w:author="Gert Morlion" w:date="2024-08-23T11:09:00Z"/>
        </w:trPr>
        <w:tc>
          <w:tcPr>
            <w:tcW w:w="1271" w:type="dxa"/>
          </w:tcPr>
          <w:p w14:paraId="31046D9C" w14:textId="186AEFAD" w:rsidR="005C4623" w:rsidRPr="00FA5DB6" w:rsidRDefault="005C4623" w:rsidP="005C4623">
            <w:pPr>
              <w:spacing w:before="60" w:after="60" w:line="240" w:lineRule="auto"/>
              <w:jc w:val="left"/>
              <w:rPr>
                <w:ins w:id="353" w:author="Gert Morlion" w:date="2024-08-23T11:09:00Z"/>
                <w:rFonts w:cs="Arial"/>
              </w:rPr>
            </w:pPr>
            <w:ins w:id="354" w:author="Gert Morlion" w:date="2024-08-23T11:09:00Z" w16du:dateUtc="2024-08-23T09:09:00Z">
              <w:r>
                <w:rPr>
                  <w:rFonts w:ascii="Times New Roman" w:hAnsi="Times New Roman"/>
                </w:rPr>
                <w:t>Draft 0.0.3</w:t>
              </w:r>
            </w:ins>
          </w:p>
        </w:tc>
        <w:tc>
          <w:tcPr>
            <w:tcW w:w="1701" w:type="dxa"/>
          </w:tcPr>
          <w:p w14:paraId="11EDC341" w14:textId="23BFE386" w:rsidR="005C4623" w:rsidRPr="00FA5DB6" w:rsidRDefault="005C4623" w:rsidP="005C4623">
            <w:pPr>
              <w:spacing w:before="60" w:after="60" w:line="240" w:lineRule="auto"/>
              <w:ind w:left="-1" w:firstLine="1"/>
              <w:jc w:val="left"/>
              <w:rPr>
                <w:ins w:id="355" w:author="Gert Morlion" w:date="2024-08-23T11:09:00Z"/>
                <w:rFonts w:cs="Arial"/>
              </w:rPr>
            </w:pPr>
            <w:ins w:id="356" w:author="Gert Morlion" w:date="2024-08-23T11:09:00Z" w16du:dateUtc="2024-08-23T09:09:00Z">
              <w:r>
                <w:rPr>
                  <w:rFonts w:ascii="Times New Roman" w:hAnsi="Times New Roman"/>
                </w:rPr>
                <w:t>April 2019</w:t>
              </w:r>
            </w:ins>
          </w:p>
        </w:tc>
        <w:tc>
          <w:tcPr>
            <w:tcW w:w="1276" w:type="dxa"/>
          </w:tcPr>
          <w:p w14:paraId="69685653" w14:textId="70472C88" w:rsidR="005C4623" w:rsidRPr="00FA5DB6" w:rsidRDefault="005C4623" w:rsidP="005C4623">
            <w:pPr>
              <w:spacing w:before="60" w:after="60" w:line="240" w:lineRule="auto"/>
              <w:ind w:firstLine="21"/>
              <w:jc w:val="left"/>
              <w:rPr>
                <w:ins w:id="357" w:author="Gert Morlion" w:date="2024-08-23T11:09:00Z"/>
                <w:rFonts w:cs="Arial"/>
              </w:rPr>
            </w:pPr>
            <w:ins w:id="358" w:author="Gert Morlion" w:date="2024-08-23T11:09:00Z" w16du:dateUtc="2024-08-23T09:09:00Z">
              <w:r>
                <w:rPr>
                  <w:rFonts w:ascii="Times New Roman" w:hAnsi="Times New Roman"/>
                </w:rPr>
                <w:t>Gert Morlion</w:t>
              </w:r>
            </w:ins>
          </w:p>
        </w:tc>
        <w:tc>
          <w:tcPr>
            <w:tcW w:w="5280" w:type="dxa"/>
          </w:tcPr>
          <w:p w14:paraId="62C49374" w14:textId="2582D202" w:rsidR="005C4623" w:rsidRPr="00FA5DB6" w:rsidRDefault="005C4623" w:rsidP="005C4623">
            <w:pPr>
              <w:spacing w:before="60" w:after="60" w:line="240" w:lineRule="auto"/>
              <w:ind w:left="44" w:hanging="10"/>
              <w:jc w:val="left"/>
              <w:rPr>
                <w:ins w:id="359" w:author="Gert Morlion" w:date="2024-08-23T11:09:00Z"/>
                <w:rFonts w:cs="Arial"/>
              </w:rPr>
            </w:pPr>
            <w:ins w:id="360" w:author="Gert Morlion" w:date="2024-08-23T11:09:00Z" w16du:dateUtc="2024-08-23T09:09:00Z">
              <w:r>
                <w:rPr>
                  <w:rFonts w:ascii="Times New Roman" w:hAnsi="Times New Roman"/>
                </w:rPr>
                <w:t>Resolving comments and issues</w:t>
              </w:r>
            </w:ins>
          </w:p>
        </w:tc>
      </w:tr>
      <w:tr w:rsidR="005C4623" w14:paraId="1DDF87AF" w14:textId="77777777" w:rsidTr="00BE21AB">
        <w:trPr>
          <w:cantSplit/>
          <w:jc w:val="center"/>
          <w:ins w:id="361" w:author="Gert Morlion" w:date="2024-08-23T11:09:00Z"/>
        </w:trPr>
        <w:tc>
          <w:tcPr>
            <w:tcW w:w="1271" w:type="dxa"/>
          </w:tcPr>
          <w:p w14:paraId="4F212293" w14:textId="187C65CB" w:rsidR="005C4623" w:rsidRPr="00FA5DB6" w:rsidRDefault="005C4623" w:rsidP="005C4623">
            <w:pPr>
              <w:spacing w:before="60" w:after="60" w:line="240" w:lineRule="auto"/>
              <w:jc w:val="left"/>
              <w:rPr>
                <w:ins w:id="362" w:author="Gert Morlion" w:date="2024-08-23T11:09:00Z"/>
                <w:rFonts w:cs="Arial"/>
              </w:rPr>
            </w:pPr>
            <w:ins w:id="363" w:author="Gert Morlion" w:date="2024-08-23T11:09:00Z" w16du:dateUtc="2024-08-23T09:09:00Z">
              <w:r>
                <w:rPr>
                  <w:rFonts w:ascii="Times New Roman" w:hAnsi="Times New Roman"/>
                </w:rPr>
                <w:t>Draft 1.0.0</w:t>
              </w:r>
            </w:ins>
          </w:p>
        </w:tc>
        <w:tc>
          <w:tcPr>
            <w:tcW w:w="1701" w:type="dxa"/>
          </w:tcPr>
          <w:p w14:paraId="45384296" w14:textId="4A9BD7A1" w:rsidR="005C4623" w:rsidRPr="00FA5DB6" w:rsidRDefault="005C4623" w:rsidP="005C4623">
            <w:pPr>
              <w:spacing w:before="60" w:after="60" w:line="240" w:lineRule="auto"/>
              <w:ind w:left="-1" w:firstLine="1"/>
              <w:jc w:val="left"/>
              <w:rPr>
                <w:ins w:id="364" w:author="Gert Morlion" w:date="2024-08-23T11:09:00Z"/>
                <w:rFonts w:cs="Arial"/>
              </w:rPr>
            </w:pPr>
            <w:ins w:id="365" w:author="Gert Morlion" w:date="2024-08-23T11:09:00Z" w16du:dateUtc="2024-08-23T09:09:00Z">
              <w:r>
                <w:rPr>
                  <w:rFonts w:ascii="Times New Roman" w:hAnsi="Times New Roman"/>
                </w:rPr>
                <w:t>November 2019</w:t>
              </w:r>
            </w:ins>
          </w:p>
        </w:tc>
        <w:tc>
          <w:tcPr>
            <w:tcW w:w="1276" w:type="dxa"/>
          </w:tcPr>
          <w:p w14:paraId="1A5F3E86" w14:textId="01A972F3" w:rsidR="005C4623" w:rsidRPr="00FA5DB6" w:rsidRDefault="005C4623" w:rsidP="005C4623">
            <w:pPr>
              <w:spacing w:before="60" w:after="60" w:line="240" w:lineRule="auto"/>
              <w:ind w:firstLine="21"/>
              <w:jc w:val="left"/>
              <w:rPr>
                <w:ins w:id="366" w:author="Gert Morlion" w:date="2024-08-23T11:09:00Z"/>
                <w:rFonts w:cs="Arial"/>
              </w:rPr>
            </w:pPr>
            <w:ins w:id="367" w:author="Gert Morlion" w:date="2024-08-23T11:09:00Z" w16du:dateUtc="2024-08-23T09:09:00Z">
              <w:r>
                <w:rPr>
                  <w:rFonts w:ascii="Times New Roman" w:hAnsi="Times New Roman"/>
                </w:rPr>
                <w:t>Gert Morlion</w:t>
              </w:r>
            </w:ins>
          </w:p>
        </w:tc>
        <w:tc>
          <w:tcPr>
            <w:tcW w:w="5280" w:type="dxa"/>
          </w:tcPr>
          <w:p w14:paraId="52EE5FD6" w14:textId="38B5291E" w:rsidR="005C4623" w:rsidRPr="00FA5DB6" w:rsidRDefault="005C4623" w:rsidP="005C4623">
            <w:pPr>
              <w:spacing w:before="60" w:after="60" w:line="240" w:lineRule="auto"/>
              <w:ind w:left="44" w:hanging="10"/>
              <w:jc w:val="left"/>
              <w:rPr>
                <w:ins w:id="368" w:author="Gert Morlion" w:date="2024-08-23T11:09:00Z"/>
                <w:rFonts w:cs="Arial"/>
              </w:rPr>
            </w:pPr>
            <w:ins w:id="369" w:author="Gert Morlion" w:date="2024-08-23T11:09:00Z" w16du:dateUtc="2024-08-23T09:09:00Z">
              <w:r>
                <w:rPr>
                  <w:rFonts w:ascii="Times New Roman" w:hAnsi="Times New Roman"/>
                </w:rPr>
                <w:t>Amending last decisions IEHG and cleanup document</w:t>
              </w:r>
            </w:ins>
          </w:p>
        </w:tc>
      </w:tr>
      <w:tr w:rsidR="005C4623" w14:paraId="56852E8C" w14:textId="77777777" w:rsidTr="00BE21AB">
        <w:trPr>
          <w:cantSplit/>
          <w:jc w:val="center"/>
          <w:ins w:id="370" w:author="Gert Morlion" w:date="2024-08-23T11:09:00Z"/>
        </w:trPr>
        <w:tc>
          <w:tcPr>
            <w:tcW w:w="1271" w:type="dxa"/>
          </w:tcPr>
          <w:p w14:paraId="2365107B" w14:textId="60DA23E4" w:rsidR="005C4623" w:rsidRPr="00FA5DB6" w:rsidRDefault="005C4623" w:rsidP="005C4623">
            <w:pPr>
              <w:spacing w:before="60" w:after="60" w:line="240" w:lineRule="auto"/>
              <w:jc w:val="left"/>
              <w:rPr>
                <w:ins w:id="371" w:author="Gert Morlion" w:date="2024-08-23T11:09:00Z"/>
                <w:rFonts w:cs="Arial"/>
              </w:rPr>
            </w:pPr>
            <w:ins w:id="372" w:author="Gert Morlion" w:date="2024-08-23T11:09:00Z" w16du:dateUtc="2024-08-23T09:09:00Z">
              <w:r>
                <w:rPr>
                  <w:rFonts w:ascii="Times New Roman" w:hAnsi="Times New Roman"/>
                </w:rPr>
                <w:t>Draft 1.1.0</w:t>
              </w:r>
            </w:ins>
          </w:p>
        </w:tc>
        <w:tc>
          <w:tcPr>
            <w:tcW w:w="1701" w:type="dxa"/>
          </w:tcPr>
          <w:p w14:paraId="7735F23B" w14:textId="2AC6F718" w:rsidR="005C4623" w:rsidRPr="00FA5DB6" w:rsidRDefault="005C4623" w:rsidP="005C4623">
            <w:pPr>
              <w:spacing w:before="60" w:after="60" w:line="240" w:lineRule="auto"/>
              <w:ind w:left="-1" w:firstLine="1"/>
              <w:jc w:val="left"/>
              <w:rPr>
                <w:ins w:id="373" w:author="Gert Morlion" w:date="2024-08-23T11:09:00Z"/>
                <w:rFonts w:cs="Arial"/>
              </w:rPr>
            </w:pPr>
            <w:ins w:id="374" w:author="Gert Morlion" w:date="2024-08-23T11:09:00Z" w16du:dateUtc="2024-08-23T09:09:00Z">
              <w:r>
                <w:rPr>
                  <w:rFonts w:ascii="Times New Roman" w:hAnsi="Times New Roman"/>
                </w:rPr>
                <w:t>June 2023</w:t>
              </w:r>
            </w:ins>
          </w:p>
        </w:tc>
        <w:tc>
          <w:tcPr>
            <w:tcW w:w="1276" w:type="dxa"/>
          </w:tcPr>
          <w:p w14:paraId="6B9AC06F" w14:textId="2435FD26" w:rsidR="005C4623" w:rsidRPr="00FA5DB6" w:rsidRDefault="005C4623" w:rsidP="005C4623">
            <w:pPr>
              <w:spacing w:before="60" w:after="60" w:line="240" w:lineRule="auto"/>
              <w:ind w:firstLine="21"/>
              <w:jc w:val="left"/>
              <w:rPr>
                <w:ins w:id="375" w:author="Gert Morlion" w:date="2024-08-23T11:09:00Z"/>
                <w:rFonts w:cs="Arial"/>
              </w:rPr>
            </w:pPr>
            <w:ins w:id="376" w:author="Gert Morlion" w:date="2024-08-23T11:09:00Z" w16du:dateUtc="2024-08-23T09:09:00Z">
              <w:r>
                <w:rPr>
                  <w:rFonts w:ascii="Times New Roman" w:hAnsi="Times New Roman"/>
                </w:rPr>
                <w:t>Gert Morlion</w:t>
              </w:r>
            </w:ins>
          </w:p>
        </w:tc>
        <w:tc>
          <w:tcPr>
            <w:tcW w:w="5280" w:type="dxa"/>
          </w:tcPr>
          <w:p w14:paraId="2AD55E08" w14:textId="09D29788" w:rsidR="005C4623" w:rsidRPr="00FA5DB6" w:rsidRDefault="005C4623" w:rsidP="005C4623">
            <w:pPr>
              <w:spacing w:before="60" w:after="60" w:line="240" w:lineRule="auto"/>
              <w:ind w:left="44" w:hanging="10"/>
              <w:jc w:val="left"/>
              <w:rPr>
                <w:ins w:id="377" w:author="Gert Morlion" w:date="2024-08-23T11:09:00Z"/>
                <w:rFonts w:cs="Arial"/>
              </w:rPr>
            </w:pPr>
            <w:ins w:id="378" w:author="Gert Morlion" w:date="2024-08-23T11:09:00Z" w16du:dateUtc="2024-08-23T09:09:00Z">
              <w:r>
                <w:rPr>
                  <w:rFonts w:ascii="Times New Roman" w:hAnsi="Times New Roman"/>
                </w:rPr>
                <w:t>Updating to PS S-101 edition 1.1.0</w:t>
              </w:r>
            </w:ins>
          </w:p>
        </w:tc>
      </w:tr>
      <w:tr w:rsidR="005C4623" w:rsidRPr="00693533" w14:paraId="6E639111" w14:textId="77777777" w:rsidTr="00BE21AB">
        <w:trPr>
          <w:cantSplit/>
          <w:jc w:val="center"/>
          <w:ins w:id="379" w:author="Gert Morlion" w:date="2024-08-23T11:09:00Z"/>
        </w:trPr>
        <w:tc>
          <w:tcPr>
            <w:tcW w:w="1271" w:type="dxa"/>
          </w:tcPr>
          <w:p w14:paraId="4E57A24D" w14:textId="3A8265CE" w:rsidR="005C4623" w:rsidRPr="00FA5DB6" w:rsidRDefault="005C4623" w:rsidP="005C4623">
            <w:pPr>
              <w:spacing w:before="60" w:after="60" w:line="240" w:lineRule="auto"/>
              <w:jc w:val="left"/>
              <w:rPr>
                <w:ins w:id="380" w:author="Gert Morlion" w:date="2024-08-23T11:09:00Z"/>
                <w:rFonts w:cs="Arial"/>
              </w:rPr>
            </w:pPr>
            <w:ins w:id="381" w:author="Gert Morlion" w:date="2024-08-23T11:09:00Z" w16du:dateUtc="2024-08-23T09:09:00Z">
              <w:r>
                <w:rPr>
                  <w:rFonts w:ascii="Times New Roman" w:hAnsi="Times New Roman"/>
                </w:rPr>
                <w:lastRenderedPageBreak/>
                <w:t>Draft 1.2.0</w:t>
              </w:r>
            </w:ins>
          </w:p>
        </w:tc>
        <w:tc>
          <w:tcPr>
            <w:tcW w:w="1701" w:type="dxa"/>
          </w:tcPr>
          <w:p w14:paraId="12FA3DF7" w14:textId="06E3682E" w:rsidR="005C4623" w:rsidRPr="00FA5DB6" w:rsidRDefault="005C4623" w:rsidP="005C4623">
            <w:pPr>
              <w:spacing w:before="60" w:after="60" w:line="240" w:lineRule="auto"/>
              <w:ind w:left="-1" w:firstLine="1"/>
              <w:jc w:val="left"/>
              <w:rPr>
                <w:ins w:id="382" w:author="Gert Morlion" w:date="2024-08-23T11:09:00Z"/>
                <w:rFonts w:cs="Arial"/>
              </w:rPr>
            </w:pPr>
            <w:ins w:id="383" w:author="Gert Morlion" w:date="2024-08-23T11:09:00Z" w16du:dateUtc="2024-08-23T09:09:00Z">
              <w:r>
                <w:rPr>
                  <w:rFonts w:ascii="Times New Roman" w:hAnsi="Times New Roman"/>
                </w:rPr>
                <w:t>September 2024</w:t>
              </w:r>
            </w:ins>
          </w:p>
        </w:tc>
        <w:tc>
          <w:tcPr>
            <w:tcW w:w="1276" w:type="dxa"/>
          </w:tcPr>
          <w:p w14:paraId="2527E5FA" w14:textId="3D422CAE" w:rsidR="005C4623" w:rsidRPr="00FA5DB6" w:rsidRDefault="005C4623" w:rsidP="005C4623">
            <w:pPr>
              <w:spacing w:before="60" w:after="60" w:line="240" w:lineRule="auto"/>
              <w:ind w:firstLine="21"/>
              <w:jc w:val="left"/>
              <w:rPr>
                <w:ins w:id="384" w:author="Gert Morlion" w:date="2024-08-23T11:09:00Z"/>
                <w:rFonts w:cs="Arial"/>
              </w:rPr>
            </w:pPr>
            <w:ins w:id="385" w:author="Gert Morlion" w:date="2024-08-23T11:09:00Z" w16du:dateUtc="2024-08-23T09:09:00Z">
              <w:r>
                <w:rPr>
                  <w:rFonts w:ascii="Times New Roman" w:hAnsi="Times New Roman"/>
                </w:rPr>
                <w:t>Gert Morlion</w:t>
              </w:r>
            </w:ins>
          </w:p>
        </w:tc>
        <w:tc>
          <w:tcPr>
            <w:tcW w:w="5280" w:type="dxa"/>
          </w:tcPr>
          <w:p w14:paraId="06AE78F9" w14:textId="50550D25" w:rsidR="005C4623" w:rsidRPr="00FA5DB6" w:rsidRDefault="005C4623" w:rsidP="005C4623">
            <w:pPr>
              <w:spacing w:before="60" w:after="60" w:line="240" w:lineRule="auto"/>
              <w:ind w:left="44" w:hanging="10"/>
              <w:jc w:val="left"/>
              <w:rPr>
                <w:ins w:id="386" w:author="Gert Morlion" w:date="2024-08-23T11:09:00Z"/>
                <w:rFonts w:cs="Arial"/>
              </w:rPr>
            </w:pPr>
            <w:ins w:id="387" w:author="Gert Morlion" w:date="2024-08-23T11:09:00Z" w16du:dateUtc="2024-08-23T09:09:00Z">
              <w:r>
                <w:rPr>
                  <w:rFonts w:ascii="Times New Roman" w:hAnsi="Times New Roman"/>
                </w:rPr>
                <w:t>Comparison with S-101 PS edition 1.4.1</w:t>
              </w:r>
            </w:ins>
            <w:ins w:id="388" w:author="Gert Morlion" w:date="2024-08-26T15:18:00Z" w16du:dateUtc="2024-08-26T13:18:00Z">
              <w:r w:rsidR="00CB5D46">
                <w:rPr>
                  <w:rFonts w:ascii="Times New Roman" w:hAnsi="Times New Roman"/>
                </w:rPr>
                <w:t>. Adoption to edition 1.4.1.</w:t>
              </w:r>
            </w:ins>
          </w:p>
        </w:tc>
      </w:tr>
    </w:tbl>
    <w:p w14:paraId="3F37E258" w14:textId="77777777" w:rsidR="005C4623" w:rsidRDefault="005C4623" w:rsidP="005C4623">
      <w:pPr>
        <w:spacing w:after="0" w:line="240" w:lineRule="auto"/>
        <w:rPr>
          <w:ins w:id="389" w:author="Gert Morlion" w:date="2024-08-23T11:09:00Z"/>
          <w:rFonts w:ascii="Arial Narrow" w:hAnsi="Arial Narrow"/>
        </w:rPr>
      </w:pPr>
    </w:p>
    <w:p w14:paraId="5DF30E87" w14:textId="77777777" w:rsidR="005C4623" w:rsidRDefault="005C4623" w:rsidP="005C4623">
      <w:pPr>
        <w:spacing w:after="160" w:line="259" w:lineRule="auto"/>
        <w:jc w:val="left"/>
        <w:rPr>
          <w:ins w:id="390" w:author="Gert Morlion" w:date="2024-08-23T11:09:00Z"/>
          <w:b/>
          <w:bCs/>
          <w:sz w:val="24"/>
          <w:szCs w:val="24"/>
        </w:rPr>
      </w:pPr>
      <w:ins w:id="391"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92" w:author="Gert Morlion" w:date="2024-08-23T11:09:00Z"/>
          <w:sz w:val="24"/>
          <w:szCs w:val="24"/>
          <w:lang w:val="en-GB"/>
        </w:rPr>
      </w:pPr>
      <w:ins w:id="393" w:author="Gert Morlion" w:date="2024-08-23T11:09:00Z">
        <w:r>
          <w:rPr>
            <w:sz w:val="24"/>
            <w:szCs w:val="24"/>
            <w:lang w:val="en-GB"/>
          </w:rPr>
          <w:t xml:space="preserve">Summary of Substantive Changes in Edition </w:t>
        </w:r>
      </w:ins>
      <w:ins w:id="394" w:author="Gert Morlion" w:date="2024-08-23T11:10:00Z" w16du:dateUtc="2024-08-23T09:10:00Z">
        <w:r>
          <w:rPr>
            <w:sz w:val="24"/>
            <w:szCs w:val="24"/>
            <w:lang w:val="en-GB"/>
          </w:rPr>
          <w:t>1</w:t>
        </w:r>
      </w:ins>
      <w:ins w:id="395" w:author="Gert Morlion" w:date="2024-08-23T11:09:00Z">
        <w:r>
          <w:rPr>
            <w:sz w:val="24"/>
            <w:szCs w:val="24"/>
            <w:lang w:val="en-GB"/>
          </w:rPr>
          <w:t>.</w:t>
        </w:r>
      </w:ins>
      <w:ins w:id="396" w:author="Gert Morlion" w:date="2024-08-23T11:10:00Z" w16du:dateUtc="2024-08-23T09:10:00Z">
        <w:r>
          <w:rPr>
            <w:sz w:val="24"/>
            <w:szCs w:val="24"/>
            <w:lang w:val="en-GB"/>
          </w:rPr>
          <w:t>2</w:t>
        </w:r>
      </w:ins>
      <w:ins w:id="397" w:author="Gert Morlion" w:date="2024-08-23T11:09:00Z">
        <w:r>
          <w:rPr>
            <w:sz w:val="24"/>
            <w:szCs w:val="24"/>
            <w:lang w:val="en-GB"/>
          </w:rPr>
          <w:t>.0</w:t>
        </w:r>
      </w:ins>
    </w:p>
    <w:p w14:paraId="077F0475" w14:textId="77777777" w:rsidR="005C4623" w:rsidRDefault="005C4623" w:rsidP="005C4623">
      <w:pPr>
        <w:spacing w:after="0" w:line="240" w:lineRule="auto"/>
        <w:rPr>
          <w:ins w:id="398" w:author="Gert Morlion" w:date="2024-08-23T11:09:00Z"/>
          <w:rFonts w:cs="Arial"/>
          <w:b/>
        </w:rPr>
      </w:pPr>
    </w:p>
    <w:p w14:paraId="2EDAAD0F" w14:textId="77777777" w:rsidR="005C4623" w:rsidRPr="00A57031" w:rsidRDefault="005C4623" w:rsidP="005C4623">
      <w:pPr>
        <w:spacing w:after="120"/>
        <w:rPr>
          <w:ins w:id="399" w:author="Gert Morlion" w:date="2024-08-23T11:09:00Z"/>
          <w:rFonts w:cs="Arial"/>
        </w:rPr>
      </w:pPr>
      <w:ins w:id="400" w:author="Gert Morlion" w:date="2024-08-23T11:09: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BE21AB">
        <w:trPr>
          <w:cantSplit/>
          <w:ins w:id="401" w:author="Gert Morlion" w:date="2024-08-23T11:09:00Z"/>
        </w:trPr>
        <w:tc>
          <w:tcPr>
            <w:tcW w:w="7230" w:type="dxa"/>
            <w:shd w:val="clear" w:color="auto" w:fill="D9D9D9"/>
            <w:vAlign w:val="center"/>
          </w:tcPr>
          <w:p w14:paraId="162DE6E7" w14:textId="77777777" w:rsidR="005C4623" w:rsidRPr="008D0CFF" w:rsidRDefault="005C4623" w:rsidP="00BE21AB">
            <w:pPr>
              <w:pStyle w:val="Tabletitle"/>
              <w:spacing w:line="240" w:lineRule="auto"/>
              <w:rPr>
                <w:ins w:id="402" w:author="Gert Morlion" w:date="2024-08-23T11:09:00Z"/>
                <w:rFonts w:eastAsia="Times New Roman" w:cs="Arial"/>
              </w:rPr>
            </w:pPr>
            <w:ins w:id="403"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BE21AB">
            <w:pPr>
              <w:pStyle w:val="Tabletitle"/>
              <w:spacing w:line="240" w:lineRule="auto"/>
              <w:rPr>
                <w:ins w:id="404" w:author="Gert Morlion" w:date="2024-08-23T11:09:00Z"/>
                <w:rFonts w:eastAsia="Times New Roman" w:cs="Arial"/>
              </w:rPr>
            </w:pPr>
            <w:ins w:id="405" w:author="Gert Morlion" w:date="2024-08-23T11:09:00Z">
              <w:r>
                <w:rPr>
                  <w:rFonts w:eastAsia="Times New Roman" w:cs="Arial"/>
                </w:rPr>
                <w:t>Clauses Affected</w:t>
              </w:r>
            </w:ins>
          </w:p>
        </w:tc>
      </w:tr>
      <w:tr w:rsidR="002F6C24" w:rsidRPr="008D0CFF" w14:paraId="2B46FB70" w14:textId="77777777" w:rsidTr="00BE21AB">
        <w:trPr>
          <w:cantSplit/>
          <w:ins w:id="406" w:author="Gert Morlion" w:date="2024-08-23T11:12:00Z"/>
        </w:trPr>
        <w:tc>
          <w:tcPr>
            <w:tcW w:w="7230" w:type="dxa"/>
            <w:shd w:val="clear" w:color="auto" w:fill="D9D9D9"/>
            <w:vAlign w:val="center"/>
          </w:tcPr>
          <w:p w14:paraId="75EA6019" w14:textId="77777777" w:rsidR="002F6C24" w:rsidRDefault="002F6C24" w:rsidP="00BE21AB">
            <w:pPr>
              <w:pStyle w:val="Tabletitle"/>
              <w:spacing w:line="240" w:lineRule="auto"/>
              <w:rPr>
                <w:ins w:id="407" w:author="Gert Morlion" w:date="2024-08-23T11:12:00Z" w16du:dateUtc="2024-08-23T09:12:00Z"/>
                <w:rFonts w:eastAsia="Times New Roman" w:cs="Arial"/>
              </w:rPr>
            </w:pPr>
          </w:p>
        </w:tc>
        <w:tc>
          <w:tcPr>
            <w:tcW w:w="2126" w:type="dxa"/>
            <w:shd w:val="clear" w:color="auto" w:fill="D9D9D9"/>
          </w:tcPr>
          <w:p w14:paraId="3B75A4FB" w14:textId="77777777" w:rsidR="002F6C24" w:rsidRDefault="002F6C24" w:rsidP="00BE21AB">
            <w:pPr>
              <w:pStyle w:val="Tabletitle"/>
              <w:spacing w:line="240" w:lineRule="auto"/>
              <w:rPr>
                <w:ins w:id="408" w:author="Gert Morlion" w:date="2024-08-23T11:12:00Z" w16du:dateUtc="2024-08-23T09:12:00Z"/>
                <w:rFonts w:eastAsia="Times New Roman" w:cs="Arial"/>
              </w:rPr>
            </w:pPr>
          </w:p>
        </w:tc>
      </w:tr>
    </w:tbl>
    <w:p w14:paraId="0BE136AC" w14:textId="6F7DD0A9" w:rsidR="005C4623" w:rsidRDefault="002E790D" w:rsidP="002E790D">
      <w:pPr>
        <w:rPr>
          <w:ins w:id="409" w:author="Gert Morlion" w:date="2024-08-23T11:09:00Z" w16du:dateUtc="2024-08-23T09:09:00Z"/>
        </w:rPr>
      </w:pPr>
      <w:ins w:id="410" w:author="Gert Morlion" w:date="2024-08-23T11:11:00Z" w16du:dateUtc="2024-08-23T09:11:00Z">
        <w:r>
          <w:br w:type="page"/>
        </w:r>
        <w:r>
          <w:lastRenderedPageBreak/>
          <w:br w:type="page"/>
        </w:r>
      </w:ins>
    </w:p>
    <w:p w14:paraId="2DBFC9E8" w14:textId="4344DC29" w:rsidR="00453023" w:rsidRPr="00D22CCD" w:rsidRDefault="007260E2">
      <w:pPr>
        <w:pStyle w:val="Kop1"/>
        <w:numPr>
          <w:ilvl w:val="0"/>
          <w:numId w:val="0"/>
        </w:numPr>
        <w:ind w:left="432" w:hanging="432"/>
      </w:pPr>
      <w:r w:rsidRPr="00D22CCD">
        <w:t>Introduction</w:t>
      </w:r>
      <w:bookmarkEnd w:id="198"/>
    </w:p>
    <w:p w14:paraId="31B191F7" w14:textId="77777777" w:rsidR="00453023" w:rsidRPr="00D22CCD" w:rsidRDefault="007260E2">
      <w:r w:rsidRPr="00D22CCD">
        <w:t xml:space="preserve">S-401 is the Electronic Navigational Chart Product Specification, produced by the Inland ENC Harmonization Group.  S-401 is designed to allow content, content definition (Feature Catalogues) and presentation (Portrayal Catalogues) to be updateable without breaking system implementations.  </w:t>
      </w:r>
    </w:p>
    <w:p w14:paraId="04396B8E" w14:textId="77777777" w:rsidR="00453023" w:rsidRPr="00D22CCD" w:rsidRDefault="007260E2">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 using a “just in time” methodology.</w:t>
      </w:r>
    </w:p>
    <w:p w14:paraId="29DFCA41" w14:textId="77777777" w:rsidR="00453023" w:rsidRPr="00D22CCD" w:rsidRDefault="007260E2">
      <w:pPr>
        <w:pStyle w:val="Kop1"/>
      </w:pPr>
      <w:r w:rsidRPr="00D22CCD">
        <w:br w:type="page"/>
      </w:r>
      <w:bookmarkStart w:id="411" w:name="_Toc487203079"/>
      <w:r w:rsidRPr="00D22CCD">
        <w:lastRenderedPageBreak/>
        <w:t>Overview</w:t>
      </w:r>
      <w:bookmarkEnd w:id="199"/>
      <w:bookmarkEnd w:id="200"/>
      <w:bookmarkEnd w:id="411"/>
    </w:p>
    <w:p w14:paraId="095EE4C7" w14:textId="77777777" w:rsidR="00453023" w:rsidRPr="00D22CCD" w:rsidRDefault="007260E2">
      <w:pPr>
        <w:pStyle w:val="Kop2"/>
      </w:pPr>
      <w:r w:rsidRPr="00D22CCD">
        <w:t xml:space="preserve"> </w:t>
      </w:r>
      <w:bookmarkStart w:id="412" w:name="_Toc487203080"/>
      <w:r w:rsidRPr="00D22CCD">
        <w:t>Scope</w:t>
      </w:r>
      <w:bookmarkEnd w:id="412"/>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Kop2"/>
        <w:rPr>
          <w:lang w:eastAsia="en-GB"/>
        </w:rPr>
      </w:pPr>
      <w:bookmarkStart w:id="413" w:name="_Toc487203081"/>
      <w:r w:rsidRPr="00D22CCD">
        <w:rPr>
          <w:lang w:eastAsia="en-GB"/>
        </w:rPr>
        <w:t>References</w:t>
      </w:r>
      <w:bookmarkEnd w:id="413"/>
    </w:p>
    <w:p w14:paraId="1041F6AA" w14:textId="77777777" w:rsidR="00183FCF" w:rsidRPr="00777AC1" w:rsidRDefault="00183FCF" w:rsidP="00183FCF">
      <w:pPr>
        <w:spacing w:after="120" w:line="240" w:lineRule="auto"/>
        <w:ind w:left="1985" w:hanging="1985"/>
        <w:rPr>
          <w:ins w:id="414" w:author="Gert Morlion" w:date="2024-08-23T11:15:00Z"/>
          <w:lang w:val="en-AU" w:eastAsia="en-GB"/>
        </w:rPr>
      </w:pPr>
      <w:ins w:id="415"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416" w:author="Gert Morlion" w:date="2024-08-23T11:16:00Z" w16du:dateUtc="2024-08-23T09: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417" w:author="Gert Morlion" w:date="2024-08-23T11:15:00Z"/>
          <w:lang w:val="en-AU" w:eastAsia="en-GB"/>
        </w:rPr>
      </w:pPr>
      <w:ins w:id="418"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419" w:author="Gert Morlion" w:date="2024-08-23T11:15:00Z"/>
          <w:lang w:val="en-AU" w:eastAsia="en-GB"/>
        </w:rPr>
      </w:pPr>
      <w:ins w:id="420"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421" w:author="Gert Morlion" w:date="2024-08-23T11:15:00Z"/>
          <w:i/>
          <w:iCs/>
          <w:lang w:val="en-AU" w:eastAsia="en-GB"/>
        </w:rPr>
      </w:pPr>
      <w:ins w:id="422"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423" w:author="Gert Morlion" w:date="2024-08-23T11:15:00Z"/>
          <w:iCs/>
          <w:lang w:val="en-AU" w:eastAsia="en-GB"/>
        </w:rPr>
      </w:pPr>
      <w:ins w:id="424"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425" w:author="Gert Morlion" w:date="2024-08-23T11:15:00Z"/>
          <w:iCs/>
          <w:lang w:val="en-AU" w:eastAsia="en-GB"/>
        </w:rPr>
      </w:pPr>
      <w:ins w:id="426"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427" w:author="Gert Morlion" w:date="2024-08-23T11:15:00Z"/>
          <w:iCs/>
          <w:lang w:val="en-AU" w:eastAsia="en-GB"/>
        </w:rPr>
      </w:pPr>
      <w:ins w:id="428"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429" w:author="Gert Morlion" w:date="2024-08-23T11:15:00Z"/>
          <w:iCs/>
          <w:lang w:val="en-AU" w:eastAsia="en-GB"/>
        </w:rPr>
      </w:pPr>
      <w:ins w:id="430"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431" w:author="Gert Morlion" w:date="2024-08-23T11:15:00Z"/>
          <w:iCs/>
          <w:lang w:val="en-AU" w:eastAsia="en-GB"/>
        </w:rPr>
      </w:pPr>
      <w:ins w:id="432"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433" w:author="Gert Morlion" w:date="2024-08-23T11:15:00Z"/>
          <w:iCs/>
          <w:lang w:val="de-DE" w:eastAsia="en-GB"/>
        </w:rPr>
      </w:pPr>
      <w:ins w:id="434"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435" w:author="Gert Morlion" w:date="2024-08-23T11:15:00Z"/>
          <w:iCs/>
          <w:lang w:val="de-DE" w:eastAsia="en-GB"/>
        </w:rPr>
      </w:pPr>
      <w:ins w:id="436"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437" w:author="Gert Morlion" w:date="2024-08-23T11:15:00Z"/>
          <w:iCs/>
          <w:lang w:val="en-AU" w:eastAsia="en-GB"/>
        </w:rPr>
      </w:pPr>
      <w:ins w:id="438"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439" w:author="Gert Morlion" w:date="2024-08-23T11:15:00Z"/>
          <w:iCs/>
          <w:lang w:val="en-AU" w:eastAsia="en-GB"/>
        </w:rPr>
      </w:pPr>
      <w:ins w:id="440"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41" w:author="Gert Morlion" w:date="2024-08-23T11:15:00Z"/>
          <w:iCs/>
          <w:lang w:val="en-AU" w:eastAsia="en-GB"/>
        </w:rPr>
      </w:pPr>
      <w:ins w:id="442"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43" w:author="Gert Morlion" w:date="2024-08-23T11:15:00Z"/>
          <w:iCs/>
          <w:lang w:val="en-AU" w:eastAsia="en-GB"/>
        </w:rPr>
      </w:pPr>
      <w:ins w:id="444"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45" w:author="Gert Morlion" w:date="2024-08-23T11:15:00Z"/>
          <w:lang w:val="en-AU" w:eastAsia="en-GB"/>
        </w:rPr>
      </w:pPr>
      <w:ins w:id="446"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47" w:author="Gert Morlion" w:date="2024-08-23T11:15:00Z"/>
          <w:iCs/>
          <w:lang w:val="en-AU" w:eastAsia="en-GB"/>
        </w:rPr>
      </w:pPr>
      <w:ins w:id="448"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49" w:author="Gert Morlion" w:date="2024-08-23T11:15:00Z"/>
          <w:iCs/>
          <w:lang w:val="en-AU" w:eastAsia="en-GB"/>
        </w:rPr>
      </w:pPr>
      <w:ins w:id="450"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51" w:author="Gert Morlion" w:date="2024-08-23T11:15:00Z"/>
          <w:iCs/>
          <w:lang w:val="en-AU" w:eastAsia="en-GB"/>
        </w:rPr>
      </w:pPr>
      <w:ins w:id="452"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53" w:author="Gert Morlion" w:date="2024-08-23T11:15:00Z"/>
          <w:iCs/>
          <w:lang w:val="en-AU" w:eastAsia="en-GB"/>
        </w:rPr>
      </w:pPr>
      <w:ins w:id="454"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55" w:author="Gert Morlion" w:date="2024-08-23T11:15:00Z"/>
          <w:iCs/>
          <w:lang w:val="en-AU" w:eastAsia="en-GB"/>
        </w:rPr>
      </w:pPr>
      <w:ins w:id="456"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57" w:author="Gert Morlion" w:date="2024-08-23T11:15:00Z"/>
          <w:iCs/>
          <w:lang w:val="en-AU" w:eastAsia="en-GB"/>
        </w:rPr>
      </w:pPr>
      <w:ins w:id="458"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59" w:author="Gert Morlion" w:date="2024-08-23T11:15:00Z"/>
          <w:iCs/>
          <w:lang w:val="en-AU" w:eastAsia="en-GB"/>
        </w:rPr>
      </w:pPr>
      <w:ins w:id="460"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61" w:author="Gert Morlion" w:date="2024-08-23T11:16:00Z" w16du:dateUtc="2024-08-23T09: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Kop2"/>
      </w:pPr>
      <w:bookmarkStart w:id="462" w:name="_Toc225648274"/>
      <w:bookmarkStart w:id="463" w:name="_Toc225065131"/>
      <w:bookmarkStart w:id="464" w:name="_Toc487203082"/>
      <w:r w:rsidRPr="00D22CCD">
        <w:lastRenderedPageBreak/>
        <w:t>Terms, definitions and abbreviations</w:t>
      </w:r>
      <w:bookmarkEnd w:id="462"/>
      <w:bookmarkEnd w:id="463"/>
      <w:bookmarkEnd w:id="464"/>
    </w:p>
    <w:p w14:paraId="17AC79F2" w14:textId="77777777" w:rsidR="00453023" w:rsidRPr="00D22CCD" w:rsidRDefault="007260E2">
      <w:pPr>
        <w:pStyle w:val="Kop3"/>
        <w:jc w:val="both"/>
      </w:pPr>
      <w:bookmarkStart w:id="465" w:name="_Toc487203083"/>
      <w:bookmarkStart w:id="466" w:name="_Toc225648275"/>
      <w:bookmarkStart w:id="467" w:name="_Toc225065132"/>
      <w:r w:rsidRPr="00D22CCD">
        <w:t>Use of Language</w:t>
      </w:r>
      <w:bookmarkEnd w:id="465"/>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Kop3"/>
        <w:jc w:val="both"/>
      </w:pPr>
      <w:bookmarkStart w:id="468" w:name="_Toc487203084"/>
      <w:r w:rsidRPr="00D22CCD">
        <w:t>Terms and Definitions</w:t>
      </w:r>
      <w:bookmarkEnd w:id="466"/>
      <w:bookmarkEnd w:id="467"/>
      <w:bookmarkEnd w:id="468"/>
    </w:p>
    <w:p w14:paraId="27144F0B" w14:textId="77777777" w:rsidR="00453023" w:rsidRPr="00D22CCD" w:rsidRDefault="007260E2">
      <w:pPr>
        <w:rPr>
          <w:color w:val="FF0000"/>
        </w:rPr>
      </w:pPr>
      <w:commentRangeStart w:id="469"/>
      <w:r w:rsidRPr="00D22CCD">
        <w:rPr>
          <w:color w:val="FF0000"/>
        </w:rPr>
        <w:t>&lt;&lt;Terms and Definitions will be continually modified and finalized towards the end of the development of the S-401 Product Specification&gt;&gt;</w:t>
      </w:r>
      <w:commentRangeEnd w:id="469"/>
      <w:r w:rsidR="004817C4">
        <w:rPr>
          <w:rStyle w:val="Verwijzingopmerking"/>
        </w:rPr>
        <w:commentReference w:id="469"/>
      </w:r>
    </w:p>
    <w:p w14:paraId="51291773" w14:textId="77777777" w:rsidR="00A55A96" w:rsidRPr="00D22CCD" w:rsidRDefault="00A55A96" w:rsidP="3CCBF2F9">
      <w:pPr>
        <w:pStyle w:val="Geenafstand"/>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77777777" w:rsidR="00A55A96" w:rsidRPr="00D22CCD" w:rsidRDefault="00A55A96">
      <w:pPr>
        <w:rPr>
          <w:color w:val="FF0000"/>
        </w:rPr>
      </w:pPr>
      <w:commentRangeStart w:id="470"/>
      <w:r w:rsidRPr="00D22CCD">
        <w:rPr>
          <w:color w:val="FF0000"/>
        </w:rPr>
        <w:t>NOTE A test result can be from an observation or measurement.</w:t>
      </w:r>
      <w:commentRangeEnd w:id="470"/>
      <w:r w:rsidR="004817C4">
        <w:rPr>
          <w:rStyle w:val="Verwijzingopmerking"/>
        </w:rPr>
        <w:commentReference w:id="470"/>
      </w:r>
    </w:p>
    <w:p w14:paraId="14A1579B" w14:textId="77777777" w:rsidR="00A55A96" w:rsidRPr="00D22CCD" w:rsidRDefault="00A55A96" w:rsidP="3CCBF2F9">
      <w:pPr>
        <w:pStyle w:val="Geenafstand"/>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71" w:name="_Toc368904915"/>
      <w:bookmarkStart w:id="472" w:name="_Toc392576953"/>
      <w:bookmarkStart w:id="473" w:name="_Toc412540090"/>
      <w:bookmarkStart w:id="474" w:name="_Toc439685224"/>
      <w:bookmarkStart w:id="475" w:name="_Toc487203085"/>
      <w:r w:rsidRPr="00D22CCD">
        <w:rPr>
          <w:rFonts w:cs="Arial"/>
          <w:color w:val="000000"/>
          <w:sz w:val="20"/>
          <w:lang w:eastAsia="en-GB"/>
        </w:rPr>
        <w:t>Alarm</w:t>
      </w:r>
      <w:bookmarkEnd w:id="471"/>
      <w:bookmarkEnd w:id="472"/>
      <w:bookmarkEnd w:id="473"/>
      <w:bookmarkEnd w:id="474"/>
      <w:bookmarkEnd w:id="475"/>
    </w:p>
    <w:p w14:paraId="4C84F260" w14:textId="77777777" w:rsidR="00453023" w:rsidRPr="00D22CCD" w:rsidRDefault="007260E2">
      <w:pPr>
        <w:rPr>
          <w:rFonts w:cs="Arial"/>
          <w:color w:val="000000"/>
          <w:lang w:eastAsia="en-GB"/>
        </w:rPr>
      </w:pPr>
      <w:bookmarkStart w:id="476" w:name="_Toc353889540"/>
      <w:bookmarkStart w:id="477" w:name="_Toc353889820"/>
      <w:bookmarkStart w:id="478"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76"/>
      <w:bookmarkEnd w:id="477"/>
      <w:bookmarkEnd w:id="478"/>
      <w:r w:rsidRPr="00D22CCD">
        <w:rPr>
          <w:rFonts w:cs="Arial"/>
          <w:color w:val="000000"/>
          <w:lang w:eastAsia="en-GB"/>
        </w:rPr>
        <w:t>vessel.</w:t>
      </w:r>
    </w:p>
    <w:p w14:paraId="23532106"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9" w:name="_Toc368904916"/>
      <w:bookmarkStart w:id="480" w:name="_Toc392576954"/>
      <w:bookmarkStart w:id="481" w:name="_Toc412540091"/>
      <w:bookmarkStart w:id="482" w:name="_Toc439685225"/>
      <w:bookmarkStart w:id="483" w:name="_Toc487203086"/>
      <w:bookmarkStart w:id="484" w:name="_Hlk2674734"/>
      <w:r w:rsidRPr="00D22CCD">
        <w:rPr>
          <w:rFonts w:cs="Arial"/>
          <w:color w:val="000000"/>
          <w:sz w:val="20"/>
          <w:lang w:eastAsia="en-GB"/>
        </w:rPr>
        <w:t>Alert</w:t>
      </w:r>
      <w:bookmarkEnd w:id="479"/>
      <w:bookmarkEnd w:id="480"/>
      <w:bookmarkEnd w:id="481"/>
      <w:bookmarkEnd w:id="482"/>
      <w:bookmarkEnd w:id="483"/>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84"/>
    <w:p w14:paraId="2E549DDE" w14:textId="77777777" w:rsidR="003628CF" w:rsidRPr="00D22CCD" w:rsidRDefault="003628CF" w:rsidP="3CCBF2F9">
      <w:pPr>
        <w:pStyle w:val="Geenafstand"/>
        <w:rPr>
          <w:b/>
          <w:bCs/>
        </w:rPr>
      </w:pPr>
      <w:r w:rsidRPr="00D22CCD">
        <w:rPr>
          <w:b/>
          <w:bCs/>
        </w:rPr>
        <w:t>Application Schema</w:t>
      </w:r>
    </w:p>
    <w:p w14:paraId="7F3925C3" w14:textId="77777777" w:rsidR="003628CF" w:rsidRPr="00D22CCD" w:rsidRDefault="003628CF" w:rsidP="003628CF">
      <w:pPr>
        <w:pStyle w:val="Geenafstand"/>
        <w:rPr>
          <w:rFonts w:cs="Arial"/>
        </w:rPr>
      </w:pPr>
      <w:r w:rsidRPr="00D22CCD">
        <w:rPr>
          <w:rFonts w:cs="Arial"/>
        </w:rPr>
        <w:t>Conceptual schema for data required by one or more applications</w:t>
      </w:r>
    </w:p>
    <w:p w14:paraId="4E6A9B0E" w14:textId="77777777" w:rsidR="003628CF" w:rsidRPr="00D22CCD" w:rsidRDefault="003628CF" w:rsidP="003628CF">
      <w:pPr>
        <w:pStyle w:val="Geenafstand"/>
        <w:rPr>
          <w:rFonts w:cs="Arial"/>
        </w:rPr>
      </w:pPr>
    </w:p>
    <w:p w14:paraId="6ACB539B" w14:textId="77777777" w:rsidR="003628CF" w:rsidRPr="00D22CCD" w:rsidRDefault="003628CF" w:rsidP="3CCBF2F9">
      <w:pPr>
        <w:pStyle w:val="Geenafstand"/>
        <w:rPr>
          <w:rFonts w:cs="Arial"/>
          <w:b/>
          <w:bCs/>
        </w:rPr>
      </w:pPr>
      <w:r w:rsidRPr="00D22CCD">
        <w:rPr>
          <w:rFonts w:cs="Arial"/>
          <w:b/>
          <w:bCs/>
        </w:rPr>
        <w:t>Association</w:t>
      </w:r>
    </w:p>
    <w:p w14:paraId="15535440" w14:textId="77777777" w:rsidR="003628CF" w:rsidRPr="00D22CCD" w:rsidRDefault="003628CF" w:rsidP="003628CF">
      <w:pPr>
        <w:pStyle w:val="Geenafstand"/>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Geenafstand"/>
        <w:rPr>
          <w:rFonts w:cs="Arial"/>
        </w:rPr>
      </w:pPr>
    </w:p>
    <w:p w14:paraId="345D5CD3" w14:textId="77777777" w:rsidR="003628CF" w:rsidRPr="00D22CCD" w:rsidRDefault="003628CF" w:rsidP="3CCBF2F9">
      <w:pPr>
        <w:pStyle w:val="Geenafstand"/>
        <w:rPr>
          <w:rFonts w:cs="Arial"/>
          <w:b/>
          <w:bCs/>
        </w:rPr>
      </w:pPr>
      <w:r w:rsidRPr="00D22CCD">
        <w:rPr>
          <w:rFonts w:cs="Arial"/>
          <w:b/>
          <w:bCs/>
        </w:rPr>
        <w:t>Attribute</w:t>
      </w:r>
    </w:p>
    <w:p w14:paraId="7CBEDB0C" w14:textId="77777777" w:rsidR="003628CF" w:rsidRPr="00D22CCD" w:rsidRDefault="003628CF" w:rsidP="00AC585C">
      <w:pPr>
        <w:pStyle w:val="Geenafstand"/>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Geenafstand"/>
        <w:ind w:left="360"/>
        <w:rPr>
          <w:rFonts w:cs="Arial"/>
        </w:rPr>
      </w:pPr>
    </w:p>
    <w:p w14:paraId="5FC0DB94" w14:textId="77777777" w:rsidR="003628CF" w:rsidRPr="00D22CCD" w:rsidRDefault="003628CF" w:rsidP="003628CF">
      <w:pPr>
        <w:pStyle w:val="Geenafstand"/>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Geenafstand"/>
        <w:rPr>
          <w:rFonts w:cs="Arial"/>
        </w:rPr>
      </w:pPr>
    </w:p>
    <w:p w14:paraId="21B18B13" w14:textId="77777777" w:rsidR="003628CF" w:rsidRPr="00D22CCD" w:rsidRDefault="003628CF" w:rsidP="00AC585C">
      <w:pPr>
        <w:pStyle w:val="Geenafstand"/>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Geenafstand"/>
        <w:rPr>
          <w:rFonts w:cs="Arial"/>
        </w:rPr>
      </w:pPr>
    </w:p>
    <w:p w14:paraId="7D5D2516" w14:textId="77777777" w:rsidR="003628CF" w:rsidRPr="00D22CCD" w:rsidRDefault="003628CF" w:rsidP="003628CF">
      <w:pPr>
        <w:pStyle w:val="Geenafstand"/>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Geenafstand"/>
        <w:rPr>
          <w:rFonts w:cs="Arial"/>
        </w:rPr>
      </w:pPr>
    </w:p>
    <w:p w14:paraId="26F7AD4B" w14:textId="77777777" w:rsidR="003628CF" w:rsidRPr="00D22CCD" w:rsidRDefault="003628CF" w:rsidP="003628CF">
      <w:pPr>
        <w:pStyle w:val="Geenafstand"/>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Geenafstand"/>
        <w:rPr>
          <w:rFonts w:cs="Arial"/>
        </w:rPr>
      </w:pPr>
    </w:p>
    <w:p w14:paraId="07EC8166" w14:textId="77777777" w:rsidR="003628CF" w:rsidRPr="00D22CCD" w:rsidRDefault="003628CF" w:rsidP="3CCBF2F9">
      <w:pPr>
        <w:pStyle w:val="Geenafstand"/>
        <w:rPr>
          <w:rFonts w:cs="Arial"/>
          <w:b/>
          <w:bCs/>
        </w:rPr>
      </w:pPr>
      <w:r w:rsidRPr="00D22CCD">
        <w:rPr>
          <w:rFonts w:cs="Arial"/>
          <w:b/>
          <w:bCs/>
        </w:rPr>
        <w:t>Boundary</w:t>
      </w:r>
    </w:p>
    <w:p w14:paraId="172CD7E3" w14:textId="77777777" w:rsidR="003628CF" w:rsidRPr="00D22CCD" w:rsidRDefault="003628CF" w:rsidP="003628CF">
      <w:pPr>
        <w:pStyle w:val="Geenafstand"/>
        <w:rPr>
          <w:rFonts w:cs="Arial"/>
        </w:rPr>
      </w:pPr>
      <w:r w:rsidRPr="00D22CCD">
        <w:rPr>
          <w:rFonts w:cs="Arial"/>
        </w:rPr>
        <w:t>Set that represents the limit of an entity.</w:t>
      </w:r>
    </w:p>
    <w:p w14:paraId="2E62CAED" w14:textId="77777777" w:rsidR="003628CF" w:rsidRPr="00D22CCD" w:rsidRDefault="003628CF" w:rsidP="003628CF">
      <w:pPr>
        <w:pStyle w:val="Geenafstand"/>
        <w:rPr>
          <w:rFonts w:cs="Arial"/>
        </w:rPr>
      </w:pPr>
    </w:p>
    <w:p w14:paraId="1F0FA710" w14:textId="77777777" w:rsidR="003628CF" w:rsidRPr="00D22CCD" w:rsidRDefault="003628CF" w:rsidP="003628CF">
      <w:pPr>
        <w:pStyle w:val="Geenafstand"/>
        <w:rPr>
          <w:rFonts w:cs="Arial"/>
        </w:rPr>
      </w:pPr>
      <w:r w:rsidRPr="00D22CCD">
        <w:rPr>
          <w:rFonts w:cs="Arial"/>
        </w:rPr>
        <w:lastRenderedPageBreak/>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Geenafstand"/>
        <w:rPr>
          <w:rFonts w:cs="Arial"/>
        </w:rPr>
      </w:pPr>
    </w:p>
    <w:p w14:paraId="3AA51C9D" w14:textId="77777777" w:rsidR="003628CF" w:rsidRPr="00D22CCD" w:rsidRDefault="003628CF" w:rsidP="003628CF">
      <w:pPr>
        <w:pStyle w:val="Geenafstand"/>
        <w:rPr>
          <w:rFonts w:cs="Arial"/>
        </w:rPr>
      </w:pPr>
    </w:p>
    <w:p w14:paraId="6B4777F8"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5" w:name="_Toc368904917"/>
      <w:bookmarkStart w:id="486" w:name="_Toc392576955"/>
      <w:bookmarkStart w:id="487" w:name="_Toc412540092"/>
      <w:bookmarkStart w:id="488" w:name="_Toc439685226"/>
      <w:bookmarkStart w:id="489" w:name="_Toc487203087"/>
      <w:r w:rsidRPr="00D22CCD">
        <w:rPr>
          <w:rFonts w:cs="Arial"/>
          <w:sz w:val="20"/>
        </w:rPr>
        <w:t>Caution</w:t>
      </w:r>
      <w:bookmarkEnd w:id="485"/>
      <w:bookmarkEnd w:id="486"/>
      <w:bookmarkEnd w:id="487"/>
      <w:bookmarkEnd w:id="488"/>
      <w:bookmarkEnd w:id="489"/>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Geenafstand"/>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90"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Geenafstand"/>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Geenafstand"/>
      </w:pPr>
    </w:p>
    <w:p w14:paraId="5BA93665" w14:textId="77777777" w:rsidR="00642DFE" w:rsidRPr="00D22CCD" w:rsidRDefault="00642DFE" w:rsidP="3CCBF2F9">
      <w:pPr>
        <w:pStyle w:val="Geenafstand"/>
        <w:rPr>
          <w:b/>
          <w:bCs/>
        </w:rPr>
      </w:pPr>
      <w:r w:rsidRPr="00D22CCD">
        <w:rPr>
          <w:b/>
          <w:bCs/>
        </w:rPr>
        <w:t>Classification</w:t>
      </w:r>
    </w:p>
    <w:p w14:paraId="0598A938" w14:textId="77777777" w:rsidR="00642DFE" w:rsidRPr="00D22CCD" w:rsidRDefault="00642DFE" w:rsidP="00642DFE">
      <w:pPr>
        <w:pStyle w:val="Geenafstand"/>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Geenafstand"/>
        <w:rPr>
          <w:del w:id="491" w:author="Gert Morlion" w:date="2024-08-23T11:29:00Z" w16du:dateUtc="2024-08-23T09:29:00Z"/>
        </w:rPr>
      </w:pPr>
    </w:p>
    <w:p w14:paraId="21901C3F" w14:textId="77777777" w:rsidR="00A073F0" w:rsidRPr="00C07316" w:rsidRDefault="00A073F0" w:rsidP="00A073F0">
      <w:pPr>
        <w:spacing w:after="0" w:line="240" w:lineRule="auto"/>
        <w:rPr>
          <w:ins w:id="492" w:author="Gert Morlion" w:date="2024-08-23T11:29:00Z"/>
          <w:rFonts w:cs="Arial"/>
          <w:b/>
          <w:lang w:eastAsia="en-GB"/>
        </w:rPr>
      </w:pPr>
      <w:ins w:id="493"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94" w:author="Gert Morlion" w:date="2024-08-23T11:29:00Z"/>
          <w:rFonts w:cs="Arial"/>
          <w:lang w:eastAsia="en-GB"/>
        </w:rPr>
      </w:pPr>
      <w:ins w:id="495"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96" w:author="Gert Morlion" w:date="2024-08-23T11:29:00Z"/>
          <w:rFonts w:cs="Arial"/>
          <w:lang w:eastAsia="en-GB"/>
        </w:rPr>
      </w:pPr>
      <w:ins w:id="497"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98" w:author="Gert Morlion" w:date="2024-08-23T11:29:00Z" w16du:dateUtc="2024-08-23T09: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99" w:author="Gert Morlion" w:date="2024-08-23T11:29:00Z" w16du:dateUtc="2024-08-23T09:29:00Z">
        <w:r w:rsidR="0043651F" w:rsidRPr="0043651F">
          <w:rPr>
            <w:rFonts w:cs="Arial"/>
            <w:bCs/>
            <w:lang w:val="en-AU" w:eastAsia="en-GB"/>
          </w:rPr>
          <w:t xml:space="preserve"> </w:t>
        </w:r>
      </w:ins>
      <w:ins w:id="500" w:author="Gert Morlion" w:date="2024-08-23T11:29:00Z">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501" w:author="Gert Morlion" w:date="2024-08-23T11:29:00Z" w16du:dateUtc="2024-08-23T09: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lastRenderedPageBreak/>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502" w:author="Gert Morlion" w:date="2024-08-23T11:30:00Z">
        <w:r w:rsidR="00AE68A7">
          <w:rPr>
            <w:rFonts w:cs="Arial"/>
            <w:lang w:val="en-AU" w:eastAsia="en-GB"/>
          </w:rPr>
          <w:t>and S_100_TruncatedDate</w:t>
        </w:r>
      </w:ins>
      <w:del w:id="503" w:author="Gert Morlion" w:date="2024-08-23T11:30:00Z" w16du:dateUtc="2024-08-23T09: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04" w:name="_Toc368904923"/>
      <w:bookmarkStart w:id="505" w:name="_Toc392576960"/>
      <w:bookmarkStart w:id="506" w:name="_Toc412540097"/>
      <w:bookmarkStart w:id="507" w:name="_Toc439685231"/>
      <w:bookmarkStart w:id="508" w:name="_Toc487203092"/>
      <w:r w:rsidRPr="00D22CCD">
        <w:rPr>
          <w:rFonts w:cs="Arial"/>
          <w:sz w:val="20"/>
        </w:rPr>
        <w:t>Display Priority</w:t>
      </w:r>
      <w:bookmarkEnd w:id="504"/>
      <w:bookmarkEnd w:id="505"/>
      <w:bookmarkEnd w:id="506"/>
      <w:bookmarkEnd w:id="507"/>
      <w:bookmarkEnd w:id="508"/>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509" w:author="Gert Morlion" w:date="2024-08-23T11:31:00Z"/>
          <w:rFonts w:cs="Arial"/>
        </w:rPr>
      </w:pPr>
      <w:ins w:id="510"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511" w:author="Gert Morlion" w:date="2024-08-23T11:31:00Z" w16du:dateUtc="2024-08-23T09:31:00Z"/>
          <w:rFonts w:cs="Arial"/>
        </w:rPr>
      </w:pPr>
      <w:del w:id="512" w:author="Gert Morlion" w:date="2024-08-23T11:31:00Z" w16du:dateUtc="2024-08-23T09: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13" w:name="_Toc368904924"/>
      <w:bookmarkStart w:id="514" w:name="_Toc392576961"/>
      <w:bookmarkStart w:id="515" w:name="_Toc412540098"/>
      <w:bookmarkStart w:id="516" w:name="_Toc439685232"/>
      <w:bookmarkStart w:id="517" w:name="_Toc487203093"/>
      <w:r w:rsidRPr="00D22CCD">
        <w:rPr>
          <w:rFonts w:cs="Arial"/>
          <w:sz w:val="20"/>
        </w:rPr>
        <w:t>ECDIS</w:t>
      </w:r>
      <w:bookmarkEnd w:id="513"/>
      <w:bookmarkEnd w:id="514"/>
      <w:bookmarkEnd w:id="515"/>
      <w:bookmarkEnd w:id="516"/>
      <w:bookmarkEnd w:id="517"/>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18" w:name="_Toc368904925"/>
      <w:bookmarkStart w:id="519" w:name="_Toc392576962"/>
      <w:bookmarkStart w:id="520" w:name="_Toc412540099"/>
      <w:bookmarkStart w:id="521" w:name="_Toc439685233"/>
      <w:bookmarkStart w:id="522" w:name="_Toc487203094"/>
      <w:r w:rsidRPr="00D22CCD">
        <w:rPr>
          <w:rFonts w:cs="Arial"/>
          <w:sz w:val="20"/>
        </w:rPr>
        <w:t>ECDIS Chart 1</w:t>
      </w:r>
      <w:bookmarkEnd w:id="518"/>
      <w:bookmarkEnd w:id="519"/>
      <w:bookmarkEnd w:id="520"/>
      <w:bookmarkEnd w:id="521"/>
      <w:bookmarkEnd w:id="522"/>
    </w:p>
    <w:p w14:paraId="46D19CEA" w14:textId="77777777" w:rsidR="00E04451" w:rsidRPr="00D22CCD" w:rsidRDefault="007260E2">
      <w:pPr>
        <w:pStyle w:val="Geenafstand"/>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Geenafstand"/>
      </w:pPr>
    </w:p>
    <w:p w14:paraId="56B7B883" w14:textId="77777777" w:rsidR="00453023" w:rsidRPr="00D22CCD" w:rsidRDefault="007260E2" w:rsidP="3CCBF2F9">
      <w:pPr>
        <w:pStyle w:val="Geenafstand"/>
        <w:rPr>
          <w:b/>
          <w:bCs/>
        </w:rPr>
      </w:pPr>
      <w:r w:rsidRPr="00D22CCD">
        <w:rPr>
          <w:b/>
          <w:bCs/>
        </w:rPr>
        <w:t>ECS</w:t>
      </w:r>
    </w:p>
    <w:p w14:paraId="612E5FB7" w14:textId="77777777" w:rsidR="00453023" w:rsidRPr="00D22CCD" w:rsidRDefault="007260E2" w:rsidP="3CCBF2F9">
      <w:pPr>
        <w:pStyle w:val="Geenafstand"/>
      </w:pPr>
      <w:r w:rsidRPr="00D22CCD">
        <w:t>An electronic charting system</w:t>
      </w:r>
    </w:p>
    <w:p w14:paraId="4B1ADF6C" w14:textId="77777777" w:rsidR="00453023" w:rsidRPr="00D22CCD" w:rsidRDefault="00453023">
      <w:pPr>
        <w:pStyle w:val="Geenafstand"/>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Geenafstand"/>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523" w:author="Gert Morlion" w:date="2024-08-23T14:28:00Z" w16du:dateUtc="2024-08-23T12:28:00Z"/>
        </w:rPr>
      </w:pPr>
      <w:r w:rsidRPr="00D22CCD">
        <w:t xml:space="preserve">The dataset, standardized as to content, structure and format, issued for use with ECDIS by or on the authority of a Government authorized Hydrographic Office or other relevant government institution, </w:t>
      </w:r>
      <w:r w:rsidRPr="00D22CCD">
        <w:lastRenderedPageBreak/>
        <w:t>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524" w:author="Gert Morlion" w:date="2024-08-23T14:28:00Z" w16du:dateUtc="2024-08-23T12:28:00Z"/>
        </w:rPr>
      </w:pPr>
    </w:p>
    <w:p w14:paraId="47365740" w14:textId="77777777" w:rsidR="00633D66" w:rsidRDefault="00633D66" w:rsidP="00633D66">
      <w:pPr>
        <w:autoSpaceDE w:val="0"/>
        <w:autoSpaceDN w:val="0"/>
        <w:adjustRightInd w:val="0"/>
        <w:spacing w:after="0" w:line="240" w:lineRule="auto"/>
        <w:rPr>
          <w:ins w:id="525" w:author="Gert Morlion" w:date="2024-08-23T14:28:00Z"/>
          <w:b/>
        </w:rPr>
      </w:pPr>
      <w:ins w:id="526" w:author="Gert Morlion" w:date="2024-08-23T14:28:00Z">
        <w:r>
          <w:rPr>
            <w:b/>
          </w:rPr>
          <w:t>ENDS</w:t>
        </w:r>
      </w:ins>
    </w:p>
    <w:p w14:paraId="0ABE037A" w14:textId="77777777" w:rsidR="00633D66" w:rsidRPr="00CF7858" w:rsidRDefault="00633D66" w:rsidP="00633D66">
      <w:pPr>
        <w:autoSpaceDE w:val="0"/>
        <w:autoSpaceDN w:val="0"/>
        <w:adjustRightInd w:val="0"/>
        <w:spacing w:after="120" w:line="240" w:lineRule="auto"/>
        <w:rPr>
          <w:ins w:id="527" w:author="Gert Morlion" w:date="2024-08-23T14:28:00Z"/>
        </w:rPr>
      </w:pPr>
      <w:ins w:id="528"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584D8F1D" w14:textId="019091E6" w:rsidR="00633D66" w:rsidRPr="00D22CCD" w:rsidDel="00B9219B" w:rsidRDefault="00633D66">
      <w:pPr>
        <w:autoSpaceDE w:val="0"/>
        <w:autoSpaceDN w:val="0"/>
        <w:adjustRightInd w:val="0"/>
        <w:spacing w:after="0" w:line="240" w:lineRule="auto"/>
        <w:rPr>
          <w:del w:id="529" w:author="Gert Morlion" w:date="2024-08-23T14:34:00Z" w16du:dateUtc="2024-08-23T12:34:00Z"/>
        </w:rPr>
      </w:pPr>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enumerated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30" w:name="_Toc346149784"/>
      <w:bookmarkStart w:id="531" w:name="_Toc346156158"/>
      <w:bookmarkStart w:id="532" w:name="_Toc348447688"/>
      <w:bookmarkStart w:id="533" w:name="_Toc368904926"/>
      <w:bookmarkStart w:id="534" w:name="_Toc392576963"/>
      <w:bookmarkStart w:id="535" w:name="_Toc412540100"/>
      <w:bookmarkStart w:id="536" w:name="_Toc439685234"/>
      <w:bookmarkStart w:id="537" w:name="_Toc487203095"/>
      <w:r w:rsidRPr="00D22CCD">
        <w:rPr>
          <w:rFonts w:cs="Arial"/>
          <w:sz w:val="20"/>
        </w:rPr>
        <w:t>Geometric Primitive</w:t>
      </w:r>
      <w:bookmarkEnd w:id="530"/>
      <w:bookmarkEnd w:id="531"/>
      <w:bookmarkEnd w:id="532"/>
      <w:bookmarkEnd w:id="533"/>
      <w:bookmarkEnd w:id="534"/>
      <w:bookmarkEnd w:id="535"/>
      <w:bookmarkEnd w:id="536"/>
      <w:bookmarkEnd w:id="537"/>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Geenafstand"/>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38" w:author="Gert Morlion" w:date="2024-08-23T14:36:00Z" w16du:dateUtc="2024-08-23T12:36:00Z"/>
          <w:b/>
          <w:lang w:val="en-AU" w:eastAsia="en-GB"/>
        </w:rPr>
      </w:pPr>
      <w:bookmarkStart w:id="539" w:name="_Toc368904927"/>
      <w:bookmarkStart w:id="540" w:name="_Toc392576964"/>
      <w:bookmarkStart w:id="541" w:name="_Toc412540101"/>
      <w:bookmarkStart w:id="542" w:name="_Toc439685235"/>
      <w:bookmarkStart w:id="543" w:name="_Toc487203096"/>
      <w:bookmarkStart w:id="544" w:name="_Toc346149785"/>
      <w:bookmarkStart w:id="545" w:name="_Toc346156159"/>
      <w:bookmarkStart w:id="546" w:name="_Toc348447689"/>
    </w:p>
    <w:p w14:paraId="6BAAE580" w14:textId="733EF426" w:rsidR="00DB7406" w:rsidRPr="000A19BF" w:rsidRDefault="00DB7406" w:rsidP="00DB7406">
      <w:pPr>
        <w:spacing w:after="0" w:line="240" w:lineRule="auto"/>
        <w:rPr>
          <w:ins w:id="547" w:author="Gert Morlion" w:date="2024-08-23T14:36:00Z"/>
          <w:b/>
          <w:lang w:val="en-AU" w:eastAsia="en-GB"/>
        </w:rPr>
      </w:pPr>
      <w:ins w:id="548" w:author="Gert Morlion" w:date="2024-08-23T14:36:00Z">
        <w:r w:rsidRPr="000A19BF">
          <w:rPr>
            <w:b/>
            <w:lang w:val="en-AU" w:eastAsia="en-GB"/>
          </w:rPr>
          <w:lastRenderedPageBreak/>
          <w:t>Human Readable</w:t>
        </w:r>
      </w:ins>
    </w:p>
    <w:p w14:paraId="16333E10" w14:textId="77777777" w:rsidR="00DB7406" w:rsidRDefault="00DB7406" w:rsidP="00DB7406">
      <w:pPr>
        <w:tabs>
          <w:tab w:val="left" w:pos="2811"/>
        </w:tabs>
        <w:spacing w:after="120" w:line="240" w:lineRule="auto"/>
        <w:rPr>
          <w:ins w:id="549" w:author="Gert Morlion" w:date="2024-08-23T14:36:00Z" w16du:dateUtc="2024-08-23T12:36:00Z"/>
          <w:lang w:val="en-AU"/>
        </w:rPr>
      </w:pPr>
      <w:ins w:id="550"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51" w:author="Gert Morlion" w:date="2024-08-23T14:36:00Z"/>
          <w:b/>
          <w:lang w:val="en-AU" w:eastAsia="en-GB"/>
        </w:rPr>
      </w:pPr>
      <w:ins w:id="552" w:author="Gert Morlion" w:date="2024-08-23T14:36:00Z">
        <w:r w:rsidRPr="000A19BF">
          <w:rPr>
            <w:b/>
            <w:lang w:val="en-AU" w:eastAsia="en-GB"/>
          </w:rPr>
          <w:t>Identifier</w:t>
        </w:r>
      </w:ins>
    </w:p>
    <w:p w14:paraId="47EF7894" w14:textId="77777777" w:rsidR="00902DE1" w:rsidRPr="000A19BF" w:rsidRDefault="00902DE1" w:rsidP="00902DE1">
      <w:pPr>
        <w:tabs>
          <w:tab w:val="left" w:pos="2811"/>
        </w:tabs>
        <w:spacing w:after="120" w:line="240" w:lineRule="auto"/>
        <w:rPr>
          <w:ins w:id="553" w:author="Gert Morlion" w:date="2024-08-23T14:36:00Z"/>
          <w:lang w:val="en-AU"/>
        </w:rPr>
      </w:pPr>
      <w:ins w:id="554" w:author="Gert Morlion" w:date="2024-08-23T14:36:00Z">
        <w:r w:rsidRPr="000A19BF">
          <w:rPr>
            <w:lang w:val="en-AU"/>
          </w:rPr>
          <w:t>A linguistically independent sequence of characters capable of uniquely and permanently identifying that with which it is associated.</w:t>
        </w:r>
      </w:ins>
    </w:p>
    <w:p w14:paraId="2B2300CE" w14:textId="77777777" w:rsidR="00935BA0" w:rsidRPr="00DB7406" w:rsidRDefault="00935BA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lang w:val="en-AU"/>
        </w:rPr>
      </w:pPr>
    </w:p>
    <w:p w14:paraId="78E2A6EA"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39"/>
      <w:bookmarkEnd w:id="540"/>
      <w:bookmarkEnd w:id="541"/>
      <w:bookmarkEnd w:id="542"/>
      <w:bookmarkEnd w:id="543"/>
    </w:p>
    <w:p w14:paraId="2A2A552C" w14:textId="77777777" w:rsidR="00453023" w:rsidRPr="00D22CCD" w:rsidRDefault="007260E2">
      <w:pPr>
        <w:rPr>
          <w:rFonts w:cs="Arial"/>
          <w:bCs/>
          <w:lang w:eastAsia="en-GB"/>
        </w:rPr>
      </w:pPr>
      <w:bookmarkStart w:id="555" w:name="_Toc353889549"/>
      <w:bookmarkStart w:id="556" w:name="_Toc353889829"/>
      <w:bookmarkStart w:id="55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44"/>
      <w:bookmarkEnd w:id="545"/>
      <w:bookmarkEnd w:id="546"/>
      <w:bookmarkEnd w:id="555"/>
      <w:bookmarkEnd w:id="556"/>
      <w:bookmarkEnd w:id="55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Geenafstand"/>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Geenafstand"/>
        <w:rPr>
          <w:rFonts w:cs="Arial"/>
          <w:color w:val="000000"/>
          <w:lang w:val="en-US" w:eastAsia="en-US"/>
        </w:rPr>
      </w:pPr>
    </w:p>
    <w:p w14:paraId="124F940E" w14:textId="77777777" w:rsidR="00BD11C2" w:rsidRPr="00D22CCD" w:rsidRDefault="00BD11C2" w:rsidP="3CCBF2F9">
      <w:pPr>
        <w:pStyle w:val="Geenafstand"/>
        <w:rPr>
          <w:b/>
          <w:bCs/>
          <w:lang w:val="en-US" w:eastAsia="de-AT"/>
        </w:rPr>
      </w:pPr>
      <w:r w:rsidRPr="00D22CCD">
        <w:rPr>
          <w:b/>
          <w:bCs/>
          <w:lang w:val="en-US" w:eastAsia="de-AT"/>
        </w:rPr>
        <w:t>Inland ECDIS</w:t>
      </w:r>
    </w:p>
    <w:p w14:paraId="11EFA279" w14:textId="77777777" w:rsidR="00BD11C2" w:rsidRPr="00D22CCD" w:rsidRDefault="00D22CCD" w:rsidP="00D22CCD">
      <w:pPr>
        <w:pStyle w:val="Tekstopmerking"/>
        <w:rPr>
          <w:lang w:val="en-US"/>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3138B714" w14:textId="77777777" w:rsidR="00BD11C2" w:rsidRPr="00D22CCD" w:rsidRDefault="00BD11C2" w:rsidP="00BD11C2">
      <w:pPr>
        <w:pStyle w:val="Geenafstand"/>
        <w:rPr>
          <w:lang w:val="en-US" w:eastAsia="de-AT"/>
        </w:rPr>
      </w:pPr>
    </w:p>
    <w:p w14:paraId="67D439CD" w14:textId="77777777" w:rsidR="00BD11C2" w:rsidRPr="00D22CCD" w:rsidRDefault="00BD11C2" w:rsidP="3CCBF2F9">
      <w:pPr>
        <w:pStyle w:val="Geenafstand"/>
        <w:rPr>
          <w:b/>
          <w:bCs/>
          <w:lang w:val="en-US" w:eastAsia="de-AT"/>
        </w:rPr>
      </w:pPr>
      <w:r w:rsidRPr="00D22CCD">
        <w:rPr>
          <w:b/>
          <w:bCs/>
          <w:lang w:val="en-US" w:eastAsia="de-AT"/>
        </w:rPr>
        <w:t>IENC</w:t>
      </w:r>
    </w:p>
    <w:p w14:paraId="53BA6EDF" w14:textId="77777777" w:rsidR="00BD11C2" w:rsidRPr="00D22CCD" w:rsidRDefault="00BD11C2" w:rsidP="00BD11C2">
      <w:pPr>
        <w:pStyle w:val="Geenafstand"/>
        <w:rPr>
          <w:lang w:val="en-US" w:eastAsia="de-AT"/>
        </w:rPr>
      </w:pPr>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58"/>
      <w:r w:rsidRPr="00D22CCD">
        <w:rPr>
          <w:lang w:eastAsia="de-AT"/>
        </w:rPr>
        <w:t>. [IENC Encoding Guide, Edition 2.2, Feb 2010]</w:t>
      </w:r>
      <w:commentRangeEnd w:id="558"/>
      <w:r w:rsidR="00753750">
        <w:rPr>
          <w:rStyle w:val="Verwijzingopmerking"/>
        </w:rPr>
        <w:commentReference w:id="558"/>
      </w:r>
    </w:p>
    <w:p w14:paraId="323C5574" w14:textId="77777777" w:rsidR="00935BA0" w:rsidRPr="00D22CCD" w:rsidRDefault="00935BA0"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Geenafstand"/>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Geenafstand"/>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Geenafstand"/>
      </w:pPr>
    </w:p>
    <w:p w14:paraId="4878B8AB" w14:textId="77777777" w:rsidR="00935BA0" w:rsidRPr="00D22CCD" w:rsidRDefault="00935BA0" w:rsidP="3CCBF2F9">
      <w:pPr>
        <w:pStyle w:val="Geenafstand"/>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59" w:author="Gert Morlion" w:date="2024-08-23T14:38:00Z"/>
          <w:rFonts w:cs="Arial"/>
        </w:rPr>
      </w:pPr>
      <w:ins w:id="560"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Geenafstand"/>
        <w:rPr>
          <w:del w:id="561" w:author="Gert Morlion" w:date="2024-08-23T14:38:00Z" w16du:dateUtc="2024-08-23T12:38:00Z"/>
        </w:rPr>
      </w:pPr>
      <w:del w:id="562" w:author="Gert Morlion" w:date="2024-08-23T14:38:00Z" w16du:dateUtc="2024-08-23T12: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Geenafstand"/>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Geenafstand"/>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Geenafstand"/>
        <w:rPr>
          <w:b/>
        </w:rPr>
      </w:pPr>
    </w:p>
    <w:p w14:paraId="35221345" w14:textId="77777777" w:rsidR="00935BA0" w:rsidRPr="00D22CCD" w:rsidRDefault="007260E2" w:rsidP="00935BA0">
      <w:pPr>
        <w:pStyle w:val="Geenafstand"/>
        <w:rPr>
          <w:b/>
        </w:rPr>
      </w:pPr>
      <w:r w:rsidRPr="00D22CCD">
        <w:rPr>
          <w:b/>
        </w:rPr>
        <w:t xml:space="preserve">Minimum Display Scale </w:t>
      </w:r>
    </w:p>
    <w:p w14:paraId="579C424D" w14:textId="77777777" w:rsidR="00616A57" w:rsidRPr="00693533" w:rsidRDefault="00616A57" w:rsidP="00616A57">
      <w:pPr>
        <w:spacing w:after="120" w:line="240" w:lineRule="auto"/>
        <w:rPr>
          <w:ins w:id="563" w:author="Gert Morlion" w:date="2024-08-23T14:38:00Z"/>
          <w:rFonts w:cs="Arial"/>
        </w:rPr>
      </w:pPr>
      <w:ins w:id="56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Geenafstand"/>
        <w:rPr>
          <w:del w:id="565" w:author="Gert Morlion" w:date="2024-08-23T14:38:00Z" w16du:dateUtc="2024-08-23T12:38:00Z"/>
        </w:rPr>
      </w:pPr>
      <w:del w:id="566" w:author="Gert Morlion" w:date="2024-08-23T14:38:00Z" w16du:dateUtc="2024-08-23T12: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67" w:author="Gert Morlion" w:date="2024-08-23T14:39:00Z" w16du:dateUtc="2024-08-23T12:39:00Z"/>
          <w:rFonts w:cs="Arial"/>
          <w:color w:val="000000"/>
          <w:lang w:val="en-US" w:eastAsia="en-US"/>
        </w:rPr>
      </w:pPr>
      <w:r w:rsidRPr="00D22CCD">
        <w:rPr>
          <w:rFonts w:cs="Arial"/>
          <w:color w:val="000000"/>
          <w:lang w:val="en-US" w:eastAsia="en-US"/>
        </w:rPr>
        <w:t>EXAMPLES: 1..* (one to many); 1 (exactly one); 0..1 (zero or one)</w:t>
      </w:r>
      <w:ins w:id="568" w:author="Gert Morlion" w:date="2024-08-23T14:39:00Z" w16du:dateUtc="2024-08-23T12:39:00Z">
        <w:r w:rsidR="00565C22">
          <w:rPr>
            <w:rFonts w:cs="Arial"/>
            <w:color w:val="000000"/>
            <w:lang w:val="en-US" w:eastAsia="en-US"/>
          </w:rPr>
          <w:tab/>
        </w:r>
      </w:ins>
    </w:p>
    <w:p w14:paraId="4A870810" w14:textId="77777777" w:rsidR="00565C22" w:rsidRDefault="00565C22" w:rsidP="00565C22">
      <w:pPr>
        <w:spacing w:after="0" w:line="240" w:lineRule="auto"/>
        <w:rPr>
          <w:ins w:id="569" w:author="Gert Morlion" w:date="2024-08-23T14:39:00Z" w16du:dateUtc="2024-08-23T12:39:00Z"/>
          <w:rFonts w:cs="Arial"/>
          <w:b/>
        </w:rPr>
      </w:pPr>
    </w:p>
    <w:p w14:paraId="7B3670D2" w14:textId="49CFF8C2" w:rsidR="00565C22" w:rsidRPr="000A19BF" w:rsidRDefault="00565C22" w:rsidP="00565C22">
      <w:pPr>
        <w:spacing w:after="0" w:line="240" w:lineRule="auto"/>
        <w:rPr>
          <w:ins w:id="570" w:author="Gert Morlion" w:date="2024-08-23T14:39:00Z"/>
          <w:b/>
        </w:rPr>
      </w:pPr>
      <w:ins w:id="57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72" w:author="Gert Morlion" w:date="2024-08-23T14:39:00Z"/>
          <w:rFonts w:cs="Arial"/>
        </w:rPr>
      </w:pPr>
      <w:ins w:id="573" w:author="Gert Morlion" w:date="2024-08-23T14:39:00Z">
        <w:r>
          <w:t>The maximum (largest) scale with which the data is intended to be displayed</w:t>
        </w:r>
        <w:r>
          <w:rPr>
            <w:rFonts w:cs="Arial"/>
          </w:rPr>
          <w:t>.</w:t>
        </w:r>
      </w:ins>
    </w:p>
    <w:p w14:paraId="1054B4AB" w14:textId="77777777" w:rsidR="00565C22" w:rsidRPr="008616D5" w:rsidRDefault="00565C22" w:rsidP="00565C22">
      <w:pPr>
        <w:autoSpaceDE w:val="0"/>
        <w:autoSpaceDN w:val="0"/>
        <w:adjustRightInd w:val="0"/>
        <w:spacing w:after="120" w:line="240" w:lineRule="auto"/>
        <w:rPr>
          <w:ins w:id="574" w:author="Gert Morlion" w:date="2024-08-23T14:39:00Z"/>
          <w:rFonts w:cs="Arial"/>
        </w:rPr>
      </w:pPr>
      <w:ins w:id="57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2DF613FD" w14:textId="34CFD218" w:rsidR="00565C22" w:rsidRPr="00565C22" w:rsidDel="00565C22" w:rsidRDefault="00565C22" w:rsidP="00565C22">
      <w:pPr>
        <w:tabs>
          <w:tab w:val="left" w:pos="6570"/>
        </w:tabs>
        <w:autoSpaceDE w:val="0"/>
        <w:autoSpaceDN w:val="0"/>
        <w:adjustRightInd w:val="0"/>
        <w:spacing w:after="0" w:line="240" w:lineRule="auto"/>
        <w:rPr>
          <w:del w:id="576" w:author="Gert Morlion" w:date="2024-08-23T14:39:00Z" w16du:dateUtc="2024-08-23T12:39:00Z"/>
          <w:rFonts w:cs="Arial"/>
          <w:color w:val="000000"/>
          <w:lang w:eastAsia="en-US"/>
        </w:rPr>
      </w:pPr>
    </w:p>
    <w:p w14:paraId="5C1A0600" w14:textId="77777777" w:rsidR="000D6D4E" w:rsidRPr="00D22CCD" w:rsidRDefault="000D6D4E"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77" w:name="_Toc346149786"/>
      <w:bookmarkStart w:id="578" w:name="_Toc346156160"/>
      <w:bookmarkStart w:id="579" w:name="_Toc348447690"/>
      <w:bookmarkStart w:id="580" w:name="_Toc368904929"/>
      <w:bookmarkStart w:id="581" w:name="_Toc392576965"/>
      <w:bookmarkStart w:id="582" w:name="_Toc412540102"/>
      <w:bookmarkStart w:id="583" w:name="_Toc439685236"/>
      <w:bookmarkStart w:id="584"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85" w:author="Gert Morlion" w:date="2024-08-23T14:39:00Z" w16du:dateUtc="2024-08-23T12: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86" w:author="Gert Morlion" w:date="2024-08-23T14:39:00Z" w16du:dateUtc="2024-08-23T12:39:00Z"/>
          <w:sz w:val="20"/>
          <w:szCs w:val="20"/>
        </w:rPr>
      </w:pPr>
    </w:p>
    <w:p w14:paraId="7BEBCA58" w14:textId="77777777" w:rsidR="002100C2" w:rsidRPr="008D0CFF" w:rsidRDefault="002100C2" w:rsidP="002100C2">
      <w:pPr>
        <w:spacing w:after="0" w:line="240" w:lineRule="auto"/>
        <w:rPr>
          <w:ins w:id="587" w:author="Gert Morlion" w:date="2024-08-23T14:39:00Z"/>
          <w:rFonts w:cs="Arial"/>
          <w:b/>
        </w:rPr>
      </w:pPr>
      <w:ins w:id="588" w:author="Gert Morlion" w:date="2024-08-23T14:39:00Z">
        <w:r>
          <w:rPr>
            <w:rFonts w:cs="Arial"/>
            <w:b/>
          </w:rPr>
          <w:t>P</w:t>
        </w:r>
        <w:r w:rsidRPr="008D0CFF">
          <w:rPr>
            <w:rFonts w:cs="Arial"/>
            <w:b/>
          </w:rPr>
          <w:t>ointset</w:t>
        </w:r>
      </w:ins>
    </w:p>
    <w:p w14:paraId="1FBE99BE" w14:textId="77777777" w:rsidR="002100C2" w:rsidRPr="008D0CFF" w:rsidRDefault="002100C2" w:rsidP="002100C2">
      <w:pPr>
        <w:spacing w:after="120" w:line="240" w:lineRule="auto"/>
        <w:rPr>
          <w:ins w:id="589" w:author="Gert Morlion" w:date="2024-08-23T14:39:00Z"/>
          <w:rFonts w:cs="Arial"/>
          <w:color w:val="FF0000"/>
        </w:rPr>
      </w:pPr>
      <w:ins w:id="590" w:author="Gert Morlion" w:date="2024-08-23T14:39:00Z">
        <w:r>
          <w:rPr>
            <w:rFonts w:cs="Arial"/>
            <w:color w:val="FF0000"/>
          </w:rPr>
          <w:t>D</w:t>
        </w:r>
        <w:r w:rsidRPr="008D0CFF">
          <w:rPr>
            <w:rFonts w:cs="Arial"/>
            <w:color w:val="FF0000"/>
          </w:rPr>
          <w:t>efinition required</w:t>
        </w:r>
      </w:ins>
    </w:p>
    <w:p w14:paraId="51EEA1ED" w14:textId="21B148E6" w:rsidR="002100C2" w:rsidRPr="00D22CCD" w:rsidDel="002100C2" w:rsidRDefault="002100C2" w:rsidP="000D6D4E">
      <w:pPr>
        <w:pStyle w:val="Default"/>
        <w:rPr>
          <w:del w:id="591" w:author="Gert Morlion" w:date="2024-08-23T14:39:00Z" w16du:dateUtc="2024-08-23T12:39:00Z"/>
          <w:sz w:val="20"/>
          <w:szCs w:val="20"/>
        </w:rPr>
      </w:pPr>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92" w:name="_Toc346149790"/>
      <w:bookmarkStart w:id="593" w:name="_Toc346156164"/>
      <w:bookmarkStart w:id="594" w:name="_Toc348447694"/>
      <w:bookmarkStart w:id="595" w:name="_Toc368904933"/>
      <w:bookmarkStart w:id="596" w:name="_Toc392576969"/>
      <w:bookmarkStart w:id="597" w:name="_Toc412540106"/>
      <w:bookmarkStart w:id="598" w:name="_Toc439685240"/>
      <w:bookmarkStart w:id="599" w:name="_Toc487203101"/>
      <w:bookmarkEnd w:id="577"/>
      <w:bookmarkEnd w:id="578"/>
      <w:bookmarkEnd w:id="579"/>
      <w:bookmarkEnd w:id="580"/>
      <w:bookmarkEnd w:id="581"/>
      <w:bookmarkEnd w:id="582"/>
      <w:bookmarkEnd w:id="583"/>
      <w:bookmarkEnd w:id="584"/>
    </w:p>
    <w:p w14:paraId="5865A26D"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92"/>
      <w:bookmarkEnd w:id="593"/>
      <w:bookmarkEnd w:id="594"/>
      <w:bookmarkEnd w:id="595"/>
      <w:bookmarkEnd w:id="596"/>
      <w:bookmarkEnd w:id="597"/>
      <w:bookmarkEnd w:id="598"/>
      <w:bookmarkEnd w:id="599"/>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00" w:name="_Toc346149791"/>
      <w:bookmarkStart w:id="601" w:name="_Toc346156165"/>
      <w:bookmarkStart w:id="602" w:name="_Toc348447695"/>
      <w:bookmarkStart w:id="603" w:name="_Toc368904934"/>
      <w:bookmarkStart w:id="604" w:name="_Toc392576970"/>
      <w:bookmarkStart w:id="605" w:name="_Toc412540107"/>
      <w:bookmarkStart w:id="606" w:name="_Toc439685241"/>
      <w:bookmarkStart w:id="607" w:name="_Toc487203102"/>
      <w:r w:rsidRPr="00D22CCD">
        <w:rPr>
          <w:rFonts w:cs="Arial"/>
          <w:sz w:val="20"/>
        </w:rPr>
        <w:t>Radar Transparency</w:t>
      </w:r>
      <w:bookmarkEnd w:id="600"/>
      <w:bookmarkEnd w:id="601"/>
      <w:bookmarkEnd w:id="602"/>
      <w:bookmarkEnd w:id="603"/>
      <w:bookmarkEnd w:id="604"/>
      <w:bookmarkEnd w:id="605"/>
      <w:bookmarkEnd w:id="606"/>
      <w:bookmarkEnd w:id="607"/>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608" w:name="_Toc346149792"/>
      <w:bookmarkStart w:id="609" w:name="_Toc346156166"/>
      <w:bookmarkStart w:id="610" w:name="_Toc348447696"/>
      <w:bookmarkStart w:id="611" w:name="_Toc368904935"/>
      <w:bookmarkStart w:id="612" w:name="_Toc392576971"/>
      <w:bookmarkStart w:id="613" w:name="_Toc412540108"/>
      <w:bookmarkStart w:id="614" w:name="_Toc439685242"/>
      <w:bookmarkStart w:id="615"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NOTE Kinds of relationships include association, generalization, metarelationship, flow, and several kinds grouped under dependency.</w:t>
      </w:r>
    </w:p>
    <w:p w14:paraId="6DF60AE9" w14:textId="77777777" w:rsidR="000D6D4E" w:rsidRPr="00D22CCD" w:rsidRDefault="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608"/>
    <w:bookmarkEnd w:id="609"/>
    <w:bookmarkEnd w:id="610"/>
    <w:bookmarkEnd w:id="611"/>
    <w:bookmarkEnd w:id="612"/>
    <w:bookmarkEnd w:id="613"/>
    <w:bookmarkEnd w:id="614"/>
    <w:bookmarkEnd w:id="615"/>
    <w:p w14:paraId="130D8103" w14:textId="77777777" w:rsidR="00453023" w:rsidRPr="00D22CCD" w:rsidRDefault="000D6D4E"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616" w:name="_Toc412540109"/>
      <w:bookmarkStart w:id="617" w:name="_Toc439685243"/>
      <w:bookmarkStart w:id="618" w:name="_Toc487203104"/>
      <w:bookmarkStart w:id="619" w:name="_Toc346149793"/>
      <w:bookmarkStart w:id="620" w:name="_Toc346156167"/>
      <w:bookmarkStart w:id="621" w:name="_Toc348447697"/>
      <w:bookmarkStart w:id="622" w:name="_Toc368904936"/>
      <w:bookmarkStart w:id="623" w:name="_Toc392576972"/>
      <w:r w:rsidRPr="00D22CCD">
        <w:rPr>
          <w:rFonts w:cs="Arial"/>
          <w:sz w:val="20"/>
        </w:rPr>
        <w:t>SENC</w:t>
      </w:r>
      <w:bookmarkEnd w:id="616"/>
      <w:bookmarkEnd w:id="617"/>
      <w:bookmarkEnd w:id="618"/>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w:t>
      </w:r>
      <w:r w:rsidRPr="00D22CCD">
        <w:lastRenderedPageBreak/>
        <w:t>equivalent to an up-to-date paper chart. The SENC may also contain information added by the skipper and information from other sources.</w:t>
      </w:r>
    </w:p>
    <w:bookmarkEnd w:id="619"/>
    <w:bookmarkEnd w:id="620"/>
    <w:bookmarkEnd w:id="621"/>
    <w:bookmarkEnd w:id="622"/>
    <w:bookmarkEnd w:id="623"/>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Geenafstand"/>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24" w:name="_Toc346149794"/>
      <w:bookmarkStart w:id="625" w:name="_Toc346156168"/>
      <w:bookmarkStart w:id="626" w:name="_Toc348447698"/>
      <w:bookmarkStart w:id="627" w:name="_Toc368904937"/>
      <w:bookmarkStart w:id="628" w:name="_Toc392576973"/>
      <w:bookmarkStart w:id="629" w:name="_Toc412540111"/>
      <w:bookmarkStart w:id="630" w:name="_Toc439685245"/>
      <w:bookmarkStart w:id="631" w:name="_Toc487203106"/>
      <w:r w:rsidRPr="00D22CCD">
        <w:rPr>
          <w:rFonts w:cs="Arial"/>
          <w:sz w:val="20"/>
        </w:rPr>
        <w:t>Symbol Size</w:t>
      </w:r>
      <w:bookmarkEnd w:id="624"/>
      <w:bookmarkEnd w:id="625"/>
      <w:bookmarkEnd w:id="626"/>
      <w:bookmarkEnd w:id="627"/>
      <w:bookmarkEnd w:id="628"/>
      <w:bookmarkEnd w:id="629"/>
      <w:bookmarkEnd w:id="630"/>
      <w:bookmarkEnd w:id="631"/>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32" w:author="Gert Morlion" w:date="2024-08-23T14:40:00Z" w16du:dateUtc="2024-08-23T12: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33" w:author="Gert Morlion" w:date="2024-08-23T14:40:00Z"/>
        </w:rPr>
      </w:pPr>
      <w:ins w:id="634"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35"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36" w:name="_Toc346149796"/>
      <w:bookmarkStart w:id="637" w:name="_Toc346156170"/>
      <w:bookmarkStart w:id="638" w:name="_Toc348447700"/>
      <w:bookmarkStart w:id="639" w:name="_Toc368904939"/>
      <w:bookmarkStart w:id="640" w:name="_Toc392576975"/>
      <w:bookmarkStart w:id="641" w:name="_Toc412540113"/>
      <w:bookmarkStart w:id="642" w:name="_Toc439685247"/>
      <w:bookmarkStart w:id="643" w:name="_Toc487203108"/>
      <w:r w:rsidRPr="00D22CCD">
        <w:rPr>
          <w:b/>
          <w:bCs/>
          <w:sz w:val="20"/>
          <w:szCs w:val="20"/>
        </w:rPr>
        <w:t xml:space="preserve">Temporal Reference System </w:t>
      </w:r>
    </w:p>
    <w:p w14:paraId="502BACAF" w14:textId="77777777" w:rsidR="00E12540" w:rsidRPr="00D22CCD" w:rsidRDefault="00E12540"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36"/>
      <w:bookmarkEnd w:id="637"/>
      <w:bookmarkEnd w:id="638"/>
      <w:bookmarkEnd w:id="639"/>
      <w:bookmarkEnd w:id="640"/>
      <w:bookmarkEnd w:id="641"/>
      <w:bookmarkEnd w:id="642"/>
      <w:bookmarkEnd w:id="643"/>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44" w:name="_Toc346149799"/>
      <w:bookmarkStart w:id="645" w:name="_Toc346156173"/>
      <w:bookmarkStart w:id="646" w:name="_Toc348447703"/>
      <w:bookmarkStart w:id="647" w:name="_Toc368904942"/>
      <w:bookmarkStart w:id="648" w:name="_Toc392576976"/>
      <w:bookmarkStart w:id="649" w:name="_Toc412540114"/>
      <w:bookmarkStart w:id="650" w:name="_Toc439685248"/>
      <w:bookmarkStart w:id="651" w:name="_Toc487203109"/>
      <w:r w:rsidRPr="00D22CCD">
        <w:rPr>
          <w:rFonts w:cs="Arial"/>
          <w:sz w:val="20"/>
        </w:rPr>
        <w:t>Transparent Fill</w:t>
      </w:r>
      <w:bookmarkEnd w:id="644"/>
      <w:bookmarkEnd w:id="645"/>
      <w:bookmarkEnd w:id="646"/>
      <w:bookmarkEnd w:id="647"/>
      <w:bookmarkEnd w:id="648"/>
      <w:bookmarkEnd w:id="649"/>
      <w:bookmarkEnd w:id="650"/>
      <w:bookmarkEnd w:id="651"/>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Geenafstand"/>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Geenafstand"/>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Geenafstand"/>
        <w:rPr>
          <w:lang w:val="en-US"/>
        </w:rPr>
      </w:pPr>
    </w:p>
    <w:p w14:paraId="0302A24F" w14:textId="77777777" w:rsidR="00453023" w:rsidRPr="00D22CCD" w:rsidRDefault="007260E2">
      <w:pPr>
        <w:pStyle w:val="Kop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52" w:name="_Toc368904945"/>
      <w:bookmarkStart w:id="653" w:name="_Toc392576977"/>
      <w:bookmarkStart w:id="654" w:name="_Toc412540115"/>
      <w:bookmarkStart w:id="655" w:name="_Toc439685249"/>
      <w:bookmarkStart w:id="656" w:name="_Toc487203110"/>
      <w:r w:rsidRPr="00D22CCD">
        <w:rPr>
          <w:rFonts w:cs="Arial"/>
          <w:sz w:val="20"/>
        </w:rPr>
        <w:t>Warning</w:t>
      </w:r>
      <w:bookmarkEnd w:id="652"/>
      <w:bookmarkEnd w:id="653"/>
      <w:bookmarkEnd w:id="654"/>
      <w:bookmarkEnd w:id="655"/>
      <w:bookmarkEnd w:id="656"/>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Kop3"/>
        <w:jc w:val="both"/>
      </w:pPr>
      <w:bookmarkStart w:id="657" w:name="_Toc225648276"/>
      <w:bookmarkStart w:id="658" w:name="_Toc225065133"/>
      <w:bookmarkStart w:id="659" w:name="_Toc487203111"/>
      <w:r w:rsidRPr="00D22CCD">
        <w:t>Abbreviations</w:t>
      </w:r>
      <w:bookmarkEnd w:id="657"/>
      <w:bookmarkEnd w:id="658"/>
      <w:bookmarkEnd w:id="659"/>
    </w:p>
    <w:p w14:paraId="242D15AA" w14:textId="77777777" w:rsidR="00453023" w:rsidRPr="00D22CCD" w:rsidRDefault="007260E2">
      <w:pPr>
        <w:pStyle w:val="Geenafstand"/>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Geenafstand"/>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Geenafstand"/>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Geenafstand"/>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Geenafstand"/>
      </w:pPr>
      <w:r w:rsidRPr="00D22CCD">
        <w:t>EPSG</w:t>
      </w:r>
      <w:r w:rsidRPr="00D22CCD">
        <w:tab/>
      </w:r>
      <w:r w:rsidRPr="00D22CCD">
        <w:tab/>
      </w:r>
      <w:r w:rsidRPr="00D22CCD">
        <w:tab/>
      </w:r>
      <w:r w:rsidRPr="00D22CCD">
        <w:tab/>
        <w:t>European Petroleum Survey Group</w:t>
      </w:r>
    </w:p>
    <w:p w14:paraId="4EAC0090" w14:textId="77777777" w:rsidR="007229CD" w:rsidRDefault="007260E2" w:rsidP="007229CD">
      <w:pPr>
        <w:spacing w:after="120" w:line="240" w:lineRule="auto"/>
        <w:rPr>
          <w:ins w:id="660" w:author="Gert Morlion" w:date="2024-08-23T14:41:00Z" w16du:dateUtc="2024-08-23T12: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034786">
      <w:pPr>
        <w:spacing w:after="120" w:line="240" w:lineRule="auto"/>
        <w:rPr>
          <w:ins w:id="661" w:author="Gert Morlion" w:date="2024-08-23T14:42:00Z"/>
        </w:rPr>
      </w:pPr>
      <w:ins w:id="662" w:author="Gert Morlion" w:date="2024-08-23T14:41:00Z">
        <w:r>
          <w:t>ENDS</w:t>
        </w:r>
        <w:r>
          <w:tab/>
        </w:r>
        <w:r>
          <w:tab/>
        </w:r>
      </w:ins>
      <w:ins w:id="663" w:author="Gert Morlion" w:date="2024-08-23T14:41:00Z" w16du:dateUtc="2024-08-23T12:41:00Z">
        <w:r>
          <w:tab/>
        </w:r>
        <w:r>
          <w:tab/>
        </w:r>
      </w:ins>
      <w:ins w:id="664" w:author="Gert Morlion" w:date="2024-08-23T14:41:00Z">
        <w:r>
          <w:t>Electronic Navigational Data Service</w:t>
        </w:r>
      </w:ins>
    </w:p>
    <w:p w14:paraId="0F738145" w14:textId="337ED55D" w:rsidR="00453023" w:rsidRPr="00D22CCD" w:rsidDel="007229CD" w:rsidRDefault="00034786" w:rsidP="007229CD">
      <w:pPr>
        <w:spacing w:after="120" w:line="240" w:lineRule="auto"/>
        <w:rPr>
          <w:del w:id="665" w:author="Gert Morlion" w:date="2024-08-23T14:41:00Z" w16du:dateUtc="2024-08-23T12:41:00Z"/>
        </w:rPr>
      </w:pPr>
      <w:ins w:id="666" w:author="Gert Morlion" w:date="2024-08-23T14:42:00Z">
        <w:r w:rsidRPr="00693533">
          <w:t>EPSG</w:t>
        </w:r>
        <w:r w:rsidRPr="00693533">
          <w:tab/>
        </w:r>
        <w:r w:rsidRPr="00693533">
          <w:tab/>
        </w:r>
      </w:ins>
      <w:ins w:id="667" w:author="Gert Morlion" w:date="2024-08-23T14:42:00Z" w16du:dateUtc="2024-08-23T12:42:00Z">
        <w:r>
          <w:tab/>
        </w:r>
        <w:r>
          <w:tab/>
        </w:r>
      </w:ins>
      <w:ins w:id="668" w:author="Gert Morlion" w:date="2024-08-23T14:42:00Z">
        <w:r w:rsidRPr="00693533">
          <w:t>European Petroleum Survey Group</w:t>
        </w:r>
      </w:ins>
    </w:p>
    <w:p w14:paraId="5D32E4C5" w14:textId="77777777" w:rsidR="008C1375" w:rsidRPr="00D22CCD" w:rsidRDefault="008C1375">
      <w:pPr>
        <w:pStyle w:val="Geenafstand"/>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Geenafstand"/>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Geenafstand"/>
      </w:pPr>
      <w:r w:rsidRPr="00D22CCD">
        <w:lastRenderedPageBreak/>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Geenafstand"/>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Geenafstand"/>
      </w:pPr>
      <w:r w:rsidRPr="00D22CCD">
        <w:t>Inland ECDIS</w:t>
      </w:r>
      <w:r w:rsidRPr="00D22CCD">
        <w:tab/>
      </w:r>
      <w:r w:rsidRPr="00D22CCD">
        <w:tab/>
        <w:t>Inland Electronic Chart Display and Information System</w:t>
      </w:r>
    </w:p>
    <w:p w14:paraId="3C38B927" w14:textId="77777777" w:rsidR="00453023" w:rsidRPr="00D22CCD" w:rsidRDefault="007260E2">
      <w:pPr>
        <w:pStyle w:val="Geenafstand"/>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Geenafstand"/>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Geenafstand"/>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Geenafstand"/>
      </w:pPr>
      <w:r w:rsidRPr="00D22CCD">
        <w:t>SSVS</w:t>
      </w:r>
      <w:r w:rsidRPr="00D22CCD">
        <w:tab/>
      </w:r>
      <w:r w:rsidRPr="00D22CCD">
        <w:tab/>
      </w:r>
      <w:r w:rsidRPr="00D22CCD">
        <w:tab/>
      </w:r>
      <w:r w:rsidRPr="00D22CCD">
        <w:tab/>
        <w:t>Skippers Selected Viewing Scale</w:t>
      </w:r>
    </w:p>
    <w:p w14:paraId="4C34AE29" w14:textId="77777777" w:rsidR="00453023" w:rsidRPr="00D22CCD" w:rsidRDefault="007260E2">
      <w:pPr>
        <w:pStyle w:val="Geenafstand"/>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Geenafstand"/>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Geenafstand"/>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1B6339">
      <w:pPr>
        <w:spacing w:after="120" w:line="240" w:lineRule="auto"/>
        <w:rPr>
          <w:ins w:id="669"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1B6339">
      <w:pPr>
        <w:spacing w:after="120" w:line="240" w:lineRule="auto"/>
      </w:pPr>
      <w:ins w:id="670" w:author="Gert Morlion" w:date="2024-08-23T14:42:00Z">
        <w:r w:rsidRPr="003420DB">
          <w:t>S-101PT</w:t>
        </w:r>
        <w:r w:rsidRPr="003420DB">
          <w:tab/>
        </w:r>
      </w:ins>
      <w:ins w:id="671" w:author="Gert Morlion" w:date="2024-08-23T14:42:00Z" w16du:dateUtc="2024-08-23T12:42:00Z">
        <w:r>
          <w:tab/>
        </w:r>
        <w:r>
          <w:tab/>
        </w:r>
      </w:ins>
      <w:ins w:id="672" w:author="Gert Morlion" w:date="2024-08-23T14:42:00Z">
        <w:r>
          <w:t xml:space="preserve">S-100WG – </w:t>
        </w:r>
        <w:r w:rsidRPr="003420DB">
          <w:t>S-101 Project Team</w:t>
        </w:r>
      </w:ins>
    </w:p>
    <w:p w14:paraId="79B2F105" w14:textId="77777777" w:rsidR="008C1375" w:rsidRPr="00D22CCD" w:rsidRDefault="008C1375">
      <w:pPr>
        <w:pStyle w:val="Geenafstand"/>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Geenafstand"/>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Geenafstand"/>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Geenafstand"/>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Kop2"/>
      </w:pPr>
      <w:bookmarkStart w:id="673" w:name="_Toc225648277"/>
      <w:bookmarkStart w:id="674" w:name="_Toc225065134"/>
      <w:bookmarkStart w:id="675" w:name="_Toc487203112"/>
      <w:r w:rsidRPr="00D22CCD">
        <w:t>S-401 General Data Product Description</w:t>
      </w:r>
      <w:bookmarkEnd w:id="673"/>
      <w:bookmarkEnd w:id="674"/>
      <w:bookmarkEnd w:id="675"/>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1B65952D"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676" w:author="Gert Morlion" w:date="2024-08-23T14:44:00Z" w16du:dateUtc="2024-08-23T12:44:00Z">
        <w:r w:rsidR="00F17887">
          <w:t xml:space="preserve">Data Classification and </w:t>
        </w:r>
      </w:ins>
      <w:r w:rsidRPr="00D22CCD">
        <w:t xml:space="preserve">Encoding Guide for Inland ENCs provides guidance on how data product content must be captured. (Annex A) </w:t>
      </w:r>
      <w:commentRangeStart w:id="677"/>
      <w:r w:rsidRPr="00D22CCD">
        <w:t>In addition, Annex C will provide implementation guidance for developers.</w:t>
      </w:r>
      <w:commentRangeEnd w:id="677"/>
      <w:r w:rsidR="000A262B">
        <w:rPr>
          <w:rStyle w:val="Verwijzingopmerking"/>
        </w:rPr>
        <w:commentReference w:id="677"/>
      </w:r>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Kop2"/>
      </w:pPr>
      <w:bookmarkStart w:id="678" w:name="_Toc487203113"/>
      <w:r w:rsidRPr="00D22CCD">
        <w:lastRenderedPageBreak/>
        <w:t>Data product specification metadata</w:t>
      </w:r>
      <w:bookmarkEnd w:id="678"/>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t>S-100 Version:</w:t>
      </w:r>
      <w:r w:rsidRPr="00D22CCD">
        <w:rPr>
          <w:b/>
          <w:sz w:val="22"/>
          <w:szCs w:val="22"/>
        </w:rPr>
        <w:tab/>
      </w:r>
      <w:ins w:id="679" w:author="Gert Morlion" w:date="2023-06-05T14:24:00Z">
        <w:r w:rsidR="007E4048">
          <w:rPr>
            <w:b/>
            <w:sz w:val="22"/>
            <w:szCs w:val="22"/>
          </w:rPr>
          <w:t>5</w:t>
        </w:r>
      </w:ins>
      <w:commentRangeStart w:id="680"/>
      <w:del w:id="681" w:author="Gert Morlion" w:date="2023-06-05T14:24:00Z">
        <w:r w:rsidR="007C303F" w:rsidRPr="00D22CCD" w:rsidDel="007E4048">
          <w:delText>4</w:delText>
        </w:r>
      </w:del>
      <w:r w:rsidRPr="00D22CCD">
        <w:t>.</w:t>
      </w:r>
      <w:ins w:id="682" w:author="Gert Morlion" w:date="2024-08-23T14:46:00Z" w16du:dateUtc="2024-08-23T12:46:00Z">
        <w:r w:rsidR="006936D4">
          <w:t>2</w:t>
        </w:r>
      </w:ins>
      <w:del w:id="683" w:author="Gert Morlion" w:date="2024-08-23T14:46:00Z" w16du:dateUtc="2024-08-23T12:46:00Z">
        <w:r w:rsidRPr="00D22CCD" w:rsidDel="006936D4">
          <w:delText>0</w:delText>
        </w:r>
      </w:del>
      <w:r w:rsidRPr="00D22CCD">
        <w:t>.0</w:t>
      </w:r>
      <w:commentRangeEnd w:id="680"/>
      <w:r w:rsidR="00032727">
        <w:rPr>
          <w:rStyle w:val="Verwijzingopmerking"/>
        </w:rPr>
        <w:commentReference w:id="680"/>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84" w:author="Gert Morlion" w:date="2024-08-23T14:46:00Z" w16du:dateUtc="2024-08-23T12:46:00Z">
        <w:r w:rsidR="00C41373">
          <w:t>2</w:t>
        </w:r>
      </w:ins>
      <w:del w:id="685" w:author="Gert Morlion" w:date="2023-06-05T14:24:00Z">
        <w:r w:rsidRPr="00D22CCD" w:rsidDel="007E4048">
          <w:delText>0</w:delText>
        </w:r>
      </w:del>
      <w:r w:rsidRPr="00D22CCD">
        <w:t>.0</w:t>
      </w:r>
    </w:p>
    <w:p w14:paraId="35C533B4" w14:textId="298CE992" w:rsidR="00453023" w:rsidRPr="00D22CCD" w:rsidRDefault="007260E2">
      <w:r w:rsidRPr="00D22CCD">
        <w:rPr>
          <w:b/>
          <w:sz w:val="22"/>
        </w:rPr>
        <w:t>Date:</w:t>
      </w:r>
      <w:r w:rsidRPr="00D22CCD">
        <w:tab/>
      </w:r>
      <w:r w:rsidRPr="00D22CCD">
        <w:tab/>
      </w:r>
      <w:r w:rsidRPr="00D22CCD">
        <w:tab/>
      </w:r>
      <w:r w:rsidRPr="00D22CCD">
        <w:tab/>
      </w:r>
      <w:commentRangeStart w:id="686"/>
      <w:r w:rsidR="007C303F" w:rsidRPr="00D22CCD">
        <w:t xml:space="preserve">October </w:t>
      </w:r>
      <w:r w:rsidRPr="00D22CCD">
        <w:t>20</w:t>
      </w:r>
      <w:ins w:id="687" w:author="Gert Morlion" w:date="2024-08-23T14:46:00Z" w16du:dateUtc="2024-08-23T12:46:00Z">
        <w:r w:rsidR="006936D4">
          <w:t>24</w:t>
        </w:r>
      </w:ins>
      <w:del w:id="688" w:author="Gert Morlion" w:date="2024-08-23T14:46:00Z" w16du:dateUtc="2024-08-23T12:46:00Z">
        <w:r w:rsidRPr="00D22CCD" w:rsidDel="006936D4">
          <w:delText>1</w:delText>
        </w:r>
        <w:r w:rsidR="007C303F" w:rsidRPr="00D22CCD" w:rsidDel="006936D4">
          <w:delText>9</w:delText>
        </w:r>
      </w:del>
      <w:commentRangeEnd w:id="686"/>
      <w:r w:rsidR="00237A18">
        <w:rPr>
          <w:rStyle w:val="Verwijzingopmerking"/>
        </w:rPr>
        <w:commentReference w:id="686"/>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89" w:author="Gert Morlion" w:date="2024-09-02T14:11:00Z"/>
          <w:lang w:val="en-US"/>
        </w:rPr>
      </w:pPr>
      <w:ins w:id="690"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91" w:author="Gert Morlion" w:date="2024-09-02T14:11:00Z" w16du:dateUtc="2024-09-02T12:11:00Z"/>
        </w:rPr>
      </w:pPr>
      <w:del w:id="692" w:author="Gert Morlion" w:date="2024-09-02T14:11:00Z" w16du:dateUtc="2024-09-02T12: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93" w:author="Gert Morlion" w:date="2024-09-02T14:11:00Z" w16du:dateUtc="2024-09-02T12:11:00Z"/>
        </w:rPr>
      </w:pPr>
      <w:del w:id="694" w:author="Gert Morlion" w:date="2024-09-02T14:11:00Z" w16du:dateUtc="2024-09-02T12: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95" w:author="Gert Morlion" w:date="2024-08-23T14:51:00Z" w16du:dateUtc="2024-08-23T12:51:00Z"/>
          <w:rFonts w:cs="Arial"/>
          <w:color w:val="000000"/>
        </w:rPr>
      </w:pPr>
      <w:commentRangeStart w:id="696"/>
      <w:commentRangeStart w:id="697"/>
      <w:del w:id="698" w:author="Gert Morlion" w:date="2024-08-23T14:51:00Z" w16du:dateUtc="2024-08-23T12: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699" w:author="Gert Morlion" w:date="2024-09-02T14:11:00Z" w16du:dateUtc="2024-09-02T12:11:00Z"/>
        </w:rPr>
      </w:pPr>
      <w:del w:id="700" w:author="Gert Morlion" w:date="2024-08-23T14:51:00Z" w16du:dateUtc="2024-08-23T12:51:00Z">
        <w:r w:rsidRPr="00D22CCD" w:rsidDel="00B47466">
          <w:delText>fwj@wti.ac.cn</w:delText>
        </w:r>
        <w:r w:rsidR="007C303F" w:rsidRPr="00D22CCD" w:rsidDel="00B47466">
          <w:delText xml:space="preserve"> </w:delText>
        </w:r>
        <w:commentRangeEnd w:id="696"/>
        <w:r w:rsidR="00E157AA" w:rsidDel="00B47466">
          <w:rPr>
            <w:rStyle w:val="Verwijzingopmerking"/>
          </w:rPr>
          <w:commentReference w:id="696"/>
        </w:r>
      </w:del>
      <w:commentRangeEnd w:id="697"/>
      <w:del w:id="701" w:author="Gert Morlion" w:date="2024-09-02T14:11:00Z" w16du:dateUtc="2024-09-02T12:11:00Z">
        <w:r w:rsidR="004721B4" w:rsidDel="003C59D7">
          <w:rPr>
            <w:rStyle w:val="Verwijzingopmerking"/>
          </w:rPr>
          <w:commentReference w:id="697"/>
        </w:r>
      </w:del>
    </w:p>
    <w:p w14:paraId="303AF43B" w14:textId="40A719F7" w:rsidR="00453023" w:rsidRPr="00D22CCD" w:rsidDel="003C59D7" w:rsidRDefault="007260E2" w:rsidP="3CCBF2F9">
      <w:pPr>
        <w:widowControl w:val="0"/>
        <w:spacing w:after="0" w:line="240" w:lineRule="auto"/>
        <w:ind w:left="1700"/>
        <w:jc w:val="left"/>
        <w:rPr>
          <w:del w:id="702" w:author="Gert Morlion" w:date="2024-09-02T14:11:00Z" w16du:dateUtc="2024-09-02T12:11:00Z"/>
        </w:rPr>
      </w:pPr>
      <w:del w:id="703" w:author="Gert Morlion" w:date="2024-09-02T14:11:00Z" w16du:dateUtc="2024-09-02T12: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704" w:author="Gert Morlion" w:date="2024-09-02T14:11:00Z" w16du:dateUtc="2024-09-02T12:11:00Z"/>
        </w:rPr>
      </w:pPr>
      <w:del w:id="705" w:author="Gert Morlion" w:date="2024-09-02T14:11:00Z" w16du:dateUtc="2024-09-02T12: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706" w:author="Gert Morlion" w:date="2024-09-02T14:11:00Z" w16du:dateUtc="2024-09-02T12:11:00Z"/>
        </w:rPr>
      </w:pPr>
      <w:del w:id="707" w:author="Gert Morlion" w:date="2024-09-02T14:11:00Z" w16du:dateUtc="2024-09-02T12: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708" w:author="Gert Morlion" w:date="2024-09-02T14:11:00Z" w16du:dateUtc="2024-09-02T12:11:00Z"/>
        </w:rPr>
      </w:pPr>
      <w:del w:id="709" w:author="Gert Morlion" w:date="2024-09-02T14:11:00Z" w16du:dateUtc="2024-09-02T12: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710" w:author="Gert Morlion" w:date="2024-09-02T14:11:00Z" w16du:dateUtc="2024-09-02T12:11:00Z"/>
        </w:rPr>
      </w:pPr>
      <w:del w:id="711" w:author="Gert Morlion" w:date="2024-09-02T14:11:00Z" w16du:dateUtc="2024-09-02T12: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77777777"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http://ienc.openecdis.org.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77777777" w:rsidR="00453023" w:rsidRPr="00D22CCD" w:rsidRDefault="007260E2">
      <w:pPr>
        <w:pStyle w:val="Geenafstand"/>
        <w:ind w:left="2040" w:hanging="340"/>
        <w:rPr>
          <w:lang w:val="en-US" w:eastAsia="de-AT"/>
        </w:rPr>
      </w:pPr>
      <w:r w:rsidRPr="00D22CCD">
        <w:rPr>
          <w:lang w:val="en-US" w:eastAsia="de-AT"/>
        </w:rPr>
        <w:t>-</w:t>
      </w:r>
      <w:r w:rsidRPr="00D22CCD">
        <w:rPr>
          <w:lang w:val="en-US" w:eastAsia="de-AT"/>
        </w:rPr>
        <w:tab/>
        <w:t xml:space="preserve">Interested international organizations like IHO, the European Commission (EC), the Central Commission for Navigation on the Rhine (CCNR), the Danube Commission (DC), the Economic Commission for Europe of the United Nations (UN/ECE), the Mekong River Commission, </w:t>
      </w:r>
    </w:p>
    <w:p w14:paraId="2F0C9090" w14:textId="77777777" w:rsidR="00453023" w:rsidRPr="00D22CCD" w:rsidRDefault="007260E2">
      <w:pPr>
        <w:pStyle w:val="Geenafstand"/>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Geenafstand"/>
        <w:rPr>
          <w:rFonts w:eastAsia="Times New Roman"/>
          <w:lang w:eastAsia="en-GB"/>
        </w:rPr>
      </w:pPr>
    </w:p>
    <w:p w14:paraId="363BBC33" w14:textId="77777777" w:rsidR="00453023" w:rsidRPr="00D22CCD" w:rsidRDefault="007260E2" w:rsidP="00C25061">
      <w:pPr>
        <w:pStyle w:val="Kop2"/>
        <w:rPr>
          <w:lang w:val="en-US" w:eastAsia="en-US"/>
        </w:rPr>
      </w:pPr>
      <w:bookmarkStart w:id="712" w:name="_Toc487203114"/>
      <w:r w:rsidRPr="00D22CCD">
        <w:rPr>
          <w:lang w:val="en-US" w:eastAsia="en-US"/>
        </w:rPr>
        <w:t>IEHG Product Specification Maintenance</w:t>
      </w:r>
      <w:bookmarkEnd w:id="712"/>
    </w:p>
    <w:p w14:paraId="2CAFC400" w14:textId="77777777" w:rsidR="00453023" w:rsidRPr="00D22CCD" w:rsidRDefault="007260E2" w:rsidP="00C25061">
      <w:pPr>
        <w:pStyle w:val="Kop3"/>
        <w:rPr>
          <w:lang w:val="en-US" w:eastAsia="en-US"/>
        </w:rPr>
      </w:pPr>
      <w:r w:rsidRPr="00D22CCD">
        <w:rPr>
          <w:lang w:val="en-US" w:eastAsia="en-US"/>
        </w:rPr>
        <w:t>Introduction</w:t>
      </w:r>
    </w:p>
    <w:p w14:paraId="6DFEF4CF" w14:textId="77777777" w:rsidR="00453023" w:rsidRPr="00D22CCD" w:rsidRDefault="007260E2">
      <w:pPr>
        <w:rPr>
          <w:lang w:val="en-US" w:eastAsia="en-US"/>
        </w:rPr>
      </w:pPr>
      <w:r w:rsidRPr="00D22CCD">
        <w:rPr>
          <w:lang w:val="en-US" w:eastAsia="en-US"/>
        </w:rPr>
        <w:t xml:space="preserve">Changes to S-401 will be released  as a new edition, revision, or clarification by the different regional organizations.  </w:t>
      </w:r>
    </w:p>
    <w:p w14:paraId="6902ADF8" w14:textId="77777777" w:rsidR="00453023" w:rsidRPr="00D22CCD" w:rsidRDefault="007260E2" w:rsidP="001770C7">
      <w:pPr>
        <w:pStyle w:val="Kop3"/>
        <w:rPr>
          <w:lang w:val="en-US" w:eastAsia="en-US"/>
        </w:rPr>
      </w:pPr>
      <w:r w:rsidRPr="00D22CCD">
        <w:rPr>
          <w:lang w:val="en-US" w:eastAsia="en-US"/>
        </w:rPr>
        <w:lastRenderedPageBreak/>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Kop3"/>
        <w:rPr>
          <w:lang w:val="en-US" w:eastAsia="en-US"/>
        </w:rPr>
      </w:pPr>
      <w:r w:rsidRPr="00D22CCD">
        <w:rPr>
          <w:lang w:val="en-US" w:eastAsia="en-US"/>
        </w:rPr>
        <w:t>Revision</w:t>
      </w:r>
      <w:del w:id="713" w:author="Gert Morlion" w:date="2024-08-23T15:01:00Z" w16du:dateUtc="2024-08-23T13: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714" w:author="Gert Morlion" w:date="2024-08-23T15:03:00Z" w16du:dateUtc="2024-08-23T13:03:00Z">
        <w:r w:rsidR="00FE65A0">
          <w:rPr>
            <w:sz w:val="20"/>
            <w:lang w:val="en-US"/>
          </w:rPr>
          <w:t>P</w:t>
        </w:r>
      </w:ins>
      <w:del w:id="715" w:author="Gert Morlion" w:date="2024-08-23T15:03:00Z" w16du:dateUtc="2024-08-23T13:03:00Z">
        <w:r w:rsidRPr="00D22CCD" w:rsidDel="00FE65A0">
          <w:rPr>
            <w:sz w:val="20"/>
            <w:lang w:val="en-US"/>
          </w:rPr>
          <w:delText>p</w:delText>
        </w:r>
      </w:del>
      <w:r w:rsidRPr="00D22CCD">
        <w:rPr>
          <w:sz w:val="20"/>
          <w:lang w:val="en-US"/>
        </w:rPr>
        <w:t xml:space="preserve">ortrayal </w:t>
      </w:r>
      <w:ins w:id="716" w:author="Gert Morlion" w:date="2024-08-23T15:03:00Z" w16du:dateUtc="2024-08-23T13:03:00Z">
        <w:r w:rsidR="00FE65A0">
          <w:rPr>
            <w:sz w:val="20"/>
            <w:lang w:val="en-US"/>
          </w:rPr>
          <w:t>C</w:t>
        </w:r>
      </w:ins>
      <w:del w:id="717" w:author="Gert Morlion" w:date="2024-08-23T15:03:00Z" w16du:dateUtc="2024-08-23T13: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718" w:author="Gert Morlion" w:date="2024-08-23T15:02:00Z" w16du:dateUtc="2024-08-23T13:02:00Z">
        <w:r w:rsidR="00DC02DE">
          <w:rPr>
            <w:rFonts w:cs="Arial"/>
            <w:color w:val="000000"/>
            <w:lang w:val="en-US" w:eastAsia="en-US"/>
          </w:rPr>
          <w:t>P</w:t>
        </w:r>
      </w:ins>
      <w:del w:id="719" w:author="Gert Morlion" w:date="2024-08-23T15:02:00Z" w16du:dateUtc="2024-08-23T13: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20" w:author="Gert Morlion" w:date="2024-08-23T15:02:00Z" w16du:dateUtc="2024-08-23T13:02:00Z">
        <w:r w:rsidR="00DC02DE">
          <w:rPr>
            <w:rFonts w:cs="Arial"/>
            <w:color w:val="000000"/>
            <w:lang w:val="en-US" w:eastAsia="en-US"/>
          </w:rPr>
          <w:t>C</w:t>
        </w:r>
      </w:ins>
      <w:del w:id="721" w:author="Gert Morlion" w:date="2024-08-23T15:02:00Z" w16du:dateUtc="2024-08-23T13: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Kop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Kop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Kop1"/>
      </w:pPr>
      <w:bookmarkStart w:id="722" w:name="_Toc225648278"/>
      <w:bookmarkStart w:id="723" w:name="_Toc225065135"/>
      <w:bookmarkStart w:id="724" w:name="_Toc487203115"/>
      <w:r w:rsidRPr="00D22CCD">
        <w:t>Specification Scopes</w:t>
      </w:r>
      <w:bookmarkEnd w:id="722"/>
      <w:bookmarkEnd w:id="723"/>
      <w:bookmarkEnd w:id="724"/>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Kop1"/>
      </w:pPr>
      <w:bookmarkStart w:id="725" w:name="_Toc225648279"/>
      <w:bookmarkStart w:id="726" w:name="_Toc225065136"/>
      <w:bookmarkStart w:id="727" w:name="_Toc487203116"/>
      <w:bookmarkStart w:id="728" w:name="_Hlk7769148"/>
      <w:r w:rsidRPr="00D22CCD">
        <w:t xml:space="preserve">Dataset </w:t>
      </w:r>
      <w:bookmarkEnd w:id="725"/>
      <w:bookmarkEnd w:id="726"/>
      <w:r w:rsidRPr="00D22CCD">
        <w:t>Identification</w:t>
      </w:r>
      <w:bookmarkEnd w:id="727"/>
    </w:p>
    <w:bookmarkEnd w:id="728"/>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lastRenderedPageBreak/>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S-401 ENCs must be produced in accordance with the rules defined in the S-401 Product Specification. The S-401 Product specification contains all the information necessary to enable chart producers to produce a consistent IENC, and 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0B230440"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maximum display scale. Each </w:t>
      </w:r>
      <w:r w:rsidRPr="00D22CCD">
        <w:rPr>
          <w:b/>
        </w:rPr>
        <w:t>Data Coverage</w:t>
      </w:r>
      <w:r w:rsidRPr="00D22CCD">
        <w:t xml:space="preserve"> must also carry a value for minimum display scale. Values </w:t>
      </w:r>
      <w:ins w:id="729" w:author="Gert Morlion" w:date="2024-08-23T15:06:00Z">
        <w:r w:rsidR="00BC2A25">
          <w:t xml:space="preserve">for optimum and minimum display </w:t>
        </w:r>
      </w:ins>
      <w:r w:rsidRPr="00D22CCD">
        <w:t>must be taken from the following table:</w:t>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77777777" w:rsidR="00453023" w:rsidRPr="00D22CCD" w:rsidRDefault="007260E2" w:rsidP="3CCBF2F9">
            <w:pPr>
              <w:pStyle w:val="Tabletext9"/>
              <w:rPr>
                <w:b/>
                <w:bCs/>
              </w:rPr>
            </w:pPr>
            <w:r w:rsidRPr="00D22CCD">
              <w:rPr>
                <w:b/>
                <w:bCs/>
              </w:rPr>
              <w:t>Maximum Display Scale</w:t>
            </w:r>
          </w:p>
        </w:tc>
        <w:tc>
          <w:tcPr>
            <w:tcW w:w="3120" w:type="dxa"/>
            <w:tcBorders>
              <w:top w:val="single" w:sz="4" w:space="0" w:color="auto"/>
              <w:left w:val="single" w:sz="4" w:space="0" w:color="auto"/>
              <w:bottom w:val="single" w:sz="4" w:space="0" w:color="auto"/>
              <w:right w:val="single" w:sz="4" w:space="0" w:color="auto"/>
            </w:tcBorders>
          </w:tcPr>
          <w:p w14:paraId="369D544C" w14:textId="77777777" w:rsidR="00453023" w:rsidRPr="00D22CCD" w:rsidRDefault="007260E2" w:rsidP="3CCBF2F9">
            <w:pPr>
              <w:pStyle w:val="Tabletext9"/>
              <w:rPr>
                <w:b/>
                <w:bCs/>
              </w:rPr>
            </w:pPr>
            <w:r w:rsidRPr="00D22CCD">
              <w:rPr>
                <w:b/>
                <w:bCs/>
              </w:rPr>
              <w:t>Minimum Display Scale</w:t>
            </w:r>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77777777" w:rsidR="00453023" w:rsidRPr="00D22CCD" w:rsidRDefault="007260E2">
            <w:pPr>
              <w:pStyle w:val="Tabletext9"/>
            </w:pPr>
            <w:r w:rsidRPr="00D22CCD">
              <w:t>1:10,000,000</w:t>
            </w:r>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77777777" w:rsidR="00453023" w:rsidRPr="00D22CCD" w:rsidRDefault="007260E2">
            <w:pPr>
              <w:pStyle w:val="Tabletext9"/>
            </w:pPr>
            <w:r w:rsidRPr="00D22CCD">
              <w:t>NULL (only allowed on minimum display scale where the maximum display scale = 10,000,000)</w:t>
            </w:r>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77777777" w:rsidR="00453023" w:rsidRPr="00D22CCD" w:rsidRDefault="007260E2">
            <w:pPr>
              <w:pStyle w:val="Tabletext9"/>
            </w:pPr>
            <w:r w:rsidRPr="00D22CCD">
              <w:t>1:3,500,000</w:t>
            </w:r>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7777777" w:rsidR="00453023" w:rsidRPr="00D22CCD" w:rsidRDefault="007260E2">
            <w:pPr>
              <w:pStyle w:val="Tabletext9"/>
            </w:pPr>
            <w:r w:rsidRPr="00D22CCD">
              <w:t>1:10,000,000</w:t>
            </w:r>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77777777" w:rsidR="00453023" w:rsidRPr="00D22CCD" w:rsidRDefault="007260E2">
            <w:pPr>
              <w:pStyle w:val="Tabletext9"/>
            </w:pPr>
            <w:r w:rsidRPr="00D22CCD">
              <w:t>1:1,500,000</w:t>
            </w:r>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77777777" w:rsidR="00453023" w:rsidRPr="00D22CCD" w:rsidRDefault="007260E2">
            <w:pPr>
              <w:pStyle w:val="Tabletext9"/>
            </w:pPr>
            <w:r w:rsidRPr="00D22CCD">
              <w:t>1:3,500,000</w:t>
            </w:r>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77777777" w:rsidR="00453023" w:rsidRPr="00D22CCD" w:rsidRDefault="007260E2">
            <w:pPr>
              <w:pStyle w:val="Tabletext9"/>
            </w:pPr>
            <w:r w:rsidRPr="00D22CCD">
              <w:t>1:700,000</w:t>
            </w:r>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77777777" w:rsidR="00453023" w:rsidRPr="00D22CCD" w:rsidRDefault="007260E2">
            <w:pPr>
              <w:pStyle w:val="Tabletext9"/>
            </w:pPr>
            <w:r w:rsidRPr="00D22CCD">
              <w:t>1:1,500,000</w:t>
            </w:r>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77777777" w:rsidR="00453023" w:rsidRPr="00D22CCD" w:rsidRDefault="007260E2">
            <w:pPr>
              <w:pStyle w:val="Tabletext9"/>
            </w:pPr>
            <w:r w:rsidRPr="00D22CCD">
              <w:t>1:350,000</w:t>
            </w:r>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7777777" w:rsidR="00453023" w:rsidRPr="00D22CCD" w:rsidRDefault="007260E2">
            <w:pPr>
              <w:pStyle w:val="Tabletext9"/>
            </w:pPr>
            <w:r w:rsidRPr="00D22CCD">
              <w:t>1:700,000</w:t>
            </w:r>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77777777" w:rsidR="00453023" w:rsidRPr="00D22CCD" w:rsidRDefault="007260E2">
            <w:pPr>
              <w:pStyle w:val="Tabletext9"/>
            </w:pPr>
            <w:r w:rsidRPr="00D22CCD">
              <w:t>1:180,000</w:t>
            </w:r>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77777777" w:rsidR="00453023" w:rsidRPr="00D22CCD" w:rsidRDefault="007260E2">
            <w:pPr>
              <w:pStyle w:val="Tabletext9"/>
            </w:pPr>
            <w:r w:rsidRPr="00D22CCD">
              <w:t>1:350,000</w:t>
            </w:r>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77777777" w:rsidR="00453023" w:rsidRPr="00D22CCD" w:rsidRDefault="007260E2">
            <w:pPr>
              <w:pStyle w:val="Tabletext9"/>
            </w:pPr>
            <w:r w:rsidRPr="00D22CCD">
              <w:t>1:90,000</w:t>
            </w:r>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77777777" w:rsidR="00453023" w:rsidRPr="00D22CCD" w:rsidRDefault="007260E2">
            <w:pPr>
              <w:pStyle w:val="Tabletext9"/>
            </w:pPr>
            <w:r w:rsidRPr="00D22CCD">
              <w:t>1:180,000</w:t>
            </w:r>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77777777" w:rsidR="00453023" w:rsidRPr="00D22CCD" w:rsidRDefault="007260E2">
            <w:pPr>
              <w:pStyle w:val="Tabletext9"/>
            </w:pPr>
            <w:r w:rsidRPr="00D22CCD">
              <w:t>1:45,000</w:t>
            </w:r>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77777777" w:rsidR="00453023" w:rsidRPr="00D22CCD" w:rsidRDefault="007260E2">
            <w:pPr>
              <w:pStyle w:val="Tabletext9"/>
            </w:pPr>
            <w:r w:rsidRPr="00D22CCD">
              <w:t>1:90,000</w:t>
            </w:r>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77777777" w:rsidR="00453023" w:rsidRPr="00D22CCD" w:rsidRDefault="007260E2">
            <w:pPr>
              <w:pStyle w:val="Tabletext9"/>
            </w:pPr>
            <w:r w:rsidRPr="00D22CCD">
              <w:t>1:22,000</w:t>
            </w:r>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77777777" w:rsidR="00453023" w:rsidRPr="00D22CCD" w:rsidRDefault="007260E2">
            <w:pPr>
              <w:pStyle w:val="Tabletext9"/>
            </w:pPr>
            <w:r w:rsidRPr="00D22CCD">
              <w:t>1:45,000</w:t>
            </w:r>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77777777" w:rsidR="00453023" w:rsidRPr="00D22CCD" w:rsidRDefault="007260E2">
            <w:pPr>
              <w:pStyle w:val="Tabletext9"/>
            </w:pPr>
            <w:r w:rsidRPr="00D22CCD">
              <w:t>1:12,000</w:t>
            </w:r>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77777777" w:rsidR="00453023" w:rsidRPr="00D22CCD" w:rsidRDefault="007260E2">
            <w:pPr>
              <w:pStyle w:val="Tabletext9"/>
            </w:pPr>
            <w:r w:rsidRPr="00D22CCD">
              <w:t>1:22,000</w:t>
            </w:r>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77777777" w:rsidR="00453023" w:rsidRPr="00D22CCD" w:rsidRDefault="007260E2">
            <w:pPr>
              <w:pStyle w:val="Tabletext9"/>
            </w:pPr>
            <w:r w:rsidRPr="00D22CCD">
              <w:t>1:8,000</w:t>
            </w:r>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77777777" w:rsidR="00453023" w:rsidRPr="00D22CCD" w:rsidRDefault="007260E2">
            <w:pPr>
              <w:pStyle w:val="Tabletext9"/>
            </w:pPr>
            <w:r w:rsidRPr="00D22CCD">
              <w:t>1:12,000</w:t>
            </w:r>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77777777" w:rsidR="00453023" w:rsidRPr="00D22CCD" w:rsidRDefault="007260E2">
            <w:pPr>
              <w:pStyle w:val="Tabletext9"/>
            </w:pPr>
            <w:r w:rsidRPr="00D22CCD">
              <w:t>1:4,000</w:t>
            </w:r>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7777777" w:rsidR="00453023" w:rsidRPr="00D22CCD" w:rsidRDefault="007260E2">
            <w:pPr>
              <w:pStyle w:val="Tabletext9"/>
            </w:pPr>
            <w:r w:rsidRPr="00D22CCD">
              <w:t>1:8,000</w:t>
            </w:r>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77777777" w:rsidR="00453023" w:rsidRPr="00D22CCD" w:rsidRDefault="007260E2">
            <w:pPr>
              <w:pStyle w:val="Tabletext9"/>
            </w:pPr>
            <w:r w:rsidRPr="00D22CCD">
              <w:t>1:3,000</w:t>
            </w:r>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77777777" w:rsidR="00453023" w:rsidRPr="00D22CCD" w:rsidRDefault="007260E2">
            <w:pPr>
              <w:pStyle w:val="Tabletext9"/>
            </w:pPr>
            <w:r w:rsidRPr="00D22CCD">
              <w:t>1:4,000</w:t>
            </w:r>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77777777" w:rsidR="00453023" w:rsidRPr="00D22CCD" w:rsidRDefault="007260E2">
            <w:pPr>
              <w:pStyle w:val="Tabletext9"/>
            </w:pPr>
            <w:r w:rsidRPr="00D22CCD">
              <w:t>1:2,000</w:t>
            </w:r>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7777777" w:rsidR="00453023" w:rsidRPr="00D22CCD" w:rsidRDefault="007260E2">
            <w:pPr>
              <w:pStyle w:val="Tabletext9"/>
            </w:pPr>
            <w:r w:rsidRPr="00D22CCD">
              <w:t>1:3,000</w:t>
            </w:r>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77777777" w:rsidR="00453023" w:rsidRPr="00D22CCD" w:rsidRDefault="007260E2">
            <w:pPr>
              <w:pStyle w:val="Tabletext9"/>
            </w:pPr>
            <w:r w:rsidRPr="00D22CCD">
              <w:t>1:1,000</w:t>
            </w:r>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77777777" w:rsidR="00453023" w:rsidRPr="00D22CCD" w:rsidRDefault="007260E2">
            <w:pPr>
              <w:pStyle w:val="Tabletext9"/>
            </w:pPr>
            <w:r w:rsidRPr="00D22CCD">
              <w:t>1:2,000</w:t>
            </w:r>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77777" w:rsidR="00D22CCD" w:rsidRPr="00D22CCD" w:rsidRDefault="00496774">
            <w:pPr>
              <w:pStyle w:val="Tabletext9"/>
            </w:pPr>
            <w:r>
              <w:t>1:100</w:t>
            </w:r>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045D9EE2" w14:textId="77777777" w:rsidR="00496774" w:rsidRDefault="00496774" w:rsidP="00D22CCD">
      <w:pPr>
        <w:autoSpaceDE w:val="0"/>
        <w:autoSpaceDN w:val="0"/>
        <w:adjustRightInd w:val="0"/>
        <w:spacing w:line="240" w:lineRule="auto"/>
        <w:ind w:left="3400" w:firstLine="340"/>
        <w:jc w:val="center"/>
        <w:rPr>
          <w:rFonts w:cs="Arial"/>
          <w:b/>
          <w:bCs/>
          <w:color w:val="000000"/>
          <w:lang w:val="en-US" w:eastAsia="de-AT"/>
        </w:rPr>
      </w:pPr>
    </w:p>
    <w:p w14:paraId="22DFB889" w14:textId="77777777" w:rsidR="00B53CCE" w:rsidRPr="007F078C" w:rsidRDefault="00B53CCE" w:rsidP="00B53CCE">
      <w:pPr>
        <w:pStyle w:val="Bijschrift"/>
        <w:spacing w:line="240" w:lineRule="auto"/>
        <w:jc w:val="right"/>
        <w:rPr>
          <w:ins w:id="730" w:author="Gert Morlion" w:date="2024-08-23T15:07:00Z"/>
          <w:sz w:val="18"/>
          <w:szCs w:val="18"/>
        </w:rPr>
      </w:pPr>
      <w:ins w:id="731"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ENC Minimum Display</w:t>
        </w:r>
        <w:r>
          <w:rPr>
            <w:sz w:val="18"/>
            <w:szCs w:val="18"/>
          </w:rPr>
          <w:t xml:space="preserve"> and</w:t>
        </w:r>
        <w:commentRangeStart w:id="732"/>
        <w:commentRangeEnd w:id="732"/>
        <w:r>
          <w:rPr>
            <w:rStyle w:val="Verwijzingopmerking"/>
            <w:b w:val="0"/>
          </w:rPr>
          <w:commentReference w:id="732"/>
        </w:r>
        <w:r>
          <w:rPr>
            <w:sz w:val="18"/>
            <w:szCs w:val="18"/>
          </w:rPr>
          <w:t xml:space="preserve"> Optimum Display</w:t>
        </w:r>
        <w:r w:rsidRPr="007F078C">
          <w:rPr>
            <w:sz w:val="18"/>
            <w:szCs w:val="18"/>
          </w:rPr>
          <w:t xml:space="preserve"> Scales</w:t>
        </w:r>
      </w:ins>
    </w:p>
    <w:p w14:paraId="16A500CC" w14:textId="0B7BAE70" w:rsidR="00453023" w:rsidRPr="00D22CCD" w:rsidDel="00B53CCE" w:rsidRDefault="007260E2" w:rsidP="00D22CCD">
      <w:pPr>
        <w:autoSpaceDE w:val="0"/>
        <w:autoSpaceDN w:val="0"/>
        <w:adjustRightInd w:val="0"/>
        <w:spacing w:line="240" w:lineRule="auto"/>
        <w:ind w:left="3400" w:firstLine="340"/>
        <w:jc w:val="center"/>
        <w:rPr>
          <w:del w:id="733" w:author="Gert Morlion" w:date="2024-08-23T15:07:00Z" w16du:dateUtc="2024-08-23T13:07:00Z"/>
          <w:rFonts w:cs="Arial"/>
          <w:b/>
          <w:bCs/>
          <w:color w:val="000000"/>
          <w:lang w:val="en-US" w:eastAsia="de-AT"/>
        </w:rPr>
      </w:pPr>
      <w:del w:id="734" w:author="Gert Morlion" w:date="2024-08-23T15:07:00Z" w16du:dateUtc="2024-08-23T13:07:00Z">
        <w:r w:rsidRPr="00D22CCD" w:rsidDel="00B53CCE">
          <w:rPr>
            <w:rFonts w:cs="Arial"/>
            <w:b/>
            <w:bCs/>
            <w:color w:val="000000"/>
            <w:lang w:val="en-US" w:eastAsia="de-AT"/>
          </w:rPr>
          <w:delText xml:space="preserve">Table 1- </w:delText>
        </w:r>
        <w:r w:rsidR="00FE0D8C" w:rsidRPr="00D22CCD" w:rsidDel="00B53CCE">
          <w:rPr>
            <w:rFonts w:cs="Arial"/>
            <w:b/>
            <w:bCs/>
            <w:color w:val="000000"/>
            <w:lang w:val="en-US" w:eastAsia="de-AT"/>
          </w:rPr>
          <w:delText>I</w:delText>
        </w:r>
        <w:r w:rsidRPr="00D22CCD" w:rsidDel="00B53CCE">
          <w:rPr>
            <w:rFonts w:cs="Arial"/>
            <w:b/>
            <w:bCs/>
            <w:color w:val="000000"/>
            <w:lang w:val="en-US" w:eastAsia="de-AT"/>
          </w:rPr>
          <w:delText>ENC Minimum Display and Maximum Display Scales</w:delText>
        </w:r>
      </w:del>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lastRenderedPageBreak/>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AC585C">
      <w:pPr>
        <w:numPr>
          <w:ilvl w:val="5"/>
          <w:numId w:val="41"/>
        </w:numPr>
        <w:autoSpaceDE w:val="0"/>
        <w:autoSpaceDN w:val="0"/>
        <w:adjustRightInd w:val="0"/>
        <w:spacing w:after="0" w:line="240" w:lineRule="auto"/>
      </w:pPr>
      <w:r w:rsidRPr="00D22CCD">
        <w:t>Unclassified</w:t>
      </w:r>
    </w:p>
    <w:p w14:paraId="2FB38E4B" w14:textId="77777777" w:rsidR="00453023" w:rsidRPr="00D22CCD" w:rsidRDefault="007260E2" w:rsidP="00AC585C">
      <w:pPr>
        <w:numPr>
          <w:ilvl w:val="5"/>
          <w:numId w:val="41"/>
        </w:numPr>
        <w:autoSpaceDE w:val="0"/>
        <w:autoSpaceDN w:val="0"/>
        <w:adjustRightInd w:val="0"/>
        <w:spacing w:after="0" w:line="240" w:lineRule="auto"/>
      </w:pPr>
      <w:r w:rsidRPr="00D22CCD">
        <w:t>Restricted</w:t>
      </w:r>
    </w:p>
    <w:p w14:paraId="16669902" w14:textId="77777777" w:rsidR="00453023" w:rsidRPr="00D22CCD" w:rsidRDefault="007260E2" w:rsidP="00AC585C">
      <w:pPr>
        <w:numPr>
          <w:ilvl w:val="5"/>
          <w:numId w:val="41"/>
        </w:numPr>
        <w:autoSpaceDE w:val="0"/>
        <w:autoSpaceDN w:val="0"/>
        <w:adjustRightInd w:val="0"/>
        <w:spacing w:after="0" w:line="240" w:lineRule="auto"/>
      </w:pPr>
      <w:r w:rsidRPr="00D22CCD">
        <w:t>Confidential</w:t>
      </w:r>
    </w:p>
    <w:p w14:paraId="79089952" w14:textId="77777777" w:rsidR="00453023" w:rsidRPr="00D22CCD" w:rsidRDefault="007260E2" w:rsidP="00AC585C">
      <w:pPr>
        <w:numPr>
          <w:ilvl w:val="5"/>
          <w:numId w:val="41"/>
        </w:numPr>
        <w:autoSpaceDE w:val="0"/>
        <w:autoSpaceDN w:val="0"/>
        <w:adjustRightInd w:val="0"/>
        <w:spacing w:after="0" w:line="240" w:lineRule="auto"/>
      </w:pPr>
      <w:r w:rsidRPr="00D22CCD">
        <w:t>Secret</w:t>
      </w:r>
    </w:p>
    <w:p w14:paraId="59EED673" w14:textId="77777777" w:rsidR="00453023" w:rsidRPr="00D22CCD" w:rsidRDefault="007260E2" w:rsidP="00AC585C">
      <w:pPr>
        <w:numPr>
          <w:ilvl w:val="5"/>
          <w:numId w:val="41"/>
        </w:numPr>
        <w:autoSpaceDE w:val="0"/>
        <w:autoSpaceDN w:val="0"/>
        <w:adjustRightInd w:val="0"/>
        <w:spacing w:after="0" w:line="240" w:lineRule="auto"/>
      </w:pPr>
      <w:r w:rsidRPr="00D22CCD">
        <w:t xml:space="preserve">Top Secret </w:t>
      </w:r>
    </w:p>
    <w:p w14:paraId="3AA5D6C4" w14:textId="77777777" w:rsidR="00AE19E1" w:rsidRPr="00D22CCD" w:rsidRDefault="00AE19E1" w:rsidP="00AC585C">
      <w:pPr>
        <w:numPr>
          <w:ilvl w:val="5"/>
          <w:numId w:val="41"/>
        </w:numPr>
        <w:autoSpaceDE w:val="0"/>
        <w:autoSpaceDN w:val="0"/>
        <w:adjustRightInd w:val="0"/>
        <w:spacing w:after="0" w:line="240" w:lineRule="auto"/>
      </w:pPr>
      <w:r w:rsidRPr="00D22CCD">
        <w:t>Sensitive but Unclassified</w:t>
      </w:r>
    </w:p>
    <w:p w14:paraId="072CE0A4" w14:textId="77777777" w:rsidR="00AE19E1" w:rsidRPr="00D22CCD" w:rsidRDefault="00AE19E1" w:rsidP="00AC585C">
      <w:pPr>
        <w:numPr>
          <w:ilvl w:val="5"/>
          <w:numId w:val="41"/>
        </w:numPr>
        <w:autoSpaceDE w:val="0"/>
        <w:autoSpaceDN w:val="0"/>
        <w:adjustRightInd w:val="0"/>
        <w:spacing w:after="0" w:line="240" w:lineRule="auto"/>
      </w:pPr>
      <w:r w:rsidRPr="00D22CCD">
        <w:t>For Official Use Only</w:t>
      </w:r>
    </w:p>
    <w:p w14:paraId="5FB2B956" w14:textId="77777777" w:rsidR="00AE19E1" w:rsidRPr="00D22CCD" w:rsidRDefault="00AE19E1" w:rsidP="00AC585C">
      <w:pPr>
        <w:numPr>
          <w:ilvl w:val="5"/>
          <w:numId w:val="41"/>
        </w:numPr>
        <w:autoSpaceDE w:val="0"/>
        <w:autoSpaceDN w:val="0"/>
        <w:adjustRightInd w:val="0"/>
        <w:spacing w:after="0" w:line="240" w:lineRule="auto"/>
      </w:pPr>
      <w:r w:rsidRPr="00D22CCD">
        <w:t>Protected</w:t>
      </w:r>
    </w:p>
    <w:p w14:paraId="667CF633" w14:textId="77777777" w:rsidR="00AE19E1" w:rsidRPr="00D22CCD" w:rsidRDefault="00AE19E1" w:rsidP="00AC585C">
      <w:pPr>
        <w:numPr>
          <w:ilvl w:val="5"/>
          <w:numId w:val="41"/>
        </w:numPr>
        <w:autoSpaceDE w:val="0"/>
        <w:autoSpaceDN w:val="0"/>
        <w:adjustRightInd w:val="0"/>
        <w:spacing w:after="0" w:line="240" w:lineRule="auto"/>
        <w:rPr>
          <w:rFonts w:ascii="Helvetica" w:hAnsi="Helvetica" w:cs="Helvetica"/>
          <w:sz w:val="16"/>
          <w:szCs w:val="16"/>
          <w:lang w:val="en-US" w:eastAsia="en-US"/>
        </w:rPr>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Kop1"/>
      </w:pPr>
      <w:bookmarkStart w:id="735" w:name="_Toc225648280"/>
      <w:bookmarkStart w:id="736" w:name="_Toc225065137"/>
      <w:bookmarkStart w:id="737" w:name="_Toc487203117"/>
      <w:r w:rsidRPr="00D22CCD">
        <w:t>Data Content and structure</w:t>
      </w:r>
      <w:bookmarkEnd w:id="735"/>
      <w:bookmarkEnd w:id="736"/>
      <w:bookmarkEnd w:id="737"/>
    </w:p>
    <w:p w14:paraId="58C2AAE6" w14:textId="77777777" w:rsidR="00453023" w:rsidRPr="00D22CCD" w:rsidRDefault="007260E2">
      <w:pPr>
        <w:pStyle w:val="Kop2"/>
      </w:pPr>
      <w:bookmarkStart w:id="738" w:name="_Toc487203118"/>
      <w:bookmarkStart w:id="739" w:name="_Toc225648281"/>
      <w:bookmarkStart w:id="740" w:name="_Toc225065138"/>
      <w:r w:rsidRPr="00D22CCD">
        <w:t>Introduction</w:t>
      </w:r>
      <w:bookmarkEnd w:id="738"/>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Kop2"/>
      </w:pPr>
      <w:bookmarkStart w:id="741" w:name="_Toc487203119"/>
      <w:r w:rsidRPr="00D22CCD">
        <w:t>Application Schema</w:t>
      </w:r>
      <w:bookmarkEnd w:id="739"/>
      <w:bookmarkEnd w:id="740"/>
      <w:bookmarkEnd w:id="741"/>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Kop2"/>
      </w:pPr>
      <w:bookmarkStart w:id="742" w:name="_Toc225648301"/>
      <w:bookmarkStart w:id="743" w:name="_Toc225065158"/>
      <w:bookmarkStart w:id="744" w:name="_Toc487203120"/>
      <w:bookmarkStart w:id="745" w:name="_Toc225648282"/>
      <w:bookmarkStart w:id="746" w:name="_Toc225065139"/>
      <w:r w:rsidRPr="00D22CCD">
        <w:t>Feature Catalogue</w:t>
      </w:r>
      <w:bookmarkEnd w:id="742"/>
      <w:bookmarkEnd w:id="743"/>
      <w:bookmarkEnd w:id="744"/>
      <w:r w:rsidRPr="00D22CCD">
        <w:t xml:space="preserve"> </w:t>
      </w:r>
    </w:p>
    <w:p w14:paraId="5594B335" w14:textId="77777777" w:rsidR="00453023" w:rsidRPr="00D22CCD" w:rsidRDefault="007260E2">
      <w:pPr>
        <w:pStyle w:val="Kop3"/>
        <w:jc w:val="both"/>
        <w:rPr>
          <w:lang w:eastAsia="en-US"/>
        </w:rPr>
      </w:pPr>
      <w:bookmarkStart w:id="747" w:name="_Toc487203121"/>
      <w:r w:rsidRPr="00D22CCD">
        <w:rPr>
          <w:lang w:eastAsia="en-US"/>
        </w:rPr>
        <w:t>Introduction</w:t>
      </w:r>
      <w:bookmarkEnd w:id="747"/>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48" w:author="Gert Morlion" w:date="2024-08-23T15:08:00Z" w16du:dateUtc="2024-08-23T13: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Kop3"/>
        <w:rPr>
          <w:ins w:id="749" w:author="Gert Morlion" w:date="2023-06-05T13:29:00Z"/>
        </w:rPr>
      </w:pPr>
      <w:bookmarkStart w:id="750" w:name="_Toc487203122"/>
      <w:r w:rsidRPr="00D22CCD">
        <w:t>Feature Types</w:t>
      </w:r>
      <w:bookmarkEnd w:id="750"/>
      <w:r w:rsidRPr="00D22CCD">
        <w:t xml:space="preserve"> </w:t>
      </w:r>
      <w:bookmarkEnd w:id="745"/>
      <w:bookmarkEnd w:id="746"/>
    </w:p>
    <w:p w14:paraId="265BF3AD" w14:textId="0EFAEF35" w:rsidR="005903DD" w:rsidRPr="005903DD" w:rsidRDefault="005903DD" w:rsidP="005903DD">
      <w:commentRangeStart w:id="751"/>
      <w:ins w:id="752" w:author="Gert Morlion" w:date="2023-06-05T13:29:00Z">
        <w:r>
          <w:t xml:space="preserve">Details of feature types can be found in Annex A – </w:t>
        </w:r>
        <w:r>
          <w:rPr>
            <w:i/>
            <w:iCs/>
          </w:rPr>
          <w:t>Data Classification and Encoding Guide</w:t>
        </w:r>
        <w:r>
          <w:t xml:space="preserve">, clause </w:t>
        </w:r>
      </w:ins>
      <w:ins w:id="753" w:author="Gert Morlion" w:date="2024-08-23T15:09:00Z" w16du:dateUtc="2024-08-23T13:09:00Z">
        <w:r w:rsidR="00E652BD">
          <w:t>2.1</w:t>
        </w:r>
      </w:ins>
      <w:ins w:id="754" w:author="Gert Morlion" w:date="2023-06-05T13:29:00Z">
        <w:r>
          <w:t xml:space="preserve"> and Sections </w:t>
        </w:r>
      </w:ins>
      <w:ins w:id="755" w:author="Gert Morlion" w:date="2024-08-23T15:09:00Z" w16du:dateUtc="2024-08-23T13:09:00Z">
        <w:r w:rsidR="00E652BD">
          <w:t>3-23</w:t>
        </w:r>
      </w:ins>
      <w:ins w:id="756" w:author="Gert Morlion" w:date="2023-06-05T13:29:00Z">
        <w:r>
          <w:t>.</w:t>
        </w:r>
      </w:ins>
      <w:commentRangeEnd w:id="751"/>
      <w:ins w:id="757" w:author="Gert Morlion" w:date="2024-08-23T15:09:00Z" w16du:dateUtc="2024-08-23T13:09:00Z">
        <w:r w:rsidR="00B02D9B">
          <w:rPr>
            <w:rStyle w:val="Verwijzingopmerking"/>
          </w:rPr>
          <w:commentReference w:id="751"/>
        </w:r>
      </w:ins>
    </w:p>
    <w:p w14:paraId="3F0D75BD" w14:textId="77777777" w:rsidR="00453023" w:rsidRPr="00D22CCD" w:rsidRDefault="007260E2">
      <w:pPr>
        <w:pStyle w:val="Kop4"/>
        <w:jc w:val="both"/>
        <w:rPr>
          <w:rFonts w:eastAsia="Times New Roman" w:cs="Arial"/>
          <w:lang w:eastAsia="en-US"/>
        </w:rPr>
      </w:pPr>
      <w:bookmarkStart w:id="758" w:name="_Toc225648283"/>
      <w:bookmarkStart w:id="759" w:name="_Toc225065140"/>
      <w:r w:rsidRPr="00D22CCD">
        <w:t xml:space="preserve">Geographic </w:t>
      </w:r>
    </w:p>
    <w:p w14:paraId="026AA629" w14:textId="77777777" w:rsidR="00453023" w:rsidRDefault="007260E2">
      <w:pPr>
        <w:rPr>
          <w:ins w:id="760"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761" w:author="Gert Morlion" w:date="2023-06-05T13:30:00Z"/>
        </w:rPr>
      </w:pPr>
      <w:commentRangeStart w:id="762"/>
      <w:ins w:id="763" w:author="Gert Morlion" w:date="2023-06-05T13:30:00Z">
        <w:r>
          <w:t xml:space="preserve">Details of feature types can be found in Annex A – </w:t>
        </w:r>
        <w:r>
          <w:rPr>
            <w:i/>
            <w:iCs/>
          </w:rPr>
          <w:t>Data Classification and Encoding Guide</w:t>
        </w:r>
        <w:r>
          <w:t xml:space="preserve">, clause </w:t>
        </w:r>
      </w:ins>
      <w:ins w:id="764" w:author="Gert Morlion" w:date="2024-08-23T15:09:00Z" w16du:dateUtc="2024-08-23T13:09:00Z">
        <w:r w:rsidR="00B02D9B">
          <w:t>2.</w:t>
        </w:r>
      </w:ins>
      <w:ins w:id="765" w:author="Gert Morlion" w:date="2024-08-23T15:10:00Z" w16du:dateUtc="2024-08-23T13:10:00Z">
        <w:r w:rsidR="00B02D9B">
          <w:t>1</w:t>
        </w:r>
      </w:ins>
      <w:ins w:id="766" w:author="Gert Morlion" w:date="2023-06-05T13:30:00Z">
        <w:r>
          <w:t xml:space="preserve"> and Sections </w:t>
        </w:r>
      </w:ins>
      <w:ins w:id="767" w:author="Gert Morlion" w:date="2024-08-23T15:10:00Z" w16du:dateUtc="2024-08-23T13:10:00Z">
        <w:r w:rsidR="00B02D9B">
          <w:t>4-22</w:t>
        </w:r>
      </w:ins>
      <w:ins w:id="768" w:author="Gert Morlion" w:date="2023-06-05T13:30:00Z">
        <w:r>
          <w:t>.</w:t>
        </w:r>
      </w:ins>
      <w:commentRangeEnd w:id="762"/>
      <w:ins w:id="769" w:author="Gert Morlion" w:date="2024-08-23T15:10:00Z" w16du:dateUtc="2024-08-23T13:10:00Z">
        <w:r w:rsidR="00B02D9B">
          <w:rPr>
            <w:rStyle w:val="Verwijzingopmerking"/>
          </w:rPr>
          <w:commentReference w:id="762"/>
        </w:r>
      </w:ins>
    </w:p>
    <w:p w14:paraId="507525D8" w14:textId="77777777" w:rsidR="00453023" w:rsidRPr="00D22CCD" w:rsidRDefault="007260E2">
      <w:pPr>
        <w:pStyle w:val="Kop5"/>
        <w:jc w:val="both"/>
      </w:pPr>
      <w:bookmarkStart w:id="770" w:name="_Toc225648288"/>
      <w:bookmarkStart w:id="771" w:name="_Toc225065145"/>
      <w:r w:rsidRPr="00D22CCD">
        <w:lastRenderedPageBreak/>
        <w:t xml:space="preserve">Skin of the Earth </w:t>
      </w:r>
      <w:bookmarkEnd w:id="770"/>
      <w:bookmarkEnd w:id="771"/>
    </w:p>
    <w:p w14:paraId="12859C8D" w14:textId="3D4DB02C" w:rsidR="00A81161" w:rsidRPr="005903DD" w:rsidRDefault="00A81161" w:rsidP="00A81161">
      <w:pPr>
        <w:rPr>
          <w:ins w:id="772" w:author="Gert Morlion" w:date="2023-06-05T13:30:00Z"/>
        </w:rPr>
      </w:pPr>
      <w:commentRangeStart w:id="773"/>
      <w:ins w:id="774" w:author="Gert Morlion" w:date="2023-06-05T13:30:00Z">
        <w:r>
          <w:t xml:space="preserve">Details of feature </w:t>
        </w:r>
      </w:ins>
      <w:ins w:id="775" w:author="Gert Morlion" w:date="2023-06-05T13:37:00Z">
        <w:r w:rsidR="0027323D">
          <w:t>comprising the Skin of the Earth</w:t>
        </w:r>
      </w:ins>
      <w:ins w:id="776" w:author="Gert Morlion" w:date="2023-06-05T13:30:00Z">
        <w:r>
          <w:t xml:space="preserve"> can be found in Annex A – </w:t>
        </w:r>
        <w:r>
          <w:rPr>
            <w:i/>
            <w:iCs/>
          </w:rPr>
          <w:t>Data Classification and Encoding Guide</w:t>
        </w:r>
        <w:r>
          <w:t xml:space="preserve">, clause </w:t>
        </w:r>
      </w:ins>
      <w:ins w:id="777" w:author="Gert Morlion" w:date="2024-08-23T15:10:00Z" w16du:dateUtc="2024-08-23T13:10:00Z">
        <w:r w:rsidR="00E4522A">
          <w:t>2.5.1.1</w:t>
        </w:r>
      </w:ins>
      <w:ins w:id="778" w:author="Gert Morlion" w:date="2023-06-05T13:30:00Z">
        <w:r>
          <w:t>.</w:t>
        </w:r>
      </w:ins>
      <w:commentRangeEnd w:id="773"/>
      <w:ins w:id="779" w:author="Gert Morlion" w:date="2024-08-23T15:10:00Z" w16du:dateUtc="2024-08-23T13:10:00Z">
        <w:r w:rsidR="00B02D9B">
          <w:rPr>
            <w:rStyle w:val="Verwijzingopmerking"/>
          </w:rPr>
          <w:commentReference w:id="773"/>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0" w:author="Gert Morlion" w:date="2023-06-05T13:31:00Z"/>
          <w:strike/>
        </w:rPr>
      </w:pPr>
      <w:del w:id="781"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2" w:author="Gert Morlion" w:date="2023-06-05T13:31:00Z"/>
        </w:rPr>
      </w:pPr>
      <w:del w:id="783"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784" w:author="Gert Morlion" w:date="2023-06-05T13:31:00Z"/>
        </w:rPr>
      </w:pPr>
      <w:del w:id="785"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6" w:author="Gert Morlion" w:date="2023-06-05T13:31:00Z"/>
        </w:rPr>
      </w:pPr>
      <w:del w:id="787"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8" w:author="Gert Morlion" w:date="2023-06-05T13:31:00Z"/>
          <w:b/>
        </w:rPr>
      </w:pPr>
      <w:del w:id="789"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0" w:author="Gert Morlion" w:date="2023-06-05T13:31:00Z"/>
          <w:b/>
        </w:rPr>
      </w:pPr>
      <w:del w:id="791"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2" w:author="Gert Morlion" w:date="2023-06-05T13:31:00Z"/>
        </w:rPr>
      </w:pPr>
      <w:del w:id="793"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4" w:author="Gert Morlion" w:date="2023-06-05T13:31:00Z"/>
          <w:color w:val="000000"/>
        </w:rPr>
      </w:pPr>
      <w:del w:id="795"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Kop4"/>
        <w:jc w:val="both"/>
      </w:pPr>
      <w:r w:rsidRPr="00D22CCD">
        <w:t>Meta</w:t>
      </w:r>
      <w:ins w:id="796" w:author="Gert Morlion" w:date="2023-06-05T13:31:00Z">
        <w:r w:rsidR="00D55B09">
          <w:t>data features</w:t>
        </w:r>
      </w:ins>
      <w:del w:id="797" w:author="Gert Morlion" w:date="2023-06-05T13:31:00Z">
        <w:r w:rsidRPr="00D22CCD" w:rsidDel="00D55B09">
          <w:delText xml:space="preserve"> </w:delText>
        </w:r>
        <w:bookmarkEnd w:id="758"/>
        <w:bookmarkEnd w:id="759"/>
        <w:r w:rsidRPr="00D22CCD" w:rsidDel="00D55B09">
          <w:delText xml:space="preserve"> </w:delText>
        </w:r>
      </w:del>
    </w:p>
    <w:p w14:paraId="4D291B26" w14:textId="2542C22F" w:rsidR="00D55B09" w:rsidRPr="005903DD" w:rsidRDefault="00D55B09" w:rsidP="00D55B09">
      <w:pPr>
        <w:rPr>
          <w:ins w:id="798" w:author="Gert Morlion" w:date="2023-06-05T13:31:00Z"/>
        </w:rPr>
      </w:pPr>
      <w:bookmarkStart w:id="799" w:name="_Toc225648284"/>
      <w:bookmarkStart w:id="800" w:name="_Toc225065141"/>
      <w:commentRangeStart w:id="801"/>
      <w:ins w:id="802" w:author="Gert Morlion" w:date="2023-06-05T13:31:00Z">
        <w:r>
          <w:t xml:space="preserve">Details of </w:t>
        </w:r>
      </w:ins>
      <w:ins w:id="803" w:author="Gert Morlion" w:date="2023-06-05T13:36:00Z">
        <w:r w:rsidR="0027323D">
          <w:t>metadata feature</w:t>
        </w:r>
      </w:ins>
      <w:ins w:id="804" w:author="Gert Morlion" w:date="2023-06-05T13:31:00Z">
        <w:r>
          <w:t xml:space="preserve"> types can be found in Annex A – </w:t>
        </w:r>
        <w:r>
          <w:rPr>
            <w:i/>
            <w:iCs/>
          </w:rPr>
          <w:t>Data Classification and Encoding Guide</w:t>
        </w:r>
        <w:r>
          <w:t xml:space="preserve">, clause </w:t>
        </w:r>
      </w:ins>
      <w:ins w:id="805" w:author="Gert Morlion" w:date="2024-08-23T15:11:00Z" w16du:dateUtc="2024-08-23T13:11:00Z">
        <w:r w:rsidR="00E4522A">
          <w:t>2.1</w:t>
        </w:r>
      </w:ins>
      <w:ins w:id="806" w:author="Gert Morlion" w:date="2023-06-05T13:31:00Z">
        <w:r>
          <w:t xml:space="preserve"> and Section </w:t>
        </w:r>
      </w:ins>
      <w:ins w:id="807" w:author="Gert Morlion" w:date="2024-08-23T15:11:00Z" w16du:dateUtc="2024-08-23T13:11:00Z">
        <w:r w:rsidR="00607FB3">
          <w:t>3</w:t>
        </w:r>
      </w:ins>
      <w:ins w:id="808" w:author="Gert Morlion" w:date="2023-06-05T13:31:00Z">
        <w:r>
          <w:t>.</w:t>
        </w:r>
      </w:ins>
      <w:commentRangeEnd w:id="801"/>
      <w:ins w:id="809" w:author="Gert Morlion" w:date="2024-08-23T15:11:00Z" w16du:dateUtc="2024-08-23T13:11:00Z">
        <w:r w:rsidR="00E4522A">
          <w:rPr>
            <w:rStyle w:val="Verwijzingopmerking"/>
          </w:rPr>
          <w:commentReference w:id="801"/>
        </w:r>
      </w:ins>
    </w:p>
    <w:p w14:paraId="1D31067E" w14:textId="7060D06F" w:rsidR="00453023" w:rsidRPr="00D22CCD" w:rsidDel="00D55B09" w:rsidRDefault="007260E2">
      <w:pPr>
        <w:rPr>
          <w:del w:id="810" w:author="Gert Morlion" w:date="2023-06-05T13:31:00Z"/>
          <w:rFonts w:cs="Arial"/>
          <w:color w:val="000000"/>
          <w:lang w:val="en-US" w:eastAsia="en-US"/>
        </w:rPr>
      </w:pPr>
      <w:del w:id="811"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Kop4"/>
        <w:rPr>
          <w:lang w:val="en-US" w:eastAsia="en-US"/>
        </w:rPr>
      </w:pPr>
      <w:r w:rsidRPr="00D22CCD">
        <w:rPr>
          <w:lang w:val="en-US" w:eastAsia="en-US"/>
        </w:rPr>
        <w:t>Cartographic</w:t>
      </w:r>
    </w:p>
    <w:p w14:paraId="4937F5AF" w14:textId="1308FCA0" w:rsidR="00D55B09" w:rsidRPr="005903DD" w:rsidRDefault="00D55B09" w:rsidP="00D55B09">
      <w:pPr>
        <w:rPr>
          <w:ins w:id="812" w:author="Gert Morlion" w:date="2023-06-05T13:32:00Z"/>
        </w:rPr>
      </w:pPr>
      <w:commentRangeStart w:id="813"/>
      <w:ins w:id="814" w:author="Gert Morlion" w:date="2023-06-05T13:32:00Z">
        <w:r>
          <w:t xml:space="preserve">Details of </w:t>
        </w:r>
      </w:ins>
      <w:ins w:id="815" w:author="Gert Morlion" w:date="2023-06-05T13:36:00Z">
        <w:r w:rsidR="0027323D">
          <w:t>cartographic feature</w:t>
        </w:r>
      </w:ins>
      <w:ins w:id="816" w:author="Gert Morlion" w:date="2023-06-05T13:32:00Z">
        <w:r>
          <w:t xml:space="preserve"> types can be found in Annex A – </w:t>
        </w:r>
        <w:r>
          <w:rPr>
            <w:i/>
            <w:iCs/>
          </w:rPr>
          <w:t>Data Classification and Encoding Guide</w:t>
        </w:r>
        <w:r>
          <w:t xml:space="preserve">, clause </w:t>
        </w:r>
      </w:ins>
      <w:ins w:id="817" w:author="Gert Morlion" w:date="2024-08-23T15:41:00Z" w16du:dateUtc="2024-08-23T13:41:00Z">
        <w:r w:rsidR="00DE6902">
          <w:t>2.1</w:t>
        </w:r>
      </w:ins>
      <w:ins w:id="818" w:author="Gert Morlion" w:date="2023-06-05T13:32:00Z">
        <w:r>
          <w:t xml:space="preserve"> and Section </w:t>
        </w:r>
      </w:ins>
      <w:ins w:id="819" w:author="Gert Morlion" w:date="2024-08-23T15:41:00Z" w16du:dateUtc="2024-08-23T13:41:00Z">
        <w:r w:rsidR="000D538C">
          <w:t>23</w:t>
        </w:r>
      </w:ins>
      <w:ins w:id="820" w:author="Gert Morlion" w:date="2023-06-05T13:32:00Z">
        <w:r>
          <w:t>.</w:t>
        </w:r>
      </w:ins>
      <w:commentRangeEnd w:id="813"/>
      <w:ins w:id="821" w:author="Gert Morlion" w:date="2024-08-23T15:44:00Z" w16du:dateUtc="2024-08-23T13:44:00Z">
        <w:r w:rsidR="009D0F4A">
          <w:rPr>
            <w:rStyle w:val="Verwijzingopmerking"/>
          </w:rPr>
          <w:commentReference w:id="813"/>
        </w:r>
      </w:ins>
    </w:p>
    <w:p w14:paraId="3D7C55B5" w14:textId="16DD7757" w:rsidR="00453023" w:rsidRPr="00D22CCD" w:rsidDel="00D55B09" w:rsidRDefault="007260E2">
      <w:pPr>
        <w:rPr>
          <w:del w:id="822" w:author="Gert Morlion" w:date="2023-06-05T13:32:00Z"/>
          <w:lang w:val="en-US" w:eastAsia="en-US"/>
        </w:rPr>
      </w:pPr>
      <w:del w:id="823"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Kop3"/>
        <w:jc w:val="both"/>
      </w:pPr>
      <w:bookmarkStart w:id="824" w:name="_Toc487203123"/>
      <w:bookmarkStart w:id="825" w:name="_Toc225648285"/>
      <w:bookmarkStart w:id="826" w:name="_Toc225065142"/>
      <w:bookmarkEnd w:id="799"/>
      <w:bookmarkEnd w:id="800"/>
      <w:r w:rsidRPr="00D22CCD">
        <w:t>Feature Relationship</w:t>
      </w:r>
      <w:bookmarkEnd w:id="824"/>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77777777" w:rsidR="00453023" w:rsidRPr="00D22CCD" w:rsidRDefault="007260E2">
      <w:pPr>
        <w:pStyle w:val="Kop4"/>
        <w:jc w:val="both"/>
      </w:pPr>
      <w:bookmarkStart w:id="827" w:name="_Ref307922365"/>
      <w:commentRangeStart w:id="828"/>
      <w:r w:rsidRPr="00D22CCD">
        <w:t>Information Association</w:t>
      </w:r>
    </w:p>
    <w:p w14:paraId="0438AD12" w14:textId="77777777" w:rsidR="00453023" w:rsidRPr="00D22CCD" w:rsidRDefault="007260E2">
      <w:r w:rsidRPr="00D22CCD">
        <w:t xml:space="preserve">An </w:t>
      </w:r>
      <w:r w:rsidR="00AE19E1" w:rsidRPr="00D22CCD">
        <w:t xml:space="preserve">information </w:t>
      </w:r>
      <w:r w:rsidRPr="00D22CCD">
        <w:t xml:space="preserve">association is used to describe a relationship between </w:t>
      </w:r>
      <w:r w:rsidR="00AE19E1" w:rsidRPr="00D22CCD">
        <w:t>a feature type, spatial object, or information type on one side and an information type on the other side.</w:t>
      </w:r>
    </w:p>
    <w:p w14:paraId="0D543D12"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sz w:val="18"/>
          <w:szCs w:val="18"/>
        </w:rPr>
        <w:t>Supplementary Information</w:t>
      </w:r>
      <w:r w:rsidRPr="00D22CCD">
        <w:rPr>
          <w:sz w:val="18"/>
          <w:szCs w:val="18"/>
        </w:rPr>
        <w:t xml:space="preserve"> information type provides additional information to any geo feature using an information association called </w:t>
      </w:r>
      <w:r w:rsidRPr="00D22CCD">
        <w:rPr>
          <w:b/>
          <w:sz w:val="18"/>
          <w:szCs w:val="18"/>
        </w:rPr>
        <w:t>additional information</w:t>
      </w:r>
      <w:r w:rsidRPr="00D22CCD">
        <w:rPr>
          <w:sz w:val="18"/>
          <w:szCs w:val="18"/>
        </w:rPr>
        <w:t>.</w:t>
      </w:r>
    </w:p>
    <w:p w14:paraId="73B7917C" w14:textId="77777777" w:rsidR="00453023" w:rsidRPr="00D22CCD" w:rsidRDefault="00453023"/>
    <w:p w14:paraId="645539DB" w14:textId="77777777" w:rsidR="00453023" w:rsidRPr="00D22CCD" w:rsidRDefault="003C59D7">
      <w:pPr>
        <w:keepNext/>
        <w:jc w:val="center"/>
      </w:pPr>
      <w:r>
        <w:rPr>
          <w:noProof/>
          <w:lang w:val="en-US" w:eastAsia="ko-KR"/>
        </w:rPr>
        <w:lastRenderedPageBreak/>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pt;height:89.25pt;visibility:visible;mso-width-percent:0;mso-height-percent:0;mso-width-percent:0;mso-height-percent:0">
            <v:imagedata r:id="rId19" o:title=""/>
          </v:shape>
        </w:pict>
      </w:r>
    </w:p>
    <w:p w14:paraId="3499717B" w14:textId="77777777" w:rsidR="00453023" w:rsidRPr="00D22CCD" w:rsidRDefault="007260E2">
      <w:pPr>
        <w:pStyle w:val="Bijschrift"/>
        <w:jc w:val="center"/>
      </w:pPr>
      <w:r w:rsidRPr="00D22CCD">
        <w:t xml:space="preserve">Figure </w:t>
      </w:r>
      <w:r>
        <w:fldChar w:fldCharType="begin"/>
      </w:r>
      <w:r>
        <w:instrText xml:space="preserve"> SEQ Figure \* ARABIC </w:instrText>
      </w:r>
      <w:r>
        <w:fldChar w:fldCharType="separate"/>
      </w:r>
      <w:r w:rsidRPr="00D22CCD">
        <w:rPr>
          <w:noProof/>
        </w:rPr>
        <w:t>1</w:t>
      </w:r>
      <w:r>
        <w:rPr>
          <w:noProof/>
        </w:rPr>
        <w:fldChar w:fldCharType="end"/>
      </w:r>
      <w:r w:rsidRPr="00D22CCD">
        <w:t xml:space="preserve"> - Information Association</w:t>
      </w:r>
      <w:commentRangeEnd w:id="828"/>
      <w:r w:rsidR="006A7C19">
        <w:rPr>
          <w:rStyle w:val="Verwijzingopmerking"/>
          <w:b w:val="0"/>
        </w:rPr>
        <w:commentReference w:id="828"/>
      </w:r>
    </w:p>
    <w:p w14:paraId="7DA35D3D" w14:textId="77777777" w:rsidR="00453023" w:rsidRPr="00D22CCD" w:rsidRDefault="007260E2">
      <w:pPr>
        <w:pStyle w:val="Kop4"/>
        <w:jc w:val="both"/>
      </w:pPr>
      <w:r w:rsidRPr="00D22CCD">
        <w:t>Feature Association</w:t>
      </w:r>
      <w:bookmarkEnd w:id="827"/>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bCs/>
          <w:sz w:val="18"/>
          <w:szCs w:val="18"/>
        </w:rPr>
        <w:t>Light</w:t>
      </w:r>
      <w:r w:rsidRPr="00D22CCD">
        <w:rPr>
          <w:sz w:val="18"/>
          <w:szCs w:val="18"/>
        </w:rPr>
        <w:t xml:space="preserve"> feature provides additional  information to the </w:t>
      </w:r>
      <w:r w:rsidRPr="00D22CCD">
        <w:rPr>
          <w:b/>
          <w:bCs/>
          <w:sz w:val="18"/>
          <w:szCs w:val="18"/>
        </w:rPr>
        <w:t>bridge</w:t>
      </w:r>
      <w:r w:rsidRPr="00D22CCD">
        <w:rPr>
          <w:sz w:val="18"/>
          <w:szCs w:val="18"/>
        </w:rPr>
        <w:t xml:space="preserve"> feature. An association named </w:t>
      </w:r>
      <w:r w:rsidRPr="00D22CCD">
        <w:rPr>
          <w:b/>
          <w:bCs/>
          <w:sz w:val="18"/>
          <w:szCs w:val="18"/>
        </w:rPr>
        <w:t xml:space="preserve">Bridge Association </w:t>
      </w:r>
      <w:r w:rsidRPr="00D22CCD">
        <w:rPr>
          <w:sz w:val="18"/>
          <w:szCs w:val="18"/>
        </w:rPr>
        <w:t>is used to relate the features; roles are used to convey the meaning of the relationship.</w:t>
      </w:r>
    </w:p>
    <w:p w14:paraId="06D5FBDE" w14:textId="77777777" w:rsidR="00453023" w:rsidRPr="00D22CCD" w:rsidRDefault="00453023">
      <w:pPr>
        <w:pStyle w:val="Small"/>
        <w:jc w:val="both"/>
        <w:rPr>
          <w:sz w:val="18"/>
          <w:szCs w:val="18"/>
        </w:rPr>
      </w:pPr>
    </w:p>
    <w:p w14:paraId="5A2C2F84" w14:textId="77777777" w:rsidR="00453023" w:rsidRPr="00D22CCD" w:rsidRDefault="00453023">
      <w:pPr>
        <w:pStyle w:val="Small"/>
        <w:jc w:val="both"/>
        <w:rPr>
          <w:sz w:val="18"/>
          <w:szCs w:val="18"/>
        </w:rPr>
      </w:pPr>
    </w:p>
    <w:p w14:paraId="6C27B9CF" w14:textId="77777777" w:rsidR="00453023" w:rsidRPr="00D22CCD" w:rsidRDefault="003C59D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Pr>
          <w:rFonts w:cs="Arial"/>
          <w:b/>
          <w:noProof/>
          <w:color w:val="000000"/>
          <w:lang w:val="en-US" w:eastAsia="ko-KR"/>
        </w:rPr>
        <w:pict w14:anchorId="11BCFF1B">
          <v:shape id="_x0000_i1026" type="#_x0000_t75" alt="" style="width:419.25pt;height:99pt;visibility:visible;mso-width-percent:0;mso-height-percent:0;mso-width-percent:0;mso-height-percent:0">
            <v:imagedata r:id="rId20" o:title=""/>
          </v:shape>
        </w:pict>
      </w:r>
    </w:p>
    <w:p w14:paraId="4B1038C1" w14:textId="4D978619" w:rsidR="00453023" w:rsidRPr="00D22CCD" w:rsidRDefault="007260E2">
      <w:pPr>
        <w:pStyle w:val="Bijschrift"/>
        <w:jc w:val="center"/>
      </w:pPr>
      <w:bookmarkStart w:id="829" w:name="_Ref307922491"/>
      <w:r w:rsidRPr="00D22CCD">
        <w:t xml:space="preserve">Figure </w:t>
      </w:r>
      <w:ins w:id="830" w:author="Gert Morlion" w:date="2024-08-23T15:42:00Z" w16du:dateUtc="2024-08-23T13: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Kop4"/>
        <w:jc w:val="both"/>
      </w:pPr>
      <w:r w:rsidRPr="00D22CCD">
        <w:t>Aggregation</w:t>
      </w:r>
      <w:bookmarkEnd w:id="829"/>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 .  </w:t>
      </w:r>
    </w:p>
    <w:p w14:paraId="09ED3BE0" w14:textId="77777777" w:rsidR="00453023" w:rsidRPr="00D22CCD" w:rsidRDefault="00453023"/>
    <w:p w14:paraId="6D1EC1C9" w14:textId="77777777" w:rsidR="00453023" w:rsidRPr="00D22CCD" w:rsidRDefault="003C59D7">
      <w:pPr>
        <w:autoSpaceDE w:val="0"/>
        <w:autoSpaceDN w:val="0"/>
        <w:adjustRightInd w:val="0"/>
        <w:jc w:val="center"/>
      </w:pPr>
      <w:r>
        <w:rPr>
          <w:rFonts w:cs="Arial"/>
          <w:noProof/>
          <w:color w:val="000000"/>
          <w:sz w:val="18"/>
          <w:szCs w:val="18"/>
          <w:lang w:val="en-US" w:eastAsia="ko-KR"/>
        </w:rPr>
        <w:pict w14:anchorId="1A935C11">
          <v:shape id="_x0000_i1027" type="#_x0000_t75" alt="" style="width:414pt;height:192pt;visibility:visible;mso-width-percent:0;mso-height-percent:0;mso-width-percent:0;mso-height-percent:0">
            <v:imagedata r:id="rId21" o:title=""/>
          </v:shape>
        </w:pict>
      </w:r>
      <w:commentRangeStart w:id="831"/>
      <w:commentRangeEnd w:id="831"/>
      <w:r w:rsidR="0027323D">
        <w:rPr>
          <w:rStyle w:val="Verwijzingopmerking"/>
        </w:rPr>
        <w:commentReference w:id="831"/>
      </w:r>
    </w:p>
    <w:p w14:paraId="4FFD2BD0" w14:textId="7F3A5898" w:rsidR="00453023" w:rsidRPr="00D22CCD" w:rsidRDefault="007260E2">
      <w:pPr>
        <w:pStyle w:val="Bijschrift"/>
        <w:jc w:val="center"/>
        <w:rPr>
          <w:rFonts w:cs="Arial"/>
          <w:lang w:eastAsia="de-DE"/>
        </w:rPr>
      </w:pPr>
      <w:r w:rsidRPr="00D22CCD">
        <w:t xml:space="preserve">Figure </w:t>
      </w:r>
      <w:ins w:id="832" w:author="Gert Morlion" w:date="2024-08-23T15:43:00Z" w16du:dateUtc="2024-08-23T13: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Kop4"/>
        <w:jc w:val="both"/>
      </w:pPr>
      <w:bookmarkStart w:id="833" w:name="_Ref307922421"/>
      <w:r w:rsidRPr="00D22CCD">
        <w:lastRenderedPageBreak/>
        <w:t>Composition</w:t>
      </w:r>
      <w:bookmarkEnd w:id="833"/>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25"/>
    <w:bookmarkEnd w:id="826"/>
    <w:p w14:paraId="2758D7FD" w14:textId="77777777" w:rsidR="008C1F21" w:rsidRPr="00D22CCD" w:rsidRDefault="003C59D7" w:rsidP="008C1F21">
      <w:pPr>
        <w:rPr>
          <w:lang w:val="en-US" w:eastAsia="en-US"/>
        </w:rPr>
      </w:pPr>
      <w:r>
        <w:rPr>
          <w:noProof/>
          <w:lang w:val="en-US" w:eastAsia="ko-KR"/>
        </w:rPr>
        <w:pict w14:anchorId="223FC6ED">
          <v:shape id="_x0000_i1028" type="#_x0000_t75" alt="" style="width:423pt;height:73.5pt;visibility:visible;mso-width-percent:0;mso-height-percent:0;mso-width-percent:0;mso-height-percent:0">
            <v:imagedata r:id="rId22" o:title=""/>
          </v:shape>
        </w:pict>
      </w:r>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3C59D7">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001A80" w:rsidRDefault="00001A80">
                  <w:pPr>
                    <w:pStyle w:val="Bijschrift"/>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34" w:author="Gert Morlion" w:date="2024-08-23T15:43:00Z" w16du:dateUtc="2024-08-23T13:43:00Z">
                    <w:r w:rsidR="000F20E0">
                      <w:rPr>
                        <w:noProof/>
                      </w:rPr>
                      <w:t>-3</w:t>
                    </w:r>
                  </w:ins>
                  <w:r>
                    <w:t xml:space="preserve"> - Composition</w:t>
                  </w:r>
                </w:p>
              </w:txbxContent>
            </v:textbox>
          </v:shape>
        </w:pict>
      </w:r>
    </w:p>
    <w:p w14:paraId="5DB1A864" w14:textId="77777777" w:rsidR="00453023" w:rsidRPr="00D22CCD" w:rsidRDefault="00453023">
      <w:pPr>
        <w:pStyle w:val="Kop3"/>
        <w:numPr>
          <w:ilvl w:val="0"/>
          <w:numId w:val="0"/>
        </w:numPr>
        <w:ind w:left="720"/>
        <w:jc w:val="both"/>
        <w:rPr>
          <w:lang w:eastAsia="en-US"/>
        </w:rPr>
      </w:pPr>
      <w:bookmarkStart w:id="835" w:name="_Toc225648292"/>
      <w:bookmarkStart w:id="836" w:name="_Toc225065149"/>
    </w:p>
    <w:p w14:paraId="0395F4E0" w14:textId="77777777" w:rsidR="00453023" w:rsidRPr="00D22CCD" w:rsidRDefault="007260E2">
      <w:pPr>
        <w:pStyle w:val="Kop3"/>
        <w:jc w:val="both"/>
        <w:rPr>
          <w:lang w:eastAsia="en-US"/>
        </w:rPr>
      </w:pPr>
      <w:bookmarkStart w:id="837" w:name="_Toc487203124"/>
      <w:r w:rsidRPr="00D22CCD">
        <w:rPr>
          <w:lang w:eastAsia="en-US"/>
        </w:rPr>
        <w:t>Information Types</w:t>
      </w:r>
      <w:bookmarkEnd w:id="837"/>
    </w:p>
    <w:p w14:paraId="55DA710F" w14:textId="04C48D2E" w:rsidR="0027323D" w:rsidRPr="005903DD" w:rsidRDefault="0027323D" w:rsidP="0027323D">
      <w:pPr>
        <w:rPr>
          <w:ins w:id="838" w:author="Gert Morlion" w:date="2023-06-05T13:35:00Z"/>
        </w:rPr>
      </w:pPr>
      <w:commentRangeStart w:id="839"/>
      <w:ins w:id="840" w:author="Gert Morlion" w:date="2023-06-05T13:35:00Z">
        <w:r>
          <w:t xml:space="preserve">Details of information types can be found in Annex A – </w:t>
        </w:r>
        <w:r>
          <w:rPr>
            <w:i/>
            <w:iCs/>
          </w:rPr>
          <w:t>Data Classification and Encoding Guide</w:t>
        </w:r>
        <w:r>
          <w:t xml:space="preserve">, clause </w:t>
        </w:r>
      </w:ins>
      <w:ins w:id="841" w:author="Gert Morlion" w:date="2024-08-23T15:44:00Z" w16du:dateUtc="2024-08-23T13:44:00Z">
        <w:r w:rsidR="009D0F4A">
          <w:t>2.3, 2.4.7</w:t>
        </w:r>
      </w:ins>
      <w:ins w:id="842" w:author="Gert Morlion" w:date="2023-06-05T13:35:00Z">
        <w:r>
          <w:t xml:space="preserve"> and Section </w:t>
        </w:r>
      </w:ins>
      <w:ins w:id="843" w:author="Gert Morlion" w:date="2024-08-23T15:44:00Z" w16du:dateUtc="2024-08-23T13:44:00Z">
        <w:r w:rsidR="00757FD4">
          <w:t>24</w:t>
        </w:r>
      </w:ins>
      <w:ins w:id="844" w:author="Gert Morlion" w:date="2023-06-05T13:35:00Z">
        <w:r>
          <w:t>.</w:t>
        </w:r>
      </w:ins>
      <w:commentRangeEnd w:id="839"/>
      <w:ins w:id="845" w:author="Gert Morlion" w:date="2024-08-23T15:44:00Z" w16du:dateUtc="2024-08-23T13:44:00Z">
        <w:r w:rsidR="009D0F4A">
          <w:rPr>
            <w:rStyle w:val="Verwijzingopmerking"/>
          </w:rPr>
          <w:commentReference w:id="839"/>
        </w:r>
      </w:ins>
    </w:p>
    <w:p w14:paraId="2ADFE21C" w14:textId="781EEF97" w:rsidR="00453023" w:rsidRPr="00D22CCD" w:rsidDel="0027323D" w:rsidRDefault="007260E2">
      <w:pPr>
        <w:rPr>
          <w:del w:id="846" w:author="Gert Morlion" w:date="2023-06-05T13:35:00Z"/>
          <w:rFonts w:cs="Arial"/>
          <w:lang w:eastAsia="en-GB"/>
        </w:rPr>
      </w:pPr>
      <w:del w:id="847"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Kop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48" w:author="Gert Morlion" w:date="2024-08-23T15:45:00Z"/>
          <w:rFonts w:cs="Arial"/>
          <w:lang w:val="en-AU"/>
        </w:rPr>
      </w:pPr>
      <w:ins w:id="849"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50" w:author="Gert Morlion" w:date="2023-06-05T13:37:00Z"/>
          <w:strike/>
        </w:rPr>
      </w:pPr>
      <w:ins w:id="851"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852"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853"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3C59D7">
      <w:pPr>
        <w:keepNext/>
        <w:jc w:val="center"/>
        <w:rPr>
          <w:del w:id="854" w:author="Gert Morlion" w:date="2024-08-23T15:46:00Z" w16du:dateUtc="2024-08-23T13:46:00Z"/>
        </w:rPr>
      </w:pPr>
      <w:del w:id="855" w:author="Gert Morlion" w:date="2023-06-05T13:38:00Z">
        <w:r>
          <w:rPr>
            <w:noProof/>
            <w:lang w:val="en-US" w:eastAsia="ko-KR"/>
          </w:rPr>
          <w:lastRenderedPageBreak/>
          <w:pict w14:anchorId="03BF4845">
            <v:shape id="_x0000_i1029" type="#_x0000_t75" alt="" style="width:414pt;height:347.25pt;visibility:visible;mso-width-percent:0;mso-height-percent:0;mso-width-percent:0;mso-height-percent:0">
              <v:imagedata r:id="rId23" o:title=""/>
            </v:shape>
          </w:pict>
        </w:r>
      </w:del>
    </w:p>
    <w:p w14:paraId="34D857A2" w14:textId="2033298D" w:rsidR="00453023" w:rsidRPr="00D22CCD" w:rsidDel="00BD700F" w:rsidRDefault="007260E2">
      <w:pPr>
        <w:pStyle w:val="Bijschrift"/>
        <w:jc w:val="center"/>
        <w:rPr>
          <w:del w:id="856" w:author="Gert Morlion" w:date="2024-08-23T15:46:00Z" w16du:dateUtc="2024-08-23T13:46:00Z"/>
          <w:lang w:val="en-AU"/>
        </w:rPr>
      </w:pPr>
      <w:del w:id="857" w:author="Gert Morlion" w:date="2024-08-23T15:46:00Z" w16du:dateUtc="2024-08-23T13: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Kop3"/>
        <w:tabs>
          <w:tab w:val="clear" w:pos="660"/>
          <w:tab w:val="clear" w:pos="880"/>
          <w:tab w:val="left" w:pos="851"/>
        </w:tabs>
        <w:spacing w:before="120" w:after="120" w:line="240" w:lineRule="auto"/>
        <w:ind w:left="851" w:hanging="851"/>
        <w:jc w:val="both"/>
        <w:rPr>
          <w:ins w:id="858" w:author="Gert Morlion" w:date="2024-08-23T15:47:00Z"/>
          <w:lang w:eastAsia="en-US"/>
        </w:rPr>
      </w:pPr>
      <w:bookmarkStart w:id="859" w:name="_Toc170072358"/>
      <w:ins w:id="860" w:author="Gert Morlion" w:date="2024-08-23T15:47:00Z">
        <w:r>
          <w:rPr>
            <w:lang w:eastAsia="en-US"/>
          </w:rPr>
          <w:t>Information relationships</w:t>
        </w:r>
        <w:bookmarkEnd w:id="859"/>
      </w:ins>
    </w:p>
    <w:p w14:paraId="2054ECC1" w14:textId="77777777" w:rsidR="00066C71" w:rsidRDefault="00066C71" w:rsidP="00066C71">
      <w:pPr>
        <w:spacing w:after="120" w:line="240" w:lineRule="auto"/>
        <w:rPr>
          <w:ins w:id="861" w:author="Gert Morlion" w:date="2024-08-23T15:47:00Z"/>
          <w:lang w:eastAsia="en-US"/>
        </w:rPr>
      </w:pPr>
      <w:ins w:id="862"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Kop4"/>
        <w:tabs>
          <w:tab w:val="clear" w:pos="940"/>
          <w:tab w:val="clear" w:pos="1140"/>
          <w:tab w:val="clear" w:pos="1360"/>
          <w:tab w:val="left" w:pos="993"/>
        </w:tabs>
        <w:spacing w:before="120" w:after="120" w:line="240" w:lineRule="auto"/>
        <w:ind w:left="993" w:hanging="993"/>
        <w:jc w:val="both"/>
        <w:rPr>
          <w:ins w:id="863" w:author="Gert Morlion" w:date="2024-08-23T15:47:00Z"/>
        </w:rPr>
      </w:pPr>
      <w:ins w:id="864"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865" w:author="Gert Morlion" w:date="2024-08-23T15:47:00Z"/>
        </w:rPr>
      </w:pPr>
      <w:ins w:id="866"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867" w:author="Gert Morlion" w:date="2024-08-23T15:47:00Z"/>
          <w:sz w:val="20"/>
          <w:szCs w:val="20"/>
        </w:rPr>
      </w:pPr>
      <w:ins w:id="868"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3C59D7" w:rsidP="00066C71">
      <w:pPr>
        <w:pStyle w:val="Small"/>
        <w:spacing w:before="0"/>
        <w:jc w:val="both"/>
        <w:rPr>
          <w:ins w:id="869" w:author="Gert Morlion" w:date="2024-08-23T15:47:00Z"/>
          <w:sz w:val="18"/>
          <w:szCs w:val="18"/>
        </w:rPr>
      </w:pPr>
      <w:ins w:id="870" w:author="Gert Morlion" w:date="2024-08-23T15:47:00Z">
        <w:r>
          <w:rPr>
            <w:noProof/>
            <w:snapToGrid/>
          </w:rPr>
          <w:pict w14:anchorId="7200919A">
            <v:shape id="_x0000_i1030" type="#_x0000_t75" alt="A close up of a text&#10;&#10;Description automatically generated" style="width:454.5pt;height:68.25pt;visibility:visible;mso-wrap-style:square">
              <v:imagedata r:id="rId24"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ijschrift"/>
        <w:spacing w:line="240" w:lineRule="auto"/>
        <w:jc w:val="center"/>
        <w:rPr>
          <w:ins w:id="871" w:author="Gert Morlion" w:date="2024-08-23T15:47:00Z"/>
          <w:sz w:val="18"/>
          <w:szCs w:val="18"/>
        </w:rPr>
      </w:pPr>
      <w:ins w:id="872"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Kop4"/>
        <w:rPr>
          <w:ins w:id="873" w:author="Gert Morlion" w:date="2024-08-23T15:47:00Z"/>
          <w:lang w:eastAsia="en-US"/>
        </w:rPr>
      </w:pPr>
      <w:ins w:id="874" w:author="Gert Morlion" w:date="2024-08-23T15:47:00Z">
        <w:r>
          <w:rPr>
            <w:lang w:eastAsia="en-US"/>
          </w:rPr>
          <w:t>Spatial associations</w:t>
        </w:r>
      </w:ins>
    </w:p>
    <w:p w14:paraId="6CCB3665" w14:textId="77777777" w:rsidR="00066C71" w:rsidRDefault="00066C71" w:rsidP="00066C71">
      <w:pPr>
        <w:spacing w:after="120" w:line="240" w:lineRule="auto"/>
        <w:rPr>
          <w:ins w:id="875" w:author="Gert Morlion" w:date="2024-08-23T15:47:00Z"/>
          <w:lang w:eastAsia="en-US"/>
        </w:rPr>
      </w:pPr>
      <w:ins w:id="876"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877" w:author="Gert Morlion" w:date="2024-08-23T15:47:00Z"/>
          <w:lang w:eastAsia="en-US"/>
        </w:rPr>
      </w:pPr>
      <w:ins w:id="878"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Kop3"/>
        <w:jc w:val="both"/>
        <w:rPr>
          <w:lang w:eastAsia="en-US"/>
        </w:rPr>
      </w:pPr>
      <w:bookmarkStart w:id="879" w:name="_Toc487203125"/>
      <w:r w:rsidRPr="00D22CCD">
        <w:rPr>
          <w:lang w:eastAsia="en-US"/>
        </w:rPr>
        <w:t>Attributes</w:t>
      </w:r>
      <w:bookmarkEnd w:id="835"/>
      <w:bookmarkEnd w:id="836"/>
      <w:bookmarkEnd w:id="879"/>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Kop4"/>
        <w:jc w:val="both"/>
      </w:pPr>
      <w:r w:rsidRPr="00D22CCD">
        <w:t>Simple Attributes</w:t>
      </w:r>
    </w:p>
    <w:p w14:paraId="2CA3BDB9" w14:textId="231B74F4" w:rsidR="0027323D" w:rsidRDefault="0027323D">
      <w:pPr>
        <w:pStyle w:val="Plattetekst"/>
        <w:spacing w:after="120"/>
        <w:rPr>
          <w:ins w:id="880" w:author="Gert Morlion" w:date="2023-06-05T13:38:00Z"/>
          <w:sz w:val="20"/>
        </w:rPr>
      </w:pPr>
      <w:commentRangeStart w:id="881"/>
      <w:ins w:id="882" w:author="Gert Morlion" w:date="2023-06-05T13:38:00Z">
        <w:r>
          <w:rPr>
            <w:sz w:val="20"/>
          </w:rPr>
          <w:t>S-</w:t>
        </w:r>
      </w:ins>
      <w:ins w:id="883" w:author="Gert Morlion" w:date="2023-06-05T13:39:00Z">
        <w:r>
          <w:rPr>
            <w:sz w:val="20"/>
          </w:rPr>
          <w:t>4</w:t>
        </w:r>
      </w:ins>
      <w:ins w:id="884" w:author="Gert Morlion" w:date="2023-06-05T13:38:00Z">
        <w:r>
          <w:rPr>
            <w:sz w:val="20"/>
          </w:rPr>
          <w:t xml:space="preserve">01 uses </w:t>
        </w:r>
      </w:ins>
      <w:ins w:id="885" w:author="Gert Morlion" w:date="2024-08-23T15:53:00Z" w16du:dateUtc="2024-08-23T13:53:00Z">
        <w:r w:rsidR="000469F4">
          <w:rPr>
            <w:sz w:val="20"/>
          </w:rPr>
          <w:t>nine</w:t>
        </w:r>
      </w:ins>
      <w:ins w:id="886"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887" w:author="Gert Morlion" w:date="2023-06-05T13:39:00Z">
        <w:r>
          <w:rPr>
            <w:sz w:val="20"/>
          </w:rPr>
          <w:t>4</w:t>
        </w:r>
      </w:ins>
      <w:ins w:id="888" w:author="Gert Morlion" w:date="2023-06-05T13:38:00Z">
        <w:r>
          <w:rPr>
            <w:sz w:val="20"/>
          </w:rPr>
          <w:t xml:space="preserve">01 can be found in Annex A, Sections 27, 28 and 30. </w:t>
        </w:r>
      </w:ins>
      <w:commentRangeEnd w:id="881"/>
      <w:ins w:id="889" w:author="Gert Morlion" w:date="2023-06-05T13:39:00Z">
        <w:r>
          <w:rPr>
            <w:rStyle w:val="Verwijzingopmerking"/>
          </w:rPr>
          <w:commentReference w:id="881"/>
        </w:r>
      </w:ins>
    </w:p>
    <w:p w14:paraId="6F40F24D" w14:textId="165F4E32" w:rsidR="00453023" w:rsidRPr="00D22CCD" w:rsidDel="0027323D" w:rsidRDefault="007260E2">
      <w:pPr>
        <w:pStyle w:val="Plattetekst"/>
        <w:spacing w:after="120"/>
        <w:rPr>
          <w:del w:id="890" w:author="Gert Morlion" w:date="2023-06-05T13:39:00Z"/>
          <w:lang w:val="en-AU"/>
        </w:rPr>
      </w:pPr>
      <w:del w:id="891"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892" w:author="Gert Morlion" w:date="2023-06-05T13:39:00Z"/>
        </w:trPr>
        <w:tc>
          <w:tcPr>
            <w:tcW w:w="2059" w:type="dxa"/>
            <w:shd w:val="clear" w:color="auto" w:fill="auto"/>
          </w:tcPr>
          <w:p w14:paraId="299C70BB" w14:textId="13926911" w:rsidR="00453023" w:rsidRPr="00D22CCD" w:rsidDel="0027323D" w:rsidRDefault="007260E2">
            <w:pPr>
              <w:pStyle w:val="Plattetekst"/>
              <w:spacing w:after="120"/>
              <w:rPr>
                <w:del w:id="893" w:author="Gert Morlion" w:date="2023-06-05T13:39:00Z"/>
                <w:b/>
                <w:lang w:val="en-AU"/>
              </w:rPr>
            </w:pPr>
            <w:del w:id="894"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Plattetekst"/>
              <w:spacing w:after="120"/>
              <w:rPr>
                <w:del w:id="895" w:author="Gert Morlion" w:date="2023-06-05T13:39:00Z"/>
                <w:b/>
                <w:lang w:val="en-AU"/>
              </w:rPr>
            </w:pPr>
            <w:del w:id="896"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897" w:author="Gert Morlion" w:date="2023-06-05T13:39:00Z"/>
        </w:trPr>
        <w:tc>
          <w:tcPr>
            <w:tcW w:w="2059" w:type="dxa"/>
            <w:shd w:val="clear" w:color="auto" w:fill="auto"/>
          </w:tcPr>
          <w:p w14:paraId="14A5A90C" w14:textId="1583431D" w:rsidR="00453023" w:rsidRPr="00D22CCD" w:rsidDel="0027323D" w:rsidRDefault="007260E2">
            <w:pPr>
              <w:pStyle w:val="Plattetekst"/>
              <w:spacing w:after="120"/>
              <w:rPr>
                <w:del w:id="898" w:author="Gert Morlion" w:date="2023-06-05T13:39:00Z"/>
                <w:lang w:val="en-AU"/>
              </w:rPr>
            </w:pPr>
            <w:del w:id="899"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Plattetekst"/>
              <w:spacing w:after="120"/>
              <w:rPr>
                <w:del w:id="900" w:author="Gert Morlion" w:date="2023-06-05T13:39:00Z"/>
                <w:lang w:val="en-AU"/>
              </w:rPr>
            </w:pPr>
            <w:del w:id="901"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02" w:author="Gert Morlion" w:date="2023-06-05T13:39:00Z"/>
        </w:trPr>
        <w:tc>
          <w:tcPr>
            <w:tcW w:w="2059" w:type="dxa"/>
            <w:shd w:val="clear" w:color="auto" w:fill="auto"/>
          </w:tcPr>
          <w:p w14:paraId="3C8BAC71" w14:textId="47A49E59" w:rsidR="00453023" w:rsidRPr="00D22CCD" w:rsidDel="0027323D" w:rsidRDefault="007260E2">
            <w:pPr>
              <w:pStyle w:val="Plattetekst"/>
              <w:spacing w:after="120"/>
              <w:rPr>
                <w:del w:id="903" w:author="Gert Morlion" w:date="2023-06-05T13:39:00Z"/>
                <w:lang w:val="en-AU"/>
              </w:rPr>
            </w:pPr>
            <w:del w:id="904"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05" w:author="Gert Morlion" w:date="2023-06-05T13:39:00Z"/>
              </w:rPr>
            </w:pPr>
            <w:del w:id="906"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07" w:author="Gert Morlion" w:date="2023-06-05T13:39:00Z"/>
        </w:trPr>
        <w:tc>
          <w:tcPr>
            <w:tcW w:w="2059" w:type="dxa"/>
            <w:shd w:val="clear" w:color="auto" w:fill="auto"/>
          </w:tcPr>
          <w:p w14:paraId="300AEE94" w14:textId="22C8CA3B" w:rsidR="00453023" w:rsidRPr="00D22CCD" w:rsidDel="0027323D" w:rsidRDefault="007260E2">
            <w:pPr>
              <w:pStyle w:val="Plattetekst"/>
              <w:spacing w:after="120"/>
              <w:rPr>
                <w:del w:id="908" w:author="Gert Morlion" w:date="2023-06-05T13:39:00Z"/>
                <w:lang w:val="en-AU"/>
              </w:rPr>
            </w:pPr>
            <w:del w:id="909"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Plattetekst"/>
              <w:spacing w:after="120"/>
              <w:rPr>
                <w:del w:id="910" w:author="Gert Morlion" w:date="2023-06-05T13:39:00Z"/>
                <w:lang w:val="en-AU"/>
              </w:rPr>
            </w:pPr>
            <w:del w:id="911"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1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Plattetekst"/>
              <w:spacing w:after="120"/>
              <w:rPr>
                <w:del w:id="913" w:author="Gert Morlion" w:date="2023-06-05T13:39:00Z"/>
                <w:rFonts w:cs="Arial"/>
                <w:lang w:val="en-AU"/>
              </w:rPr>
            </w:pPr>
            <w:del w:id="914"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Plattetekst"/>
              <w:spacing w:after="120"/>
              <w:rPr>
                <w:del w:id="915" w:author="Gert Morlion" w:date="2023-06-05T13:39:00Z"/>
                <w:rFonts w:cs="Arial"/>
              </w:rPr>
            </w:pPr>
            <w:del w:id="916"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1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Plattetekst"/>
              <w:spacing w:after="120"/>
              <w:rPr>
                <w:del w:id="918" w:author="Gert Morlion" w:date="2023-06-05T13:39:00Z"/>
                <w:rFonts w:cs="Arial"/>
                <w:lang w:val="en-AU"/>
              </w:rPr>
            </w:pPr>
            <w:del w:id="919"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Plattetekst"/>
              <w:spacing w:after="120"/>
              <w:rPr>
                <w:del w:id="920" w:author="Gert Morlion" w:date="2023-06-05T13:39:00Z"/>
                <w:rFonts w:cs="Arial"/>
              </w:rPr>
            </w:pPr>
            <w:del w:id="921"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2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Plattetekst"/>
              <w:spacing w:after="120"/>
              <w:rPr>
                <w:del w:id="923" w:author="Gert Morlion" w:date="2023-06-05T13:39:00Z"/>
                <w:rFonts w:cs="Arial"/>
                <w:lang w:val="en-AU"/>
              </w:rPr>
            </w:pPr>
            <w:del w:id="924"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Plattetekst"/>
              <w:spacing w:after="120"/>
              <w:rPr>
                <w:del w:id="925" w:author="Gert Morlion" w:date="2023-06-05T13:39:00Z"/>
                <w:rFonts w:cs="Arial"/>
              </w:rPr>
            </w:pPr>
            <w:del w:id="926"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2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Plattetekst"/>
              <w:spacing w:after="120"/>
              <w:rPr>
                <w:del w:id="928" w:author="Gert Morlion" w:date="2023-06-05T13:39:00Z"/>
                <w:rFonts w:cs="Arial"/>
                <w:lang w:val="en-AU"/>
              </w:rPr>
            </w:pPr>
            <w:del w:id="929"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Plattetekst"/>
              <w:keepNext/>
              <w:spacing w:after="120"/>
              <w:rPr>
                <w:del w:id="930" w:author="Gert Morlion" w:date="2023-06-05T13:39:00Z"/>
                <w:rFonts w:cs="Arial"/>
              </w:rPr>
            </w:pPr>
            <w:del w:id="931"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ijschrift"/>
        <w:jc w:val="center"/>
        <w:rPr>
          <w:del w:id="932" w:author="Gert Morlion" w:date="2023-06-05T13:39:00Z"/>
        </w:rPr>
      </w:pPr>
      <w:del w:id="933"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Kop4"/>
        <w:jc w:val="both"/>
      </w:pPr>
      <w:bookmarkStart w:id="934" w:name="_Toc225648295"/>
      <w:bookmarkStart w:id="935" w:name="_Toc225065152"/>
      <w:r w:rsidRPr="00D22CCD">
        <w:t>Complex Attributes</w:t>
      </w:r>
    </w:p>
    <w:p w14:paraId="3158EB24" w14:textId="3F621ACA" w:rsidR="00453023" w:rsidRPr="00D22CCD" w:rsidDel="0027323D" w:rsidRDefault="007260E2" w:rsidP="0027323D">
      <w:pPr>
        <w:pStyle w:val="Geenafstand"/>
        <w:rPr>
          <w:del w:id="936"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37"/>
      <w:ins w:id="938"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37"/>
        <w:r w:rsidR="0027323D">
          <w:rPr>
            <w:rStyle w:val="Verwijzingopmerking"/>
          </w:rPr>
          <w:commentReference w:id="937"/>
        </w:r>
        <w:r w:rsidR="0027323D">
          <w:t>.</w:t>
        </w:r>
      </w:ins>
      <w:del w:id="939"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Geenafstand"/>
        <w:rPr>
          <w:del w:id="940" w:author="Gert Morlion" w:date="2023-06-05T13:40:00Z"/>
        </w:rPr>
      </w:pPr>
    </w:p>
    <w:p w14:paraId="5AFE83F6" w14:textId="2E3B55D0" w:rsidR="008C1F21" w:rsidRPr="00D22CCD" w:rsidRDefault="003C59D7" w:rsidP="0027323D">
      <w:pPr>
        <w:pStyle w:val="Geenafstand"/>
      </w:pPr>
      <w:del w:id="941" w:author="Gert Morlion" w:date="2023-06-05T13:40:00Z">
        <w:r>
          <w:rPr>
            <w:noProof/>
            <w:lang w:val="en-US" w:eastAsia="ko-KR"/>
          </w:rPr>
          <w:lastRenderedPageBreak/>
          <w:pict w14:anchorId="5C442E32">
            <v:shape id="_x0000_i1031" type="#_x0000_t75" alt="" style="width:431.25pt;height:238.5pt;visibility:visible;mso-width-percent:0;mso-height-percent:0;mso-width-percent:0;mso-height-percent:0">
              <v:imagedata r:id="rId25" o:title=""/>
            </v:shape>
          </w:pict>
        </w:r>
      </w:del>
    </w:p>
    <w:p w14:paraId="71195F96" w14:textId="77777777" w:rsidR="00453023" w:rsidRPr="00D22CCD" w:rsidRDefault="007260E2">
      <w:pPr>
        <w:pStyle w:val="Bijschrift"/>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42" w:author="Gert Morlion" w:date="2024-08-23T15:54:00Z"/>
          <w:rFonts w:eastAsia="Times New Roman" w:cs="Arial"/>
          <w:lang w:eastAsia="en-US"/>
        </w:rPr>
      </w:pPr>
      <w:del w:id="943"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Kop4"/>
        <w:tabs>
          <w:tab w:val="clear" w:pos="940"/>
          <w:tab w:val="left" w:pos="993"/>
        </w:tabs>
        <w:spacing w:before="120" w:after="120" w:line="240" w:lineRule="auto"/>
        <w:ind w:left="993" w:hanging="993"/>
        <w:rPr>
          <w:ins w:id="944" w:author="Gert Morlion" w:date="2024-08-23T15:54:00Z"/>
          <w:lang w:eastAsia="en-US"/>
        </w:rPr>
      </w:pPr>
      <w:commentRangeStart w:id="945"/>
      <w:ins w:id="946" w:author="Gert Morlion" w:date="2024-08-23T15:54:00Z">
        <w:r>
          <w:rPr>
            <w:lang w:eastAsia="en-US"/>
          </w:rPr>
          <w:t>Attribute suppression</w:t>
        </w:r>
        <w:commentRangeEnd w:id="945"/>
        <w:r>
          <w:rPr>
            <w:rStyle w:val="Verwijzingopmerking"/>
            <w:b w:val="0"/>
            <w:bCs w:val="0"/>
          </w:rPr>
          <w:commentReference w:id="945"/>
        </w:r>
        <w:r w:rsidRPr="005B73F1">
          <w:rPr>
            <w:lang w:eastAsia="en-US"/>
          </w:rPr>
          <w:t xml:space="preserve"> </w:t>
        </w:r>
      </w:ins>
    </w:p>
    <w:p w14:paraId="38CD27B5" w14:textId="77777777" w:rsidR="00CE2E10" w:rsidRDefault="00CE2E10" w:rsidP="00CE2E10">
      <w:pPr>
        <w:autoSpaceDE w:val="0"/>
        <w:autoSpaceDN w:val="0"/>
        <w:adjustRightInd w:val="0"/>
        <w:spacing w:after="120" w:line="240" w:lineRule="auto"/>
        <w:rPr>
          <w:ins w:id="947" w:author="Gert Morlion" w:date="2024-08-23T15:54:00Z"/>
          <w:rFonts w:eastAsia="Times New Roman" w:cs="Arial"/>
          <w:lang w:eastAsia="en-US"/>
        </w:rPr>
      </w:pPr>
      <w:ins w:id="948"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p>
    <w:p w14:paraId="3179111D" w14:textId="77777777" w:rsidR="00CE2E10" w:rsidRDefault="00CE2E10" w:rsidP="00CE2E10">
      <w:pPr>
        <w:autoSpaceDE w:val="0"/>
        <w:autoSpaceDN w:val="0"/>
        <w:adjustRightInd w:val="0"/>
        <w:spacing w:after="120" w:line="240" w:lineRule="auto"/>
        <w:rPr>
          <w:ins w:id="949" w:author="Gert Morlion" w:date="2024-08-23T15:54:00Z"/>
          <w:rFonts w:eastAsia="Times New Roman" w:cs="Arial"/>
          <w:lang w:eastAsia="en-US"/>
        </w:rPr>
      </w:pPr>
      <w:ins w:id="950" w:author="Gert Morlion" w:date="2024-08-23T15:54:00Z">
        <w:r>
          <w:rPr>
            <w:rFonts w:eastAsia="Times New Roman" w:cs="Arial"/>
            <w:lang w:eastAsia="en-US"/>
          </w:rPr>
          <w:t>The following is the list of S-101 attributes that will be suppressed in the ECDIS Pick Report:</w:t>
        </w:r>
      </w:ins>
    </w:p>
    <w:p w14:paraId="0C924E85" w14:textId="77777777" w:rsidR="00CE2E10" w:rsidRDefault="00CE2E10" w:rsidP="00CE2E10">
      <w:pPr>
        <w:autoSpaceDE w:val="0"/>
        <w:autoSpaceDN w:val="0"/>
        <w:adjustRightInd w:val="0"/>
        <w:spacing w:after="120" w:line="240" w:lineRule="auto"/>
        <w:rPr>
          <w:ins w:id="951" w:author="Gert Morlion" w:date="2024-08-23T15:54:00Z"/>
          <w:rFonts w:eastAsia="Times New Roman" w:cs="Arial"/>
          <w:b/>
          <w:bCs/>
          <w:lang w:eastAsia="en-US"/>
        </w:rPr>
      </w:pPr>
      <w:ins w:id="952"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77777777" w:rsidR="00CE2E10" w:rsidRDefault="00CE2E10" w:rsidP="00CE2E10">
      <w:pPr>
        <w:autoSpaceDE w:val="0"/>
        <w:autoSpaceDN w:val="0"/>
        <w:adjustRightInd w:val="0"/>
        <w:spacing w:after="120" w:line="240" w:lineRule="auto"/>
        <w:rPr>
          <w:ins w:id="953" w:author="Gert Morlion" w:date="2024-08-23T15:54:00Z"/>
          <w:rFonts w:eastAsia="Times New Roman" w:cs="Arial"/>
          <w:b/>
          <w:bCs/>
          <w:lang w:eastAsia="en-US"/>
        </w:rPr>
      </w:pPr>
      <w:ins w:id="954" w:author="Gert Morlion" w:date="2024-08-23T15:54:00Z">
        <w:r>
          <w:rPr>
            <w:rFonts w:eastAsia="Times New Roman" w:cs="Arial"/>
            <w:b/>
            <w:bCs/>
            <w:lang w:eastAsia="en-US"/>
          </w:rPr>
          <w:t>drawing instruction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955" w:author="Gert Morlion" w:date="2024-08-23T15:54:00Z"/>
          <w:rFonts w:eastAsia="Times New Roman" w:cs="Arial"/>
          <w:b/>
          <w:bCs/>
          <w:lang w:eastAsia="en-US"/>
        </w:rPr>
      </w:pPr>
      <w:ins w:id="956"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957" w:author="Gert Morlion" w:date="2024-08-23T15:54:00Z"/>
          <w:rFonts w:eastAsia="Times New Roman" w:cs="Arial"/>
          <w:b/>
          <w:bCs/>
          <w:lang w:eastAsia="en-US"/>
        </w:rPr>
      </w:pPr>
      <w:ins w:id="958"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959" w:author="Gert Morlion" w:date="2023-06-05T13:40:00Z"/>
          <w:rFonts w:eastAsia="Times New Roman" w:cs="Arial"/>
          <w:b/>
          <w:bCs/>
          <w:lang w:eastAsia="en-US"/>
        </w:rPr>
      </w:pPr>
      <w:ins w:id="960"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Kop2"/>
        <w:rPr>
          <w:szCs w:val="22"/>
        </w:rPr>
      </w:pPr>
      <w:bookmarkStart w:id="961" w:name="_Toc487203126"/>
      <w:bookmarkEnd w:id="934"/>
      <w:bookmarkEnd w:id="935"/>
      <w:r w:rsidRPr="00D22CCD">
        <w:t>Feature Object Identifier</w:t>
      </w:r>
      <w:bookmarkEnd w:id="961"/>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feature within the dataset.  This is accomplished in the </w:t>
      </w:r>
      <w:r w:rsidR="002A7457" w:rsidRPr="00D22CCD">
        <w:rPr>
          <w:rFonts w:cs="Arial"/>
        </w:rPr>
        <w:t xml:space="preserve">ISO/EIC </w:t>
      </w:r>
      <w:r w:rsidRPr="00D22CCD">
        <w:rPr>
          <w:rFonts w:cs="Arial"/>
        </w:rPr>
        <w:t xml:space="preserve">8211 encoding by including a Spatial </w:t>
      </w:r>
      <w:r w:rsidRPr="00D22CCD">
        <w:rPr>
          <w:rFonts w:cs="Arial"/>
        </w:rPr>
        <w:lastRenderedPageBreak/>
        <w:t xml:space="preserve">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Normaalweb"/>
        <w:rPr>
          <w:del w:id="962"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Normaalweb"/>
      </w:pPr>
      <w:del w:id="963"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Kop2"/>
      </w:pPr>
      <w:bookmarkStart w:id="964" w:name="_Toc487203127"/>
      <w:bookmarkStart w:id="965" w:name="_Toc225648315"/>
      <w:bookmarkStart w:id="966" w:name="_Toc225065172"/>
      <w:r w:rsidRPr="00D22CCD">
        <w:t>Dataset</w:t>
      </w:r>
      <w:bookmarkEnd w:id="964"/>
      <w:r w:rsidRPr="00D22CCD">
        <w:t xml:space="preserve"> </w:t>
      </w:r>
    </w:p>
    <w:p w14:paraId="2BC7F05E" w14:textId="77777777" w:rsidR="00453023" w:rsidRPr="00D22CCD" w:rsidRDefault="007260E2">
      <w:pPr>
        <w:pStyle w:val="Kop3"/>
        <w:jc w:val="both"/>
      </w:pPr>
      <w:bookmarkStart w:id="967" w:name="_Toc487203128"/>
      <w:r w:rsidRPr="00D22CCD">
        <w:t>Introduction</w:t>
      </w:r>
      <w:bookmarkEnd w:id="967"/>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Kop3"/>
      </w:pPr>
      <w:bookmarkStart w:id="968" w:name="_Toc487203129"/>
      <w:r w:rsidRPr="00D22CCD">
        <w:t>Dataset rules</w:t>
      </w:r>
      <w:bookmarkEnd w:id="968"/>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969" w:author="Gert Morlion" w:date="2024-08-23T15:56:00Z" w16du:dateUtc="2024-08-23T13:56:00Z">
        <w:r w:rsidRPr="00D22CCD" w:rsidDel="00481A2C">
          <w:rPr>
            <w:b/>
            <w:bCs/>
          </w:rPr>
          <w:delText xml:space="preserve">maximum </w:delText>
        </w:r>
      </w:del>
      <w:ins w:id="970" w:author="Gert Morlion" w:date="2024-08-23T15:56:00Z" w16du:dateUtc="2024-08-23T13: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971" w:author="Gert Morlion" w:date="2024-08-23T15:56:00Z" w16du:dateUtc="2024-08-23T13: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Plattetekst"/>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Plattetekst"/>
        <w:spacing w:after="240"/>
        <w:rPr>
          <w:rFonts w:cs="Arial"/>
          <w:sz w:val="20"/>
        </w:rPr>
      </w:pPr>
      <w:ins w:id="972" w:author="Gert Morlion" w:date="2024-08-23T15:57:00Z" w16du:dateUtc="2024-08-23T13:57:00Z">
        <w:r>
          <w:rPr>
            <w:rFonts w:cs="Arial"/>
            <w:sz w:val="20"/>
          </w:rPr>
          <w:t>A d</w:t>
        </w:r>
      </w:ins>
      <w:del w:id="973" w:author="Gert Morlion" w:date="2024-08-23T15:57:00Z" w16du:dateUtc="2024-08-23T13:57:00Z">
        <w:r w:rsidR="007260E2" w:rsidRPr="00D22CCD" w:rsidDel="001468B5">
          <w:rPr>
            <w:rFonts w:cs="Arial"/>
            <w:sz w:val="20"/>
          </w:rPr>
          <w:delText>D</w:delText>
        </w:r>
      </w:del>
      <w:r w:rsidR="007260E2" w:rsidRPr="00D22CCD">
        <w:rPr>
          <w:rFonts w:cs="Arial"/>
          <w:sz w:val="20"/>
        </w:rPr>
        <w:t>ataset</w:t>
      </w:r>
      <w:del w:id="974" w:author="Gert Morlion" w:date="2024-08-23T15:57:00Z" w16du:dateUtc="2024-08-23T13:57:00Z">
        <w:r w:rsidR="007260E2" w:rsidRPr="00D22CCD" w:rsidDel="001468B5">
          <w:rPr>
            <w:rFonts w:cs="Arial"/>
            <w:sz w:val="20"/>
          </w:rPr>
          <w:delText>s</w:delText>
        </w:r>
      </w:del>
      <w:r w:rsidR="007260E2" w:rsidRPr="00D22CCD">
        <w:rPr>
          <w:rFonts w:cs="Arial"/>
          <w:sz w:val="20"/>
        </w:rPr>
        <w:t xml:space="preserve"> must not cross the 180° meridian</w:t>
      </w:r>
      <w:del w:id="975" w:author="Gert Morlion" w:date="2024-08-23T15:57:00Z" w16du:dateUtc="2024-08-23T13: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Kop3"/>
      </w:pPr>
      <w:bookmarkStart w:id="976" w:name="_Toc487203130"/>
      <w:r w:rsidRPr="00D22CCD">
        <w:t>Data Coverage rules</w:t>
      </w:r>
      <w:bookmarkEnd w:id="976"/>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977"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978" w:author="Gert Morlion" w:date="2023-06-05T13:43:00Z">
        <w:r w:rsidRPr="00D22CCD" w:rsidDel="0027323D">
          <w:delText>.</w:delText>
        </w:r>
      </w:del>
    </w:p>
    <w:p w14:paraId="45334B2A" w14:textId="77777777" w:rsidR="0027323D" w:rsidRPr="0027323D" w:rsidRDefault="0027323D" w:rsidP="00AC585C">
      <w:pPr>
        <w:numPr>
          <w:ilvl w:val="0"/>
          <w:numId w:val="21"/>
        </w:numPr>
        <w:rPr>
          <w:ins w:id="979" w:author="Gert Morlion" w:date="2023-06-05T13:42:00Z"/>
        </w:rPr>
      </w:pPr>
      <w:ins w:id="980"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Plattetekst"/>
        <w:spacing w:after="240"/>
        <w:ind w:left="1020"/>
        <w:rPr>
          <w:ins w:id="981" w:author="Gert Morlion" w:date="2023-06-05T13:42:00Z"/>
          <w:rFonts w:cs="Arial"/>
          <w:sz w:val="20"/>
        </w:rPr>
      </w:pPr>
      <w:ins w:id="982"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Plattetekst"/>
        <w:spacing w:after="240"/>
        <w:ind w:left="1020"/>
        <w:rPr>
          <w:ins w:id="983" w:author="Gert Morlion" w:date="2023-06-05T13:44:00Z"/>
          <w:rFonts w:cs="Arial"/>
          <w:sz w:val="20"/>
        </w:rPr>
      </w:pPr>
      <w:ins w:id="984" w:author="Gert Morlion" w:date="2023-06-05T13:42:00Z">
        <w:r w:rsidRPr="0027323D">
          <w:rPr>
            <w:rFonts w:cs="Arial"/>
            <w:sz w:val="20"/>
          </w:rPr>
          <w:t>Data Producers should develop consistent S-</w:t>
        </w:r>
      </w:ins>
      <w:ins w:id="985" w:author="Gert Morlion [3]" w:date="2023-06-07T09:23:00Z">
        <w:r w:rsidR="00BE52D5">
          <w:rPr>
            <w:rFonts w:cs="Arial"/>
            <w:sz w:val="20"/>
          </w:rPr>
          <w:t>4</w:t>
        </w:r>
      </w:ins>
      <w:ins w:id="986" w:author="Gert Morlion" w:date="2023-06-05T13:42:00Z">
        <w:del w:id="987"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3C59D7" w:rsidP="0027323D">
      <w:pPr>
        <w:pStyle w:val="Plattetekst"/>
        <w:spacing w:after="240"/>
        <w:ind w:left="1020"/>
        <w:rPr>
          <w:ins w:id="988" w:author="Gert Morlion" w:date="2023-06-05T13:42:00Z"/>
          <w:rFonts w:cs="Arial"/>
          <w:sz w:val="20"/>
        </w:rPr>
      </w:pPr>
      <w:ins w:id="989" w:author="Gert Morlion" w:date="2024-08-23T15:58:00Z">
        <w:r>
          <w:rPr>
            <w:noProof/>
            <w:lang w:val="fr-FR" w:eastAsia="fr-FR"/>
          </w:rPr>
          <w:lastRenderedPageBreak/>
          <w:pict w14:anchorId="155FD7E5">
            <v:shape id="_x0000_i1032" type="#_x0000_t75" style="width:357pt;height:269.25pt;visibility:visible;mso-wrap-style:square">
              <v:imagedata r:id="rId26"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990" w:author="Gert Morlion" w:date="2023-06-05T13:44:00Z"/>
          <w:rFonts w:cs="Arial"/>
          <w:b/>
          <w:bCs/>
          <w:color w:val="000000"/>
          <w:sz w:val="18"/>
          <w:szCs w:val="18"/>
          <w:lang w:eastAsia="en-GB"/>
        </w:rPr>
      </w:pPr>
      <w:ins w:id="991"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992"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993" w:author="Gert Morlion" w:date="2023-06-05T13:42:00Z"/>
          <w:rFonts w:cs="Arial"/>
          <w:color w:val="000000"/>
          <w:lang w:eastAsia="en-GB"/>
        </w:rPr>
      </w:pPr>
      <w:ins w:id="994"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995"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996"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997" w:author="Gert Morlion" w:date="2024-08-23T16:00:00Z" w16du:dateUtc="2024-08-23T14:00:00Z"/>
          <w:rFonts w:cs="Arial"/>
          <w:lang w:eastAsia="en-GB"/>
        </w:rPr>
      </w:pPr>
      <w:ins w:id="998"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999" w:author="Gert Morlion" w:date="2024-08-23T16:00:00Z" w16du:dateUtc="2024-08-23T14:00:00Z"/>
          <w:rFonts w:cs="Arial"/>
          <w:lang w:eastAsia="en-GB"/>
        </w:rPr>
      </w:pPr>
      <w:commentRangeStart w:id="1000"/>
      <w:ins w:id="1001"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commentRangeEnd w:id="1000"/>
        <w:r>
          <w:rPr>
            <w:rStyle w:val="Verwijzingopmerking"/>
          </w:rPr>
          <w:commentReference w:id="1000"/>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02" w:author="Gert Morlion" w:date="2024-08-23T16:00:00Z" w16du:dateUtc="2024-08-23T14:00:00Z"/>
          <w:rFonts w:cs="Arial"/>
          <w:lang w:eastAsia="en-GB"/>
        </w:rPr>
      </w:pPr>
      <w:ins w:id="1003"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04" w:author="Gert Morlion" w:date="2023-06-05T13:42:00Z"/>
          <w:rFonts w:cs="Arial"/>
          <w:lang w:eastAsia="en-GB"/>
        </w:rPr>
      </w:pPr>
      <w:ins w:id="1005"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3097A56E" w:rsidR="0027323D" w:rsidRPr="0027323D" w:rsidRDefault="0027323D" w:rsidP="00AC585C">
      <w:pPr>
        <w:numPr>
          <w:ilvl w:val="0"/>
          <w:numId w:val="21"/>
        </w:numPr>
        <w:autoSpaceDE w:val="0"/>
        <w:autoSpaceDN w:val="0"/>
        <w:adjustRightInd w:val="0"/>
        <w:spacing w:after="0" w:line="240" w:lineRule="auto"/>
        <w:jc w:val="left"/>
        <w:rPr>
          <w:ins w:id="1006" w:author="Gert Morlion" w:date="2023-06-05T13:42:00Z"/>
          <w:rFonts w:cs="Arial"/>
          <w:lang w:eastAsia="en-GB"/>
        </w:rPr>
      </w:pPr>
      <w:ins w:id="1007"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008" w:author="Gert Morlion" w:date="2024-08-23T16:01:00Z" w16du:dateUtc="2024-08-23T14:01:00Z">
        <w:r w:rsidR="00696E79" w:rsidRPr="00696E79">
          <w:rPr>
            <w:rFonts w:cs="Arial"/>
            <w:b/>
            <w:bCs/>
            <w:lang w:eastAsia="en-GB"/>
          </w:rPr>
          <w:t>optimum</w:t>
        </w:r>
      </w:ins>
      <w:ins w:id="1009"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010" w:author="Gert Morlion" w:date="2024-08-23T16:01:00Z" w16du:dateUtc="2024-08-23T14:01:00Z">
        <w:r w:rsidR="00696E79" w:rsidRPr="00696E79">
          <w:rPr>
            <w:rFonts w:cs="Arial"/>
            <w:b/>
            <w:bCs/>
            <w:lang w:eastAsia="en-GB"/>
          </w:rPr>
          <w:t>optimum</w:t>
        </w:r>
      </w:ins>
      <w:ins w:id="1011"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1107A328" w14:textId="2D158751" w:rsidR="0027323D" w:rsidRDefault="0027323D" w:rsidP="0027323D">
      <w:pPr>
        <w:autoSpaceDE w:val="0"/>
        <w:autoSpaceDN w:val="0"/>
        <w:adjustRightInd w:val="0"/>
        <w:spacing w:after="0" w:line="240" w:lineRule="auto"/>
        <w:jc w:val="left"/>
        <w:rPr>
          <w:ins w:id="1012" w:author="Gert Morlion" w:date="2023-06-05T13:44:00Z"/>
          <w:rFonts w:cs="Arial"/>
          <w:lang w:eastAsia="en-GB"/>
        </w:rPr>
      </w:pPr>
    </w:p>
    <w:p w14:paraId="2DF4F11D" w14:textId="246F5C51" w:rsidR="0027323D" w:rsidRPr="0027323D" w:rsidRDefault="003C59D7" w:rsidP="0027323D">
      <w:pPr>
        <w:autoSpaceDE w:val="0"/>
        <w:autoSpaceDN w:val="0"/>
        <w:adjustRightInd w:val="0"/>
        <w:spacing w:after="0" w:line="240" w:lineRule="auto"/>
        <w:jc w:val="left"/>
        <w:rPr>
          <w:ins w:id="1013" w:author="Gert Morlion" w:date="2023-06-05T13:42:00Z"/>
          <w:rFonts w:cs="Arial"/>
          <w:lang w:eastAsia="en-GB"/>
        </w:rPr>
      </w:pPr>
      <w:ins w:id="1014" w:author="Gert Morlion" w:date="2024-08-23T16:02:00Z">
        <w:r>
          <w:rPr>
            <w:noProof/>
            <w:lang w:val="fr-FR" w:eastAsia="fr-FR"/>
          </w:rPr>
          <w:pict w14:anchorId="4B7104CF">
            <v:shape id="_x0000_i1033" type="#_x0000_t75" style="width:417.75pt;height:276.75pt;visibility:visible;mso-wrap-style:square">
              <v:imagedata r:id="rId27" o:title="20231108_3 Figure_4_6_new" croptop="19174f" cropbottom="16638f" cropleft="1842f" cropright="296f"/>
            </v:shape>
          </w:pict>
        </w:r>
      </w:ins>
    </w:p>
    <w:p w14:paraId="1D00209F" w14:textId="39D3FACF" w:rsidR="0027323D" w:rsidRPr="0027323D" w:rsidRDefault="0027323D" w:rsidP="0027323D">
      <w:pPr>
        <w:ind w:left="708"/>
        <w:jc w:val="center"/>
        <w:rPr>
          <w:ins w:id="1015" w:author="Gert Morlion" w:date="2023-06-05T13:44:00Z"/>
        </w:rPr>
      </w:pPr>
      <w:ins w:id="1016"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jstalinea"/>
        <w:rPr>
          <w:ins w:id="1017" w:author="Gert Morlion" w:date="2023-06-05T13:44:00Z"/>
          <w:rFonts w:cs="Arial"/>
          <w:bCs/>
          <w:szCs w:val="18"/>
        </w:rPr>
      </w:pPr>
    </w:p>
    <w:p w14:paraId="18547844" w14:textId="781D7436" w:rsidR="00453023" w:rsidRPr="00D22CCD" w:rsidDel="0027323D" w:rsidRDefault="007260E2" w:rsidP="00AC585C">
      <w:pPr>
        <w:numPr>
          <w:ilvl w:val="0"/>
          <w:numId w:val="21"/>
        </w:numPr>
        <w:rPr>
          <w:del w:id="1018" w:author="Gert Morlion" w:date="2023-06-05T13:42:00Z"/>
        </w:rPr>
      </w:pPr>
      <w:del w:id="1019"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20" w:author="Gert Morlion" w:date="2023-06-05T13:42:00Z"/>
        </w:rPr>
      </w:pPr>
      <w:del w:id="1021"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22" w:author="Gert Morlion" w:date="2023-06-05T13:42:00Z"/>
        </w:rPr>
      </w:pPr>
      <w:del w:id="1023"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24" w:author="Gert Morlion" w:date="2023-06-05T13:42:00Z"/>
          <w:rFonts w:cs="Arial"/>
          <w:lang w:val="en-AU"/>
        </w:rPr>
      </w:pPr>
      <w:del w:id="1025" w:author="Gert Morlion" w:date="2023-06-05T13:42:00Z">
        <w:r w:rsidRPr="00D22CCD" w:rsidDel="0027323D">
          <w:rPr>
            <w:rFonts w:cs="Arial"/>
            <w:lang w:val="en-AU"/>
          </w:rPr>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26"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27" w:author="Gert Morlion" w:date="2023-06-05T13:42:00Z"/>
          <w:rFonts w:cs="Arial"/>
          <w:lang w:val="en-AU"/>
        </w:rPr>
      </w:pPr>
      <w:del w:id="1028"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29" w:author="Gert Morlion" w:date="2023-06-05T13:42:00Z"/>
          <w:rFonts w:cs="Arial"/>
          <w:lang w:val="en-AU"/>
        </w:rPr>
      </w:pPr>
    </w:p>
    <w:p w14:paraId="61394773" w14:textId="54FF3C73" w:rsidR="00453023" w:rsidRPr="00D22CCD" w:rsidDel="0027323D" w:rsidRDefault="00453023">
      <w:pPr>
        <w:rPr>
          <w:del w:id="1030" w:author="Gert Morlion" w:date="2023-06-05T13:42:00Z"/>
        </w:rPr>
      </w:pPr>
    </w:p>
    <w:p w14:paraId="6D76E4F6" w14:textId="51199D68" w:rsidR="00453023" w:rsidRPr="00D22CCD" w:rsidDel="0027323D" w:rsidRDefault="003C59D7">
      <w:pPr>
        <w:rPr>
          <w:del w:id="1031" w:author="Gert Morlion" w:date="2023-06-05T13:42:00Z"/>
        </w:rPr>
      </w:pPr>
      <w:del w:id="1032" w:author="Gert Morlion" w:date="2023-06-05T13:42:00Z">
        <w:r>
          <w:rPr>
            <w:noProof/>
          </w:rPr>
          <w:lastRenderedPageBreak/>
          <w:pict w14:anchorId="200497AF">
            <v:shape id="Picture 1" o:spid="_x0000_s2051" type="#_x0000_t75" alt="" style="position:absolute;margin-left:28.1pt;margin-top:-26.45pt;width:406.9pt;height:235.15pt;z-index:251657728;visibility:visible;mso-wrap-edited:f;mso-width-percent:0;mso-height-percent:0;mso-position-horizontal-relative:char;mso-position-vertical-relative:line;mso-width-percent:0;mso-height-percent:0">
              <v:imagedata r:id="rId28" o:title=""/>
            </v:shape>
          </w:pict>
        </w:r>
        <w:r>
          <w:rPr>
            <w:noProof/>
          </w:rPr>
          <w:pict w14:anchorId="0425210F">
            <v:shape id="Text Box 22" o:spid="_x0000_s2050" type="#_x0000_t202" style="position:absolute;left:0;text-align:left;margin-left:33.8pt;margin-top:215.15pt;width:406.9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001A80" w:rsidRDefault="00001A80">
                    <w:pPr>
                      <w:pStyle w:val="Bijschrift"/>
                      <w:jc w:val="center"/>
                      <w:rPr>
                        <w:noProof/>
                      </w:rPr>
                    </w:pPr>
                    <w:del w:id="1033" w:author="Gert Morlion" w:date="2024-08-23T16:02:00Z" w16du:dateUtc="2024-08-23T14: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34" w:author="Gert Morlion" w:date="2023-06-05T13:42:00Z"/>
        </w:rPr>
      </w:pPr>
    </w:p>
    <w:p w14:paraId="33D58C97" w14:textId="69D510F1" w:rsidR="00453023" w:rsidRPr="00D22CCD" w:rsidDel="0027323D" w:rsidRDefault="00453023">
      <w:pPr>
        <w:rPr>
          <w:del w:id="1035" w:author="Gert Morlion" w:date="2023-06-05T13:42:00Z"/>
        </w:rPr>
      </w:pPr>
    </w:p>
    <w:p w14:paraId="227F3A73" w14:textId="2DF7EF1A" w:rsidR="00453023" w:rsidRPr="00D22CCD" w:rsidDel="0027323D" w:rsidRDefault="00453023">
      <w:pPr>
        <w:rPr>
          <w:del w:id="1036" w:author="Gert Morlion" w:date="2023-06-05T13:42:00Z"/>
        </w:rPr>
      </w:pPr>
    </w:p>
    <w:p w14:paraId="05F20D18" w14:textId="1B9C9476" w:rsidR="00453023" w:rsidRPr="00D22CCD" w:rsidDel="0027323D" w:rsidRDefault="00453023">
      <w:pPr>
        <w:rPr>
          <w:del w:id="1037" w:author="Gert Morlion" w:date="2023-06-05T13:42:00Z"/>
        </w:rPr>
      </w:pPr>
    </w:p>
    <w:p w14:paraId="31ED17DA" w14:textId="60F82870" w:rsidR="00453023" w:rsidRPr="00D22CCD" w:rsidDel="0027323D" w:rsidRDefault="00453023">
      <w:pPr>
        <w:rPr>
          <w:del w:id="1038" w:author="Gert Morlion" w:date="2023-06-05T13:42:00Z"/>
        </w:rPr>
      </w:pPr>
    </w:p>
    <w:p w14:paraId="6FB8E0A2" w14:textId="2B344C05" w:rsidR="00453023" w:rsidRPr="00D22CCD" w:rsidDel="0027323D" w:rsidRDefault="00453023">
      <w:pPr>
        <w:rPr>
          <w:del w:id="1039" w:author="Gert Morlion" w:date="2023-06-05T13:42:00Z"/>
        </w:rPr>
      </w:pPr>
    </w:p>
    <w:p w14:paraId="228E89E9" w14:textId="105534E9" w:rsidR="00453023" w:rsidRPr="00D22CCD" w:rsidDel="0027323D" w:rsidRDefault="00453023">
      <w:pPr>
        <w:rPr>
          <w:del w:id="1040" w:author="Gert Morlion" w:date="2023-06-05T13:42:00Z"/>
        </w:rPr>
      </w:pPr>
    </w:p>
    <w:p w14:paraId="514D6837" w14:textId="2FDB80FF" w:rsidR="00453023" w:rsidRPr="00D22CCD" w:rsidDel="0027323D" w:rsidRDefault="00453023">
      <w:pPr>
        <w:rPr>
          <w:del w:id="1041" w:author="Gert Morlion" w:date="2023-06-05T13:42:00Z"/>
        </w:rPr>
      </w:pPr>
    </w:p>
    <w:p w14:paraId="21A3E524" w14:textId="12F092E0" w:rsidR="00453023" w:rsidRPr="00D22CCD" w:rsidDel="0027323D" w:rsidRDefault="00453023">
      <w:pPr>
        <w:rPr>
          <w:del w:id="1042" w:author="Gert Morlion" w:date="2023-06-05T13:42:00Z"/>
        </w:rPr>
      </w:pPr>
    </w:p>
    <w:p w14:paraId="279A63C8" w14:textId="77777777" w:rsidR="00453023" w:rsidRPr="00D22CCD" w:rsidRDefault="00453023"/>
    <w:p w14:paraId="68F2B0FE" w14:textId="77777777" w:rsidR="00453023" w:rsidRPr="00D22CCD" w:rsidRDefault="007260E2">
      <w:pPr>
        <w:pStyle w:val="Kop3"/>
        <w:rPr>
          <w:lang w:eastAsia="en-US"/>
        </w:rPr>
      </w:pPr>
      <w:bookmarkStart w:id="1043" w:name="_Toc487203131"/>
      <w:r w:rsidRPr="00D22CCD">
        <w:rPr>
          <w:lang w:eastAsia="en-US"/>
        </w:rPr>
        <w:t>Dataset size</w:t>
      </w:r>
      <w:bookmarkEnd w:id="1043"/>
    </w:p>
    <w:p w14:paraId="417CE919" w14:textId="77777777" w:rsidR="00453023" w:rsidRPr="00D22CCD" w:rsidRDefault="007260E2">
      <w:pPr>
        <w:pStyle w:val="Kop4"/>
        <w:numPr>
          <w:ilvl w:val="0"/>
          <w:numId w:val="0"/>
        </w:numPr>
        <w:jc w:val="both"/>
        <w:rPr>
          <w:b w:val="0"/>
          <w:lang w:eastAsia="en-US"/>
        </w:rPr>
      </w:pPr>
      <w:r w:rsidRPr="00D22CCD">
        <w:rPr>
          <w:b w:val="0"/>
          <w:lang w:eastAsia="en-US"/>
        </w:rPr>
        <w:t>Datasets must not exceed 10MB.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Kop2"/>
      </w:pPr>
      <w:bookmarkStart w:id="1044" w:name="_Toc487203132"/>
      <w:r w:rsidRPr="00D22CCD">
        <w:t>Display Scale Range</w:t>
      </w:r>
      <w:bookmarkEnd w:id="1044"/>
    </w:p>
    <w:p w14:paraId="0ACF2D0C" w14:textId="15B2A275" w:rsidR="00453023" w:rsidRDefault="007260E2">
      <w:pPr>
        <w:rPr>
          <w:ins w:id="1045"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046" w:author="Gert Morlion" w:date="2024-08-23T16:05:00Z" w16du:dateUtc="2024-08-23T14:05:00Z">
        <w:r w:rsidRPr="00D22CCD" w:rsidDel="00257970">
          <w:rPr>
            <w:rFonts w:cs="Arial"/>
            <w:b/>
            <w:bCs/>
          </w:rPr>
          <w:delText xml:space="preserve">maximum </w:delText>
        </w:r>
      </w:del>
      <w:ins w:id="1047" w:author="Gert Morlion" w:date="2024-08-23T16:05:00Z" w16du:dateUtc="2024-08-23T14:05:00Z">
        <w:r w:rsidR="00257970">
          <w:rPr>
            <w:rFonts w:cs="Arial"/>
            <w:b/>
            <w:bCs/>
          </w:rPr>
          <w:t>optimim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048"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ins w:id="1049" w:author="Gert Morlion" w:date="2023-06-05T13:45:00Z">
        <w:r>
          <w:t>There must not be overlapping scale ranges</w:t>
        </w:r>
      </w:ins>
      <w:ins w:id="1050" w:author="Gert Morlion" w:date="2024-08-23T16:08:00Z" w16du:dateUtc="2024-08-23T14:08:00Z">
        <w:r w:rsidR="00EA011D">
          <w:t xml:space="preserve"> </w:t>
        </w:r>
      </w:ins>
      <w:ins w:id="1051" w:author="Gert Morlion" w:date="2024-08-23T16:08:00Z">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052" w:author="Gert Morlion" w:date="2023-06-05T13:45:00Z">
        <w:r>
          <w:t>between datasets covering the same geographical area.</w:t>
        </w:r>
      </w:ins>
    </w:p>
    <w:p w14:paraId="7218CACD" w14:textId="7ED87213" w:rsidR="00DC5B03" w:rsidRDefault="007260E2">
      <w:pPr>
        <w:rPr>
          <w:ins w:id="1053" w:author="Gert Morlion" w:date="2023-06-05T13:45:00Z"/>
          <w:rFonts w:cs="Arial"/>
        </w:rPr>
      </w:pPr>
      <w:r w:rsidRPr="00D22CCD">
        <w:rPr>
          <w:rFonts w:cs="Arial"/>
        </w:rPr>
        <w:t xml:space="preserve">When the systems viewing scale 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054" w:author="Gert Morlion" w:date="2024-08-23T16:12:00Z">
        <w:r w:rsidR="00CD6BEE" w:rsidRPr="00693533">
          <w:rPr>
            <w:rFonts w:cs="Arial"/>
          </w:rPr>
          <w:t xml:space="preserve">the </w:t>
        </w:r>
        <w:r w:rsidR="00CD6BEE">
          <w:rPr>
            <w:rFonts w:cs="Arial"/>
          </w:rPr>
          <w:t>System Databas</w:t>
        </w:r>
      </w:ins>
      <w:ins w:id="1055" w:author="Gert Morlion" w:date="2024-08-23T16:12:00Z" w16du:dateUtc="2024-08-23T14:12:00Z">
        <w:r w:rsidR="00CD6BEE">
          <w:rPr>
            <w:rFonts w:cs="Arial"/>
          </w:rPr>
          <w:t>e</w:t>
        </w:r>
      </w:ins>
      <w:del w:id="1056" w:author="Gert Morlion" w:date="2024-08-23T16:12:00Z" w16du:dateUtc="2024-08-23T14: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p>
    <w:p w14:paraId="48FFDD08" w14:textId="6BD347A1" w:rsidR="00453023" w:rsidRDefault="007260E2">
      <w:pPr>
        <w:rPr>
          <w:ins w:id="1057" w:author="Gert Morlion" w:date="2024-08-23T16:14:00Z" w16du:dateUtc="2024-08-23T14:14:00Z"/>
          <w:rFonts w:cs="Arial"/>
        </w:rPr>
      </w:pPr>
      <w:r w:rsidRPr="00D22CCD">
        <w:rPr>
          <w:rFonts w:cs="Arial"/>
        </w:rPr>
        <w:t xml:space="preserve">When the </w:t>
      </w:r>
      <w:del w:id="1058" w:author="Gert Morlion" w:date="2024-08-23T16:13:00Z" w16du:dateUtc="2024-08-23T14:13:00Z">
        <w:r w:rsidRPr="00D22CCD" w:rsidDel="00691D5F">
          <w:rPr>
            <w:rFonts w:cs="Arial"/>
          </w:rPr>
          <w:delText>viewing scale</w:delText>
        </w:r>
      </w:del>
      <w:ins w:id="1059" w:author="Gert Morlion" w:date="2024-08-23T16:13:00Z" w16du:dateUtc="2024-08-23T14:13:00Z">
        <w:r w:rsidR="00691D5F">
          <w:rPr>
            <w:rFonts w:cs="Arial"/>
          </w:rPr>
          <w:t>SSVS</w:t>
        </w:r>
      </w:ins>
      <w:r w:rsidRPr="00D22CCD">
        <w:rPr>
          <w:rFonts w:cs="Arial"/>
        </w:rPr>
        <w:t xml:space="preserve"> is larger than the value indicated by </w:t>
      </w:r>
      <w:del w:id="1060" w:author="Gert Morlion" w:date="2024-08-23T16:13:00Z" w16du:dateUtc="2024-08-23T14:13:00Z">
        <w:r w:rsidRPr="00D22CCD" w:rsidDel="00691D5F">
          <w:rPr>
            <w:rFonts w:cs="Arial"/>
            <w:b/>
            <w:bCs/>
          </w:rPr>
          <w:delText xml:space="preserve">maximum </w:delText>
        </w:r>
      </w:del>
      <w:ins w:id="1061" w:author="Gert Morlion" w:date="2024-08-23T16:13:00Z" w16du:dateUtc="2024-08-23T14: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062" w:author="Gert Morlion" w:date="2024-08-23T16:13:00Z" w16du:dateUtc="2024-08-23T14:13:00Z">
        <w:r w:rsidR="00AE693F" w:rsidRPr="00D22CCD" w:rsidDel="00687A9E">
          <w:rPr>
            <w:rFonts w:cs="Arial"/>
            <w:b/>
            <w:bCs/>
          </w:rPr>
          <w:delText xml:space="preserve">maximum </w:delText>
        </w:r>
      </w:del>
      <w:ins w:id="1063" w:author="Gert Morlion" w:date="2024-08-23T16:13:00Z" w16du:dateUtc="2024-08-23T14: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064" w:author="Gert Morlion" w:date="2024-08-23T16:14:00Z" w16du:dateUtc="2024-08-23T14:14:00Z">
        <w:r w:rsidR="001C56D6">
          <w:rPr>
            <w:rFonts w:cs="Arial"/>
          </w:rPr>
          <w:t>n the SSCS is available</w:t>
        </w:r>
      </w:ins>
      <w:del w:id="1065" w:author="Gert Morlion" w:date="2024-08-23T16:14:00Z" w16du:dateUtc="2024-08-23T14:14:00Z">
        <w:r w:rsidR="00AE693F" w:rsidRPr="00D22CCD" w:rsidDel="001C56D6">
          <w:rPr>
            <w:rFonts w:cs="Arial"/>
          </w:rPr>
          <w:delText>t the skipper’s selected viewing scale (SSV</w:delText>
        </w:r>
        <w:r w:rsidR="00AE693F" w:rsidRPr="00D22CCD" w:rsidDel="0066241E">
          <w:rPr>
            <w:rFonts w:cs="Arial"/>
          </w:rPr>
          <w:delText>S)</w:delText>
        </w:r>
      </w:del>
      <w:ins w:id="1066" w:author="Gert Morlion" w:date="2024-08-23T16:14:00Z" w16du:dateUtc="2024-08-23T14: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6EB1A12C" w:rsidR="00320BFB" w:rsidRDefault="00320BFB" w:rsidP="00320BFB">
      <w:pPr>
        <w:spacing w:after="120" w:line="240" w:lineRule="auto"/>
        <w:rPr>
          <w:ins w:id="1067" w:author="Gert Morlion" w:date="2024-08-23T16:14:00Z"/>
          <w:rFonts w:cs="Arial"/>
        </w:rPr>
      </w:pPr>
      <w:ins w:id="1068" w:author="Gert Morlion" w:date="2024-08-23T16:14:00Z">
        <w:r w:rsidRPr="004507E0">
          <w:rPr>
            <w:rFonts w:cs="Arial"/>
          </w:rPr>
          <w:t xml:space="preserve">When the </w:t>
        </w:r>
      </w:ins>
      <w:ins w:id="1069" w:author="Gert Morlion" w:date="2024-08-23T16:14:00Z" w16du:dateUtc="2024-08-23T14:14:00Z">
        <w:r>
          <w:rPr>
            <w:rFonts w:cs="Arial"/>
          </w:rPr>
          <w:t>S</w:t>
        </w:r>
      </w:ins>
      <w:ins w:id="1070" w:author="Gert Morlion" w:date="2024-08-23T16:14:00Z">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pPr>
        <w:rPr>
          <w:ins w:id="1071" w:author="Gert Morlion" w:date="2023-06-05T13:45:00Z"/>
          <w:rFonts w:cs="Arial"/>
        </w:rPr>
      </w:pPr>
    </w:p>
    <w:p w14:paraId="34CF169A" w14:textId="662AF323" w:rsidR="00DC5B03" w:rsidRPr="00D22CCD" w:rsidRDefault="00DC5B03">
      <w:pPr>
        <w:rPr>
          <w:rFonts w:cs="Arial"/>
        </w:rPr>
      </w:pPr>
      <w:ins w:id="1072" w:author="Gert Morlion" w:date="2023-06-05T13:45:00Z">
        <w:r>
          <w:lastRenderedPageBreak/>
          <w:t xml:space="preserve">Within </w:t>
        </w:r>
      </w:ins>
      <w:ins w:id="1073" w:author="Gert Morlion [3]" w:date="2023-06-07T09:24:00Z">
        <w:r w:rsidR="00ED6A5E">
          <w:t>I</w:t>
        </w:r>
      </w:ins>
      <w:ins w:id="1074"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075" w:author="Gert Morlion" w:date="2024-08-23T16:15:00Z" w16du:dateUtc="2024-08-23T14:15:00Z">
        <w:r w:rsidR="00CC0E15">
          <w:t>I</w:t>
        </w:r>
      </w:ins>
      <w:ins w:id="1076" w:author="Gert Morlion" w:date="2023-06-05T13:45:00Z">
        <w:r>
          <w:t xml:space="preserve">ECDIS will display the larger scale dataset until the </w:t>
        </w:r>
      </w:ins>
      <w:ins w:id="1077" w:author="Gert Morlion" w:date="2024-08-23T16:15:00Z" w16du:dateUtc="2024-08-23T14:15:00Z">
        <w:r w:rsidR="00320BFB">
          <w:t>S</w:t>
        </w:r>
      </w:ins>
      <w:ins w:id="1078" w:author="Gert Morlion" w:date="2023-06-05T13:45:00Z">
        <w:r>
          <w:t xml:space="preserve">SVS is equal to or at smaller scale than the </w:t>
        </w:r>
        <w:r w:rsidRPr="00320BFB">
          <w:rPr>
            <w:b/>
            <w:bCs/>
            <w:strike/>
          </w:rPr>
          <w:t>maximum</w:t>
        </w:r>
      </w:ins>
      <w:ins w:id="1079" w:author="Gert Morlion" w:date="2024-08-23T16:15:00Z" w16du:dateUtc="2024-08-23T14:15:00Z">
        <w:r w:rsidR="00320BFB" w:rsidRPr="00320BFB">
          <w:rPr>
            <w:b/>
            <w:bCs/>
          </w:rPr>
          <w:t>optimum</w:t>
        </w:r>
      </w:ins>
      <w:ins w:id="1080"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Kop2"/>
      </w:pPr>
      <w:bookmarkStart w:id="1081" w:name="_Toc487203133"/>
      <w:r w:rsidRPr="00D22CCD">
        <w:t xml:space="preserve">Dataset </w:t>
      </w:r>
      <w:ins w:id="1082" w:author="Gert Morlion" w:date="2024-08-23T16:15:00Z" w16du:dateUtc="2024-08-23T14:15:00Z">
        <w:r w:rsidR="00CC0E15">
          <w:t>l</w:t>
        </w:r>
      </w:ins>
      <w:del w:id="1083" w:author="Gert Morlion" w:date="2024-08-23T16:16:00Z" w16du:dateUtc="2024-08-23T14:16:00Z">
        <w:r w:rsidRPr="00D22CCD" w:rsidDel="00CC0E15">
          <w:delText>L</w:delText>
        </w:r>
      </w:del>
      <w:r w:rsidRPr="00D22CCD">
        <w:t xml:space="preserve">oading and </w:t>
      </w:r>
      <w:bookmarkEnd w:id="1081"/>
      <w:ins w:id="1084" w:author="Gert Morlion" w:date="2024-08-23T16:16:00Z" w16du:dateUtc="2024-08-23T14:16:00Z">
        <w:r w:rsidR="00CC0E15">
          <w:t>d</w:t>
        </w:r>
      </w:ins>
      <w:del w:id="1085" w:author="Gert Morlion" w:date="2024-08-23T16:16:00Z" w16du:dateUtc="2024-08-23T14:16:00Z">
        <w:r w:rsidR="00AE693F" w:rsidRPr="00D22CCD" w:rsidDel="00CC0E15">
          <w:delText>D</w:delText>
        </w:r>
      </w:del>
      <w:r w:rsidR="00AE693F" w:rsidRPr="00D22CCD">
        <w:t xml:space="preserve">isplay </w:t>
      </w:r>
      <w:ins w:id="1086" w:author="Gert Morlion" w:date="2024-08-23T16:16:00Z" w16du:dateUtc="2024-08-23T14:16:00Z">
        <w:r w:rsidR="00CC0E15">
          <w:t>o</w:t>
        </w:r>
      </w:ins>
      <w:del w:id="1087" w:author="Gert Morlion" w:date="2024-08-23T16:16:00Z" w16du:dateUtc="2024-08-23T14:16:00Z">
        <w:r w:rsidR="00AE693F" w:rsidRPr="00D22CCD" w:rsidDel="00CC0E15">
          <w:delText>O</w:delText>
        </w:r>
      </w:del>
      <w:r w:rsidR="00AE693F" w:rsidRPr="00D22CCD">
        <w:t>rder</w:t>
      </w:r>
    </w:p>
    <w:p w14:paraId="1DA73323" w14:textId="27FF84BD" w:rsidR="00453023" w:rsidRDefault="005B5B4B">
      <w:pPr>
        <w:rPr>
          <w:ins w:id="1088" w:author="Gert Morlion" w:date="2023-06-05T13:46:00Z"/>
          <w:rFonts w:cs="Arial"/>
          <w:lang w:val="en-AU"/>
        </w:rPr>
      </w:pPr>
      <w:ins w:id="1089" w:author="Gert Morlion" w:date="2024-08-23T16:16:00Z" w16du:dateUtc="2024-08-23T14:16:00Z">
        <w:r>
          <w:rPr>
            <w:rFonts w:cs="Arial"/>
          </w:rPr>
          <w:t>N</w:t>
        </w:r>
      </w:ins>
      <w:del w:id="1090" w:author="Gert Morlion" w:date="2024-08-23T16:16:00Z" w16du:dateUtc="2024-08-23T14:16:00Z">
        <w:r w:rsidR="007260E2" w:rsidRPr="00D22CCD" w:rsidDel="005B5B4B">
          <w:rPr>
            <w:rFonts w:cs="Arial"/>
          </w:rPr>
          <w:delText>A n</w:delText>
        </w:r>
      </w:del>
      <w:r w:rsidR="007260E2" w:rsidRPr="00D22CCD">
        <w:rPr>
          <w:rFonts w:cs="Arial"/>
        </w:rPr>
        <w:t>ew algorithm</w:t>
      </w:r>
      <w:ins w:id="1091" w:author="Gert Morlion" w:date="2024-08-23T16:16:00Z" w16du:dateUtc="2024-08-23T14:16:00Z">
        <w:r>
          <w:rPr>
            <w:rFonts w:cs="Arial"/>
          </w:rPr>
          <w:t>s for datasets loading and unloading, ande rendering (display</w:t>
        </w:r>
        <w:r w:rsidR="007E2E2A">
          <w:rPr>
            <w:rFonts w:cs="Arial"/>
          </w:rPr>
          <w:t>)</w:t>
        </w:r>
      </w:ins>
      <w:del w:id="1092" w:author="Gert Morlion" w:date="2024-08-23T16:16:00Z" w16du:dateUtc="2024-08-23T14:16:00Z">
        <w:r w:rsidR="007260E2" w:rsidRPr="00D22CCD" w:rsidDel="007E2E2A">
          <w:rPr>
            <w:rFonts w:cs="Arial"/>
          </w:rPr>
          <w:delText xml:space="preserve"> based on producer defined dataset display scales (minimum and maximum) for dataset loading </w:delText>
        </w:r>
      </w:del>
      <w:del w:id="1093" w:author="Gert Morlion" w:date="2024-08-23T16:17:00Z" w16du:dateUtc="2024-08-23T14:17:00Z">
        <w:r w:rsidR="007260E2" w:rsidRPr="00D22CCD" w:rsidDel="007E2E2A">
          <w:rPr>
            <w:rFonts w:cs="Arial"/>
          </w:rPr>
          <w:delText>and unloading</w:delText>
        </w:r>
      </w:del>
      <w:r w:rsidR="007260E2" w:rsidRPr="00D22CCD">
        <w:rPr>
          <w:rFonts w:cs="Arial"/>
        </w:rPr>
        <w:t xml:space="preserve"> within a navigation system </w:t>
      </w:r>
      <w:ins w:id="1094" w:author="Gert Morlion" w:date="2024-08-23T16:17:00Z" w16du:dateUtc="2024-08-23T14:17:00Z">
        <w:r w:rsidR="007E2E2A">
          <w:rPr>
            <w:rFonts w:cs="Arial"/>
          </w:rPr>
          <w:t>are</w:t>
        </w:r>
      </w:ins>
      <w:del w:id="1095" w:author="Gert Morlion" w:date="2024-08-23T16:17:00Z" w16du:dateUtc="2024-08-23T14: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096"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21486064" w:rsidR="00DC5B03" w:rsidRPr="00DC5B03" w:rsidRDefault="00DC5B03" w:rsidP="00DC5B03">
      <w:pPr>
        <w:rPr>
          <w:ins w:id="1097" w:author="Gert Morlion" w:date="2023-06-05T13:46:00Z"/>
          <w:rFonts w:cs="Arial"/>
          <w:color w:val="000000"/>
          <w:lang w:eastAsia="en-GB"/>
        </w:rPr>
      </w:pPr>
      <w:commentRangeStart w:id="1098"/>
      <w:ins w:id="1099"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00" w:author="Gert Morlion" w:date="2024-08-23T16:18:00Z" w16du:dateUtc="2024-08-23T14:18:00Z">
        <w:r w:rsidR="00E31722">
          <w:rPr>
            <w:rFonts w:cs="Arial"/>
            <w:color w:val="000000"/>
            <w:lang w:eastAsia="en-GB"/>
          </w:rPr>
          <w:t xml:space="preserve">S-98 </w:t>
        </w:r>
      </w:ins>
      <w:ins w:id="1101" w:author="Gert Morlion" w:date="2023-06-05T13:46:00Z">
        <w:r w:rsidRPr="00DC5B03">
          <w:rPr>
            <w:rFonts w:cs="Arial"/>
            <w:color w:val="000000"/>
            <w:lang w:eastAsia="en-GB"/>
          </w:rPr>
          <w:t xml:space="preserve">Annex </w:t>
        </w:r>
      </w:ins>
      <w:ins w:id="1102" w:author="Gert Morlion" w:date="2024-08-23T16:18:00Z" w16du:dateUtc="2024-08-23T14:18:00Z">
        <w:r w:rsidR="00E31722">
          <w:rPr>
            <w:rFonts w:cs="Arial"/>
            <w:color w:val="000000"/>
            <w:lang w:eastAsia="en-GB"/>
          </w:rPr>
          <w:t>C. Appendix</w:t>
        </w:r>
        <w:r w:rsidR="00E82EAF">
          <w:rPr>
            <w:rFonts w:cs="Arial"/>
            <w:color w:val="000000"/>
            <w:lang w:eastAsia="en-GB"/>
          </w:rPr>
          <w:t xml:space="preserve"> C-5</w:t>
        </w:r>
      </w:ins>
      <w:ins w:id="1103"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04" w:author="Gert Morlion" w:date="2024-08-23T16:18:00Z" w16du:dateUtc="2024-08-23T14:18:00Z">
        <w:r w:rsidR="00E82EAF">
          <w:rPr>
            <w:rFonts w:cs="Arial"/>
            <w:i/>
            <w:iCs/>
            <w:color w:val="000000"/>
            <w:lang w:eastAsia="en-GB"/>
          </w:rPr>
          <w:t xml:space="preserve"> and Dataset Display Order (Dataset Rendering)</w:t>
        </w:r>
      </w:ins>
      <w:ins w:id="1105" w:author="Gert Morlion" w:date="2023-06-05T13:46:00Z">
        <w:r w:rsidRPr="00DC5B03">
          <w:rPr>
            <w:rFonts w:cs="Arial"/>
            <w:color w:val="000000"/>
            <w:lang w:eastAsia="en-GB"/>
          </w:rPr>
          <w:t xml:space="preserve">. </w:t>
        </w:r>
      </w:ins>
      <w:commentRangeEnd w:id="1098"/>
      <w:ins w:id="1106" w:author="Gert Morlion" w:date="2024-08-23T16:19:00Z" w16du:dateUtc="2024-08-23T14:19:00Z">
        <w:r w:rsidR="00E60A4E">
          <w:rPr>
            <w:rStyle w:val="Verwijzingopmerking"/>
          </w:rPr>
          <w:commentReference w:id="1098"/>
        </w:r>
      </w:ins>
    </w:p>
    <w:p w14:paraId="3E3AB14D" w14:textId="77777777" w:rsidR="00DC5B03" w:rsidRPr="00DC5B03" w:rsidRDefault="00DC5B03" w:rsidP="00DC5B03">
      <w:pPr>
        <w:rPr>
          <w:ins w:id="1107" w:author="Gert Morlion" w:date="2023-06-05T13:46:00Z"/>
          <w:rFonts w:cs="Arial"/>
          <w:color w:val="000000"/>
          <w:lang w:eastAsia="en-GB"/>
        </w:rPr>
      </w:pPr>
      <w:ins w:id="1108"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09"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Kop3"/>
        <w:rPr>
          <w:ins w:id="1110" w:author="Gert Morlion" w:date="2023-06-05T13:47:00Z"/>
        </w:rPr>
      </w:pPr>
      <w:bookmarkStart w:id="1111" w:name="_Toc487203134"/>
      <w:r w:rsidRPr="00D22CCD">
        <w:t xml:space="preserve">Dataset </w:t>
      </w:r>
      <w:ins w:id="1112" w:author="Gert Morlion" w:date="2024-08-23T16:19:00Z" w16du:dateUtc="2024-08-23T14:19:00Z">
        <w:r w:rsidR="00E60A4E">
          <w:t>l</w:t>
        </w:r>
      </w:ins>
      <w:del w:id="1113" w:author="Gert Morlion" w:date="2024-08-23T16:19:00Z" w16du:dateUtc="2024-08-23T14:19:00Z">
        <w:r w:rsidRPr="00D22CCD" w:rsidDel="00E60A4E">
          <w:delText>L</w:delText>
        </w:r>
      </w:del>
      <w:r w:rsidRPr="00D22CCD">
        <w:t xml:space="preserve">oading </w:t>
      </w:r>
      <w:ins w:id="1114" w:author="Gert Morlion" w:date="2024-08-23T16:19:00Z" w16du:dateUtc="2024-08-23T14:19:00Z">
        <w:r w:rsidR="00E60A4E">
          <w:t>a</w:t>
        </w:r>
      </w:ins>
      <w:del w:id="1115" w:author="Gert Morlion" w:date="2024-08-23T16:19:00Z" w16du:dateUtc="2024-08-23T14:19:00Z">
        <w:r w:rsidRPr="00D22CCD" w:rsidDel="00E60A4E">
          <w:delText>A</w:delText>
        </w:r>
      </w:del>
      <w:r w:rsidRPr="00D22CCD">
        <w:t>lgorithm</w:t>
      </w:r>
      <w:bookmarkEnd w:id="1111"/>
      <w:ins w:id="1116" w:author="Gert Morlion" w:date="2023-06-05T13:47:00Z">
        <w:r w:rsidR="00DC5B03">
          <w:t xml:space="preserve"> (dataset selection)</w:t>
        </w:r>
      </w:ins>
    </w:p>
    <w:p w14:paraId="49D4653D" w14:textId="4CC03E1F" w:rsidR="00DC5B03" w:rsidRPr="00446BAF" w:rsidRDefault="00DC5B03" w:rsidP="00DC5B03">
      <w:pPr>
        <w:rPr>
          <w:ins w:id="1117" w:author="Gert Morlion" w:date="2023-06-05T13:47:00Z"/>
          <w:lang w:val="fr-FR"/>
        </w:rPr>
      </w:pPr>
      <w:ins w:id="1118" w:author="Gert Morlion" w:date="2023-06-05T13:47:00Z">
        <w:r>
          <w:t xml:space="preserve">See </w:t>
        </w:r>
      </w:ins>
      <w:ins w:id="1119" w:author="Gert Morlion" w:date="2024-08-23T16:20:00Z" w16du:dateUtc="2024-08-23T14:20:00Z">
        <w:r w:rsidR="00E60A4E">
          <w:t xml:space="preserve">S-98 </w:t>
        </w:r>
      </w:ins>
      <w:ins w:id="1120" w:author="Gert Morlion" w:date="2023-06-05T13:47:00Z">
        <w:r>
          <w:t xml:space="preserve">Annex </w:t>
        </w:r>
      </w:ins>
      <w:ins w:id="1121" w:author="Gert Morlion" w:date="2024-08-23T16:20:00Z" w16du:dateUtc="2024-08-23T14:20:00Z">
        <w:r w:rsidR="00E60A4E">
          <w:t>C</w:t>
        </w:r>
        <w:r w:rsidR="00446BAF">
          <w:t>. Appendix C-5</w:t>
        </w:r>
      </w:ins>
      <w:ins w:id="1122" w:author="Gert Morlion" w:date="2023-06-05T13:47:00Z">
        <w:r>
          <w:t xml:space="preserve">– </w:t>
        </w:r>
        <w:r>
          <w:rPr>
            <w:i/>
            <w:iCs/>
          </w:rPr>
          <w:t>Dataset Loading Algorithm (Dataset Selection)</w:t>
        </w:r>
      </w:ins>
      <w:ins w:id="1123" w:author="Gert Morlion" w:date="2024-08-23T16:20:00Z" w16du:dateUtc="2024-08-23T14:20:00Z">
        <w:r w:rsidR="00446BAF" w:rsidRPr="00446BAF">
          <w:rPr>
            <w:rFonts w:cs="Arial"/>
            <w:i/>
            <w:iCs/>
            <w:color w:val="000000"/>
            <w:lang w:eastAsia="en-GB"/>
          </w:rPr>
          <w:t xml:space="preserve"> </w:t>
        </w:r>
      </w:ins>
      <w:ins w:id="1124" w:author="Gert Morlion" w:date="2024-08-23T16:20:00Z">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125"/>
        <w:commentRangeEnd w:id="1125"/>
        <w:r w:rsidR="00446BAF">
          <w:rPr>
            <w:rStyle w:val="Verwijzingopmerking"/>
          </w:rPr>
          <w:commentReference w:id="1125"/>
        </w:r>
      </w:ins>
    </w:p>
    <w:p w14:paraId="591E7871" w14:textId="7B524A17" w:rsidR="00DC5B03" w:rsidRPr="00DC5B03" w:rsidRDefault="00DC5B03" w:rsidP="00DC5B03">
      <w:pPr>
        <w:pStyle w:val="Kop3"/>
        <w:rPr>
          <w:ins w:id="1126" w:author="Gert Morlion" w:date="2023-06-05T13:48:00Z"/>
          <w:rFonts w:cs="Arial"/>
          <w:color w:val="000000"/>
          <w:lang w:eastAsia="en-GB"/>
        </w:rPr>
      </w:pPr>
      <w:ins w:id="1127" w:author="Gert Morlion" w:date="2023-06-05T13:48:00Z">
        <w:r w:rsidRPr="00DC5B03">
          <w:t>Dataset</w:t>
        </w:r>
        <w:r w:rsidRPr="00DC5B03">
          <w:rPr>
            <w:rFonts w:cs="Arial"/>
            <w:color w:val="000000"/>
            <w:lang w:eastAsia="en-GB"/>
          </w:rPr>
          <w:t xml:space="preserve"> display order (dataset rendering) </w:t>
        </w:r>
      </w:ins>
    </w:p>
    <w:p w14:paraId="56F2112A" w14:textId="77777777" w:rsidR="004C20A2" w:rsidRDefault="004C20A2" w:rsidP="00DC5B03">
      <w:pPr>
        <w:rPr>
          <w:ins w:id="1128" w:author="Gert Morlion" w:date="2024-08-23T16:21:00Z" w16du:dateUtc="2024-08-23T14:21:00Z"/>
          <w:rFonts w:cs="Arial"/>
        </w:rPr>
      </w:pPr>
      <w:commentRangeStart w:id="1129"/>
      <w:ins w:id="1130" w:author="Gert Morlion" w:date="2024-08-23T16:21: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ins>
      <w:commentRangeEnd w:id="1129"/>
      <w:ins w:id="1131" w:author="Gert Morlion" w:date="2024-08-23T16:21:00Z" w16du:dateUtc="2024-08-23T14:21:00Z">
        <w:r>
          <w:rPr>
            <w:rStyle w:val="Verwijzingopmerking"/>
          </w:rPr>
          <w:commentReference w:id="1129"/>
        </w:r>
      </w:ins>
    </w:p>
    <w:p w14:paraId="410858E3" w14:textId="42F1F288" w:rsidR="00DC5B03" w:rsidRDefault="00DC5B03" w:rsidP="00DC5B03">
      <w:pPr>
        <w:rPr>
          <w:ins w:id="1132" w:author="Gert Morlion" w:date="2023-06-05T13:49:00Z"/>
          <w:rFonts w:cs="Arial"/>
          <w:color w:val="000000"/>
          <w:lang w:eastAsia="en-GB"/>
        </w:rPr>
      </w:pPr>
      <w:ins w:id="1133" w:author="Gert Morlion" w:date="2023-06-05T13:48:00Z">
        <w:r w:rsidRPr="00DC5B03">
          <w:rPr>
            <w:rFonts w:cs="Arial"/>
            <w:color w:val="000000"/>
            <w:lang w:eastAsia="en-GB"/>
          </w:rPr>
          <w:t>Figures 4-7 to 4-9 below are intended to assist in understanding how the datasets should be displayed in the system graphics window:</w:t>
        </w:r>
      </w:ins>
    </w:p>
    <w:p w14:paraId="56B7BDDD" w14:textId="2CF65E5E" w:rsidR="00DC5B03" w:rsidRDefault="003C59D7" w:rsidP="00DC5B03">
      <w:pPr>
        <w:rPr>
          <w:ins w:id="1134" w:author="Gert Morlion" w:date="2023-06-05T13:49:00Z"/>
        </w:rPr>
      </w:pPr>
      <w:ins w:id="1135" w:author="Gert Morlion" w:date="2023-06-05T13:49:00Z">
        <w:r>
          <w:rPr>
            <w:noProof/>
          </w:rPr>
          <w:lastRenderedPageBreak/>
          <w:pict w14:anchorId="490A2D5B">
            <v:shape id="_x0000_i1034" type="#_x0000_t75" alt="" style="width:453.75pt;height:225pt;mso-width-percent:0;mso-height-percent:0;mso-width-percent:0;mso-height-percent:0">
              <v:imagedata r:id="rId29" o:title=""/>
            </v:shape>
          </w:pict>
        </w:r>
      </w:ins>
    </w:p>
    <w:p w14:paraId="028F0D3A" w14:textId="29B969A3" w:rsidR="00DC5B03" w:rsidRDefault="00DC5B03" w:rsidP="00DC5B03">
      <w:pPr>
        <w:jc w:val="center"/>
        <w:rPr>
          <w:ins w:id="1136" w:author="Gert Morlion" w:date="2023-06-05T13:49:00Z"/>
          <w:b/>
          <w:bCs/>
          <w:sz w:val="18"/>
          <w:szCs w:val="18"/>
        </w:rPr>
      </w:pPr>
      <w:ins w:id="1137" w:author="Gert Morlion" w:date="2023-06-05T13:49:00Z">
        <w:r>
          <w:rPr>
            <w:b/>
            <w:bCs/>
            <w:sz w:val="18"/>
            <w:szCs w:val="18"/>
          </w:rPr>
          <w:t>Figure 4-7 – Dataset loading – scenario 1</w:t>
        </w:r>
      </w:ins>
    </w:p>
    <w:p w14:paraId="49166862" w14:textId="55277D13" w:rsidR="00DC5B03" w:rsidRDefault="003C59D7" w:rsidP="00DC5B03">
      <w:pPr>
        <w:jc w:val="center"/>
        <w:rPr>
          <w:ins w:id="1138" w:author="Gert Morlion" w:date="2023-06-05T13:49:00Z"/>
        </w:rPr>
      </w:pPr>
      <w:ins w:id="1139" w:author="Gert Morlion" w:date="2023-06-05T13:49:00Z">
        <w:r>
          <w:rPr>
            <w:noProof/>
          </w:rPr>
          <w:pict w14:anchorId="519073D1">
            <v:shape id="_x0000_i1035" type="#_x0000_t75" alt="" style="width:453.75pt;height:225.75pt;mso-width-percent:0;mso-height-percent:0;mso-width-percent:0;mso-height-percent:0">
              <v:imagedata r:id="rId30" o:title=""/>
            </v:shape>
          </w:pict>
        </w:r>
      </w:ins>
    </w:p>
    <w:p w14:paraId="66F632BE" w14:textId="17430DC3" w:rsidR="00DC5B03" w:rsidRDefault="00DC5B03" w:rsidP="00DC5B03">
      <w:pPr>
        <w:tabs>
          <w:tab w:val="center" w:pos="4544"/>
          <w:tab w:val="left" w:pos="6860"/>
        </w:tabs>
        <w:jc w:val="left"/>
        <w:rPr>
          <w:ins w:id="1140" w:author="Gert Morlion" w:date="2023-06-05T13:50:00Z"/>
          <w:b/>
          <w:bCs/>
          <w:sz w:val="18"/>
          <w:szCs w:val="18"/>
        </w:rPr>
      </w:pPr>
      <w:ins w:id="1141" w:author="Gert Morlion" w:date="2023-06-05T13:50:00Z">
        <w:r>
          <w:rPr>
            <w:b/>
            <w:bCs/>
            <w:sz w:val="18"/>
            <w:szCs w:val="18"/>
          </w:rPr>
          <w:tab/>
        </w:r>
      </w:ins>
      <w:ins w:id="1142" w:author="Gert Morlion" w:date="2023-06-05T13:49:00Z">
        <w:r>
          <w:rPr>
            <w:b/>
            <w:bCs/>
            <w:sz w:val="18"/>
            <w:szCs w:val="18"/>
          </w:rPr>
          <w:t>Figure 4-8 – Dataset loading – scenario 2</w:t>
        </w:r>
      </w:ins>
      <w:ins w:id="1143" w:author="Gert Morlion" w:date="2023-06-05T13:50:00Z">
        <w:r>
          <w:rPr>
            <w:b/>
            <w:bCs/>
            <w:sz w:val="18"/>
            <w:szCs w:val="18"/>
          </w:rPr>
          <w:tab/>
        </w:r>
      </w:ins>
    </w:p>
    <w:p w14:paraId="0273A971" w14:textId="0E8AE73F" w:rsidR="00DC5B03" w:rsidRDefault="003C59D7" w:rsidP="00DC5B03">
      <w:pPr>
        <w:tabs>
          <w:tab w:val="center" w:pos="4544"/>
          <w:tab w:val="left" w:pos="6860"/>
        </w:tabs>
        <w:jc w:val="left"/>
        <w:rPr>
          <w:ins w:id="1144" w:author="Gert Morlion" w:date="2023-06-05T13:50:00Z"/>
        </w:rPr>
      </w:pPr>
      <w:ins w:id="1145" w:author="Gert Morlion" w:date="2023-06-05T13:50:00Z">
        <w:r>
          <w:rPr>
            <w:noProof/>
          </w:rPr>
          <w:lastRenderedPageBreak/>
          <w:pict w14:anchorId="710AE1E8">
            <v:shape id="_x0000_i1036" type="#_x0000_t75" alt="" style="width:453.75pt;height:225.75pt;mso-width-percent:0;mso-height-percent:0;mso-width-percent:0;mso-height-percent:0">
              <v:imagedata r:id="rId31" o:title=""/>
            </v:shape>
          </w:pict>
        </w:r>
      </w:ins>
    </w:p>
    <w:p w14:paraId="01D622D9" w14:textId="562A5833" w:rsidR="00DC5B03" w:rsidRPr="00DC5B03" w:rsidRDefault="00DC5B03" w:rsidP="00DC5B03">
      <w:pPr>
        <w:tabs>
          <w:tab w:val="center" w:pos="4544"/>
          <w:tab w:val="left" w:pos="6860"/>
        </w:tabs>
        <w:jc w:val="center"/>
      </w:pPr>
      <w:ins w:id="1146" w:author="Gert Morlion" w:date="2023-06-05T13:50:00Z">
        <w:r>
          <w:rPr>
            <w:b/>
            <w:bCs/>
            <w:sz w:val="18"/>
            <w:szCs w:val="18"/>
          </w:rPr>
          <w:t>Figure 4-9 – Dataset loading – scenario 3</w:t>
        </w:r>
      </w:ins>
    </w:p>
    <w:p w14:paraId="63477DE1" w14:textId="47711704" w:rsidR="00453023" w:rsidRPr="00D22CCD" w:rsidDel="00DC5B03" w:rsidRDefault="007260E2">
      <w:pPr>
        <w:rPr>
          <w:del w:id="1147" w:author="Gert Morlion" w:date="2023-06-05T13:50:00Z"/>
          <w:rFonts w:cs="Arial"/>
        </w:rPr>
      </w:pPr>
      <w:del w:id="1148"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149" w:author="Gert Morlion" w:date="2023-06-05T13:50:00Z"/>
          <w:rFonts w:cs="Arial"/>
        </w:rPr>
      </w:pPr>
      <w:del w:id="1150"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151" w:author="Gert Morlion" w:date="2023-06-05T13:50:00Z"/>
          <w:rFonts w:cs="Arial"/>
        </w:rPr>
      </w:pPr>
    </w:p>
    <w:p w14:paraId="569EF7B0" w14:textId="7674CE01" w:rsidR="00453023" w:rsidRPr="00D22CCD" w:rsidRDefault="003C59D7">
      <w:pPr>
        <w:keepNext/>
      </w:pPr>
      <w:del w:id="1152" w:author="Gert Morlion" w:date="2023-06-05T13:50:00Z">
        <w:r>
          <w:rPr>
            <w:noProof/>
            <w:sz w:val="16"/>
            <w:lang w:val="en-US" w:eastAsia="ko-KR"/>
          </w:rPr>
          <w:lastRenderedPageBreak/>
          <w:pict w14:anchorId="3EAD17AB">
            <v:shape id="_x0000_i1037" type="#_x0000_t75" alt="" style="width:455.25pt;height:324.75pt;visibility:visible;mso-width-percent:0;mso-height-percent:0;mso-width-percent:0;mso-height-percent:0">
              <v:imagedata r:id="rId32" o:title=""/>
            </v:shape>
          </w:pict>
        </w:r>
      </w:del>
    </w:p>
    <w:p w14:paraId="2B90FFCB" w14:textId="41D2C1AC" w:rsidR="00453023" w:rsidRPr="00D22CCD" w:rsidDel="00DC5B03" w:rsidRDefault="007260E2">
      <w:pPr>
        <w:pStyle w:val="Bijschrift"/>
        <w:jc w:val="center"/>
        <w:rPr>
          <w:del w:id="1153" w:author="Gert Morlion" w:date="2023-06-05T13:52:00Z"/>
          <w:rFonts w:cs="Arial"/>
        </w:rPr>
      </w:pPr>
      <w:del w:id="1154"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155" w:author="Gert Morlion" w:date="2023-06-05T13:52:00Z"/>
        </w:rPr>
      </w:pPr>
    </w:p>
    <w:p w14:paraId="6543760C" w14:textId="4E358B8C" w:rsidR="00453023" w:rsidRPr="00D22CCD" w:rsidDel="00DC5B03" w:rsidRDefault="007260E2" w:rsidP="00B0696B">
      <w:pPr>
        <w:numPr>
          <w:ilvl w:val="0"/>
          <w:numId w:val="14"/>
        </w:numPr>
        <w:rPr>
          <w:del w:id="1156" w:author="Gert Morlion" w:date="2023-06-05T13:52:00Z"/>
          <w:rFonts w:cs="Arial"/>
        </w:rPr>
      </w:pPr>
      <w:del w:id="1157"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jstalinea"/>
        <w:spacing w:after="200" w:line="276" w:lineRule="auto"/>
        <w:rPr>
          <w:del w:id="1158" w:author="Gert Morlion" w:date="2023-06-05T13:52:00Z"/>
          <w:rFonts w:cs="Arial"/>
        </w:rPr>
      </w:pPr>
      <w:del w:id="1159"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jstalinea"/>
        <w:spacing w:after="200" w:line="276" w:lineRule="auto"/>
        <w:ind w:left="680"/>
        <w:rPr>
          <w:del w:id="1160" w:author="Gert Morlion" w:date="2023-06-05T13:52:00Z"/>
          <w:rFonts w:cs="Arial"/>
        </w:rPr>
      </w:pPr>
      <w:del w:id="1161"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jstalinea"/>
        <w:spacing w:after="200" w:line="276" w:lineRule="auto"/>
        <w:ind w:left="680"/>
        <w:rPr>
          <w:del w:id="1162" w:author="Gert Morlion" w:date="2023-06-05T13:52:00Z"/>
          <w:rFonts w:cs="Arial"/>
        </w:rPr>
      </w:pPr>
      <w:del w:id="1163"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jstalinea"/>
        <w:spacing w:after="200" w:line="276" w:lineRule="auto"/>
        <w:ind w:left="680"/>
        <w:rPr>
          <w:del w:id="1164" w:author="Gert Morlion" w:date="2023-06-05T13:52:00Z"/>
          <w:rFonts w:cs="Arial"/>
        </w:rPr>
      </w:pPr>
      <w:del w:id="1165"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166" w:author="Gert Morlion" w:date="2023-06-05T13:52:00Z"/>
          <w:rFonts w:cs="Arial"/>
        </w:rPr>
      </w:pPr>
      <w:del w:id="1167"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168" w:author="Gert Morlion" w:date="2023-06-05T13:52:00Z"/>
          <w:rFonts w:cs="Arial"/>
        </w:rPr>
      </w:pPr>
      <w:del w:id="1169"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170" w:author="Gert Morlion" w:date="2023-06-05T13:52:00Z"/>
        </w:rPr>
      </w:pPr>
      <w:del w:id="1171"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172" w:author="Gert Morlion" w:date="2023-06-05T13:52:00Z"/>
          <w:noProof/>
        </w:rPr>
      </w:pPr>
      <w:del w:id="1173"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3C59D7">
      <w:pPr>
        <w:keepNext/>
        <w:rPr>
          <w:del w:id="1174" w:author="Gert Morlion" w:date="2023-06-05T13:52:00Z"/>
        </w:rPr>
      </w:pPr>
      <w:del w:id="1175" w:author="Gert Morlion" w:date="2023-06-05T13:52:00Z">
        <w:r>
          <w:rPr>
            <w:noProof/>
            <w:lang w:val="en-US" w:eastAsia="ko-KR"/>
          </w:rPr>
          <w:pict w14:anchorId="1171DD5B">
            <v:shape id="_x0000_i1038" type="#_x0000_t75" alt="" style="width:453.75pt;height:312.75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ijschrift"/>
        <w:jc w:val="center"/>
        <w:rPr>
          <w:del w:id="1176" w:author="Gert Morlion" w:date="2023-06-05T13:52:00Z"/>
        </w:rPr>
      </w:pPr>
      <w:del w:id="1177"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3C59D7">
      <w:pPr>
        <w:jc w:val="center"/>
        <w:rPr>
          <w:del w:id="1178" w:author="Gert Morlion" w:date="2023-06-05T13:52:00Z"/>
          <w:b/>
        </w:rPr>
      </w:pPr>
      <w:del w:id="1179" w:author="Gert Morlion" w:date="2023-06-05T13:52:00Z">
        <w:r>
          <w:rPr>
            <w:noProof/>
            <w:sz w:val="16"/>
            <w:lang w:val="en-US" w:eastAsia="ko-KR"/>
          </w:rPr>
          <w:lastRenderedPageBreak/>
          <w:pict w14:anchorId="5845A48E">
            <v:shape id="_x0000_i1039" type="#_x0000_t75" alt="" style="width:454.5pt;height:305.25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180" w:author="Gert Morlion" w:date="2023-06-05T13:52:00Z"/>
          <w:b/>
        </w:rPr>
      </w:pPr>
    </w:p>
    <w:p w14:paraId="0A98FE89" w14:textId="70E90D28" w:rsidR="00453023" w:rsidRPr="00D22CCD" w:rsidDel="00DC5B03" w:rsidRDefault="003C59D7">
      <w:pPr>
        <w:jc w:val="center"/>
        <w:rPr>
          <w:del w:id="1181" w:author="Gert Morlion" w:date="2023-06-05T13:52:00Z"/>
        </w:rPr>
      </w:pPr>
      <w:del w:id="1182" w:author="Gert Morlion" w:date="2023-06-05T13:52:00Z">
        <w:r>
          <w:rPr>
            <w:noProof/>
            <w:sz w:val="16"/>
            <w:lang w:val="en-US" w:eastAsia="ko-KR"/>
          </w:rPr>
          <w:pict w14:anchorId="02C6B3C8">
            <v:shape id="_x0000_i1040" type="#_x0000_t75" alt="" style="width:454.5pt;height:296.25pt;visibility:visible;mso-width-percent:0;mso-height-percent:0;mso-width-percent:0;mso-height-percent:0" o:bordertopcolor="black" o:borderleftcolor="black" o:borderbottomcolor="black" o:borderrightcolor="black">
              <v:imagedata r:id="rId35"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3C59D7">
      <w:pPr>
        <w:pStyle w:val="Bijschrift"/>
        <w:jc w:val="center"/>
        <w:rPr>
          <w:del w:id="1183" w:author="Gert Morlion" w:date="2023-06-05T13:52:00Z"/>
        </w:rPr>
      </w:pPr>
      <w:del w:id="1184" w:author="Gert Morlion" w:date="2023-06-05T13:52:00Z">
        <w:r>
          <w:rPr>
            <w:noProof/>
            <w:sz w:val="16"/>
            <w:lang w:val="en-US" w:eastAsia="ko-KR"/>
          </w:rPr>
          <w:lastRenderedPageBreak/>
          <w:pict w14:anchorId="1BEBAB1E">
            <v:shape id="_x0000_i1041" type="#_x0000_t75" alt="" style="width:454.5pt;height:313.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185" w:author="Gert Morlion" w:date="2023-06-05T13:52:00Z"/>
          <w:rFonts w:cs="Arial"/>
        </w:rPr>
      </w:pPr>
    </w:p>
    <w:p w14:paraId="6CFEFA07" w14:textId="77777777" w:rsidR="00453023" w:rsidRPr="00D22CCD" w:rsidRDefault="007260E2">
      <w:pPr>
        <w:pStyle w:val="Kop2"/>
        <w:autoSpaceDE w:val="0"/>
        <w:autoSpaceDN w:val="0"/>
        <w:adjustRightInd w:val="0"/>
        <w:spacing w:after="0" w:line="240" w:lineRule="auto"/>
      </w:pPr>
      <w:bookmarkStart w:id="1186" w:name="_Toc487203135"/>
      <w:r w:rsidRPr="00D22CCD">
        <w:t>Geometry</w:t>
      </w:r>
      <w:bookmarkEnd w:id="965"/>
      <w:bookmarkEnd w:id="966"/>
      <w:bookmarkEnd w:id="1186"/>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Kop3"/>
        <w:jc w:val="both"/>
      </w:pPr>
      <w:bookmarkStart w:id="1187" w:name="_Toc487203136"/>
      <w:r w:rsidRPr="00D22CCD">
        <w:t>S-100 Level 3a Geometry</w:t>
      </w:r>
      <w:bookmarkEnd w:id="1187"/>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Curves must not self intersect. See Figure 13.</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14.</w:t>
      </w:r>
    </w:p>
    <w:p w14:paraId="70C08A23"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15.</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Normaal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GM_CurveSegment must be loxodromic.</w:t>
      </w:r>
    </w:p>
    <w:p w14:paraId="6CEAF64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3C59D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2" type="#_x0000_t75" alt="" style="width:454.5pt;height:212.25pt;visibility:visible;mso-width-percent:0;mso-height-percent:0;mso-width-percent:0;mso-height-percent:0">
            <v:imagedata r:id="rId37" o:title=""/>
          </v:shape>
        </w:pict>
      </w:r>
    </w:p>
    <w:p w14:paraId="5EE225CF" w14:textId="03707D58" w:rsidR="00453023" w:rsidRPr="00D22CCD" w:rsidRDefault="007260E2">
      <w:pPr>
        <w:pStyle w:val="Bijschrift"/>
        <w:jc w:val="center"/>
      </w:pPr>
      <w:r w:rsidRPr="00D22CCD">
        <w:t xml:space="preserve">Figure </w:t>
      </w:r>
      <w:ins w:id="1188" w:author="Gert Morlion" w:date="2024-08-23T16:22:00Z" w16du:dateUtc="2024-08-23T14:22:00Z">
        <w:r w:rsidR="00E8009A">
          <w:t>4-10</w:t>
        </w:r>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3C59D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3" type="#_x0000_t75" alt="boundary" style="width:342.75pt;height:234.75pt;visibility:visible;mso-width-percent:0;mso-height-percent:0;mso-width-percent:0;mso-height-percent:0">
            <v:imagedata r:id="rId38"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1489C318" w:rsidR="00453023" w:rsidRPr="00D22CCD" w:rsidRDefault="007260E2">
      <w:pPr>
        <w:pStyle w:val="Bijschrift"/>
        <w:jc w:val="center"/>
      </w:pPr>
      <w:r w:rsidRPr="00D22CCD">
        <w:t xml:space="preserve">Figure </w:t>
      </w:r>
      <w:del w:id="1189" w:author="Gert Morlion" w:date="2024-08-23T16:22:00Z" w16du:dateUtc="2024-08-23T14:22:00Z">
        <w:r w:rsidRPr="00D22CCD" w:rsidDel="00E8009A">
          <w:delText xml:space="preserve">14 </w:delText>
        </w:r>
      </w:del>
      <w:ins w:id="1190" w:author="Gert Morlion" w:date="2024-08-23T16:22:00Z" w16du:dateUtc="2024-08-23T14:22:00Z">
        <w:r w:rsidR="00E8009A">
          <w:t>4-11</w:t>
        </w:r>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3C59D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4" type="#_x0000_t75" alt="direction" style="width:343.5pt;height:157.5pt;visibility:visible;mso-width-percent:0;mso-height-percent:0;mso-width-percent:0;mso-height-percent:0">
            <v:imagedata r:id="rId39" o:title="direction"/>
          </v:shape>
        </w:pict>
      </w:r>
    </w:p>
    <w:p w14:paraId="71452A7E" w14:textId="4CEA88E6" w:rsidR="00453023" w:rsidRDefault="007260E2">
      <w:pPr>
        <w:pStyle w:val="Bijschrift"/>
        <w:jc w:val="center"/>
        <w:rPr>
          <w:ins w:id="1191" w:author="Gert Morlion" w:date="2024-08-23T16:22:00Z" w16du:dateUtc="2024-08-23T14:22:00Z"/>
        </w:rPr>
      </w:pPr>
      <w:r w:rsidRPr="00D22CCD">
        <w:t xml:space="preserve">Figure </w:t>
      </w:r>
      <w:del w:id="1192" w:author="Gert Morlion" w:date="2024-08-23T16:22:00Z" w16du:dateUtc="2024-08-23T14:22:00Z">
        <w:r w:rsidRPr="00D22CCD" w:rsidDel="00E8009A">
          <w:delText xml:space="preserve">15 </w:delText>
        </w:r>
      </w:del>
      <w:ins w:id="1193" w:author="Gert Morlion" w:date="2024-08-23T16:22:00Z" w16du:dateUtc="2024-08-23T14:22:00Z">
        <w:r w:rsidR="00E8009A">
          <w:t>4-12</w:t>
        </w:r>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Kop3"/>
        <w:tabs>
          <w:tab w:val="clear" w:pos="660"/>
          <w:tab w:val="clear" w:pos="880"/>
          <w:tab w:val="left" w:pos="851"/>
        </w:tabs>
        <w:spacing w:before="120" w:after="120" w:line="240" w:lineRule="auto"/>
        <w:ind w:left="851" w:hanging="851"/>
        <w:jc w:val="both"/>
        <w:rPr>
          <w:ins w:id="1194" w:author="Gert Morlion" w:date="2024-08-23T16:22:00Z"/>
        </w:rPr>
      </w:pPr>
      <w:bookmarkStart w:id="1195" w:name="_Toc170072372"/>
      <w:bookmarkStart w:id="1196" w:name="_Toc487203137"/>
      <w:ins w:id="1197" w:author="Gert Morlion" w:date="2024-08-23T16:22:00Z">
        <w:r>
          <w:t>Use of scale properties for feature to geometry relations</w:t>
        </w:r>
        <w:bookmarkEnd w:id="1195"/>
      </w:ins>
    </w:p>
    <w:p w14:paraId="1C8A6AF7" w14:textId="77777777" w:rsidR="00C978E8" w:rsidRDefault="00C978E8" w:rsidP="00C978E8">
      <w:pPr>
        <w:spacing w:after="120" w:line="240" w:lineRule="auto"/>
        <w:rPr>
          <w:ins w:id="1198" w:author="Gert Morlion" w:date="2024-08-23T16:22:00Z"/>
        </w:rPr>
      </w:pPr>
      <w:ins w:id="1199"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200" w:author="Gert Morlion" w:date="2024-08-23T16:22:00Z"/>
        </w:rPr>
      </w:pPr>
      <w:ins w:id="1201"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Kop3"/>
        <w:jc w:val="both"/>
      </w:pPr>
      <w:r w:rsidRPr="00D22CCD">
        <w:lastRenderedPageBreak/>
        <w:t>Masking</w:t>
      </w:r>
      <w:bookmarkEnd w:id="1196"/>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77777777"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16 is an example without masking and Figure 17 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202" w:author="Gert Morlion" w:date="2024-08-23T16:23:00Z" w16du:dateUtc="2024-08-23T14:23:00Z"/>
          <w:rFonts w:cs="Arial"/>
        </w:rPr>
      </w:pPr>
    </w:p>
    <w:p w14:paraId="6D98B8AB" w14:textId="77777777" w:rsidR="00453023" w:rsidRPr="00D22CCD" w:rsidRDefault="00453023"/>
    <w:p w14:paraId="16F157E2" w14:textId="77777777" w:rsidR="00453023" w:rsidRPr="00D22CCD" w:rsidRDefault="003C59D7">
      <w:pPr>
        <w:keepNext/>
        <w:jc w:val="center"/>
      </w:pPr>
      <w:r>
        <w:rPr>
          <w:noProof/>
          <w:lang w:val="en-US" w:eastAsia="ko-KR"/>
        </w:rPr>
        <w:pict w14:anchorId="5F4B3368">
          <v:shape id="_x0000_i1045" type="#_x0000_t75" alt="" style="width:255.75pt;height:217.5pt;visibility:visible;mso-width-percent:0;mso-height-percent:0;mso-width-percent:0;mso-height-percent:0">
            <v:imagedata r:id="rId40" o:title=""/>
          </v:shape>
        </w:pict>
      </w:r>
    </w:p>
    <w:p w14:paraId="43C531F9" w14:textId="7FC7F106" w:rsidR="00453023" w:rsidRPr="00D22CCD" w:rsidRDefault="007260E2">
      <w:pPr>
        <w:pStyle w:val="Bijschrift"/>
        <w:jc w:val="center"/>
      </w:pPr>
      <w:r w:rsidRPr="00D22CCD">
        <w:t xml:space="preserve">Figure </w:t>
      </w:r>
      <w:ins w:id="1203" w:author="Gert Morlion" w:date="2024-08-23T16:23:00Z" w16du:dateUtc="2024-08-23T14:23:00Z">
        <w:r w:rsidR="00C978E8">
          <w:t>4-13</w:t>
        </w:r>
      </w:ins>
      <w:del w:id="1204" w:author="Gert Morlion" w:date="2024-08-23T16:23:00Z" w16du:dateUtc="2024-08-23T14: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3C59D7">
      <w:pPr>
        <w:keepNext/>
        <w:jc w:val="center"/>
      </w:pPr>
      <w:r>
        <w:rPr>
          <w:noProof/>
          <w:lang w:val="en-US" w:eastAsia="ko-KR"/>
        </w:rPr>
        <w:lastRenderedPageBreak/>
        <w:pict w14:anchorId="62FFFABD">
          <v:shape id="_x0000_i1046" type="#_x0000_t75" alt="" style="width:260.25pt;height:221.25pt;visibility:visible;mso-width-percent:0;mso-height-percent:0;mso-width-percent:0;mso-height-percent:0">
            <v:imagedata r:id="rId41" o:title=""/>
          </v:shape>
        </w:pict>
      </w:r>
      <w:bookmarkStart w:id="1205" w:name="_Toc225648316"/>
      <w:bookmarkStart w:id="1206" w:name="_Toc225065173"/>
    </w:p>
    <w:p w14:paraId="4F4D492A" w14:textId="2218E26A" w:rsidR="00453023" w:rsidRPr="00D22CCD" w:rsidRDefault="007260E2">
      <w:pPr>
        <w:pStyle w:val="Bijschrift"/>
        <w:jc w:val="center"/>
      </w:pPr>
      <w:r w:rsidRPr="00D22CCD">
        <w:t xml:space="preserve">Figure </w:t>
      </w:r>
      <w:del w:id="1207" w:author="Gert Morlion" w:date="2024-08-23T16:23:00Z" w16du:dateUtc="2024-08-23T14:23:00Z">
        <w:r w:rsidRPr="00D22CCD" w:rsidDel="00C978E8">
          <w:delText xml:space="preserve">17 </w:delText>
        </w:r>
      </w:del>
      <w:ins w:id="1208" w:author="Gert Morlion" w:date="2024-08-23T16:23:00Z" w16du:dateUtc="2024-08-23T14:23:00Z">
        <w:r w:rsidR="00C978E8">
          <w:t>4</w:t>
        </w:r>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Kop1"/>
        <w:numPr>
          <w:ilvl w:val="0"/>
          <w:numId w:val="0"/>
        </w:numPr>
        <w:ind w:left="432" w:hanging="432"/>
      </w:pPr>
    </w:p>
    <w:p w14:paraId="3852FE06" w14:textId="77777777" w:rsidR="00453023" w:rsidRPr="00D22CCD" w:rsidRDefault="007260E2">
      <w:pPr>
        <w:pStyle w:val="Kop1"/>
      </w:pPr>
      <w:bookmarkStart w:id="1209" w:name="_Toc487203138"/>
      <w:r w:rsidRPr="00D22CCD">
        <w:t>Coordinate Reference Systems (CRS)</w:t>
      </w:r>
      <w:bookmarkEnd w:id="1205"/>
      <w:bookmarkEnd w:id="1206"/>
      <w:bookmarkEnd w:id="1209"/>
    </w:p>
    <w:p w14:paraId="62E7FB61" w14:textId="77777777" w:rsidR="00453023" w:rsidRPr="00D22CCD" w:rsidRDefault="007260E2">
      <w:pPr>
        <w:pStyle w:val="Kop2"/>
      </w:pPr>
      <w:bookmarkStart w:id="1210" w:name="_Toc225648317"/>
      <w:bookmarkStart w:id="1211" w:name="_Toc225065174"/>
      <w:bookmarkStart w:id="1212" w:name="_Toc487203139"/>
      <w:r w:rsidRPr="00D22CCD">
        <w:t>Introduction</w:t>
      </w:r>
      <w:bookmarkEnd w:id="1210"/>
      <w:bookmarkEnd w:id="1211"/>
      <w:bookmarkEnd w:id="1212"/>
      <w:r w:rsidRPr="00D22CCD">
        <w:t xml:space="preserve"> </w:t>
      </w:r>
    </w:p>
    <w:p w14:paraId="008BC7D5" w14:textId="77777777" w:rsidR="00AD7EFA" w:rsidRDefault="007260E2" w:rsidP="00AD7EFA">
      <w:pPr>
        <w:spacing w:after="120" w:line="240" w:lineRule="auto"/>
        <w:rPr>
          <w:ins w:id="1213" w:author="Gert Morlion" w:date="2024-08-26T11:11:00Z"/>
          <w:rFonts w:cs="Arial"/>
          <w:lang w:eastAsia="en-GB"/>
        </w:rPr>
      </w:pPr>
      <w:bookmarkStart w:id="1214" w:name="_Toc225648318"/>
      <w:bookmarkStart w:id="1215"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77777777" w:rsidR="00AD7EFA" w:rsidRDefault="00AD7EFA" w:rsidP="00AD7EFA">
      <w:pPr>
        <w:spacing w:after="120" w:line="240" w:lineRule="auto"/>
        <w:rPr>
          <w:ins w:id="1216" w:author="Gert Morlion" w:date="2024-08-26T11:11:00Z"/>
          <w:rFonts w:cs="Arial"/>
          <w:lang w:eastAsia="en-GB"/>
        </w:rPr>
      </w:pPr>
      <w:commentRangeStart w:id="1217"/>
      <w:ins w:id="1218"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 xml:space="preserve">S-101 Annex A – </w:t>
        </w:r>
        <w:r>
          <w:rPr>
            <w:rFonts w:cs="Arial"/>
            <w:i/>
            <w:iCs/>
          </w:rPr>
          <w:t>Data Classification and Encoding Guide</w:t>
        </w:r>
        <w:r>
          <w:rPr>
            <w:rFonts w:cs="Arial"/>
          </w:rPr>
          <w:t xml:space="preserve"> clauses 3.9 and 3.10.</w:t>
        </w:r>
        <w:commentRangeEnd w:id="1217"/>
        <w:r>
          <w:rPr>
            <w:rStyle w:val="Verwijzingopmerking"/>
          </w:rPr>
          <w:commentReference w:id="1217"/>
        </w:r>
      </w:ins>
    </w:p>
    <w:p w14:paraId="78A391D9" w14:textId="2F39EDFF" w:rsidR="00453023" w:rsidRPr="00D22CCD" w:rsidRDefault="00453023">
      <w:pPr>
        <w:rPr>
          <w:rFonts w:cs="Arial"/>
          <w:lang w:eastAsia="en-GB"/>
        </w:rPr>
      </w:pPr>
    </w:p>
    <w:p w14:paraId="361F3B54" w14:textId="77777777" w:rsidR="00453023" w:rsidRPr="00D22CCD" w:rsidRDefault="007260E2">
      <w:pPr>
        <w:pStyle w:val="Kop2"/>
      </w:pPr>
      <w:bookmarkStart w:id="1219" w:name="_Toc487203140"/>
      <w:r w:rsidRPr="00D22CCD">
        <w:t xml:space="preserve">Horizontal </w:t>
      </w:r>
      <w:bookmarkEnd w:id="1214"/>
      <w:bookmarkEnd w:id="1215"/>
      <w:r w:rsidRPr="00D22CCD">
        <w:t>Coordinate Reference System</w:t>
      </w:r>
      <w:bookmarkEnd w:id="1219"/>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220" w:name="_Toc225648320"/>
      <w:bookmarkStart w:id="1221"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2"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222" w:name="_Toc288810279"/>
      <w:bookmarkStart w:id="1223" w:name="_Toc288812326"/>
      <w:r w:rsidRPr="00D22CCD">
        <w:t>EPSG:4326 (WGS84)</w:t>
      </w:r>
    </w:p>
    <w:p w14:paraId="33C26901" w14:textId="77777777" w:rsidR="00453023" w:rsidRPr="00D22CCD" w:rsidRDefault="007260E2">
      <w:pPr>
        <w:spacing w:after="0" w:line="360" w:lineRule="auto"/>
      </w:pPr>
      <w:bookmarkStart w:id="1224" w:name="_Toc288810277"/>
      <w:bookmarkStart w:id="1225"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224"/>
      <w:bookmarkEnd w:id="1225"/>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222"/>
      <w:bookmarkEnd w:id="1223"/>
    </w:p>
    <w:p w14:paraId="5EA6912F" w14:textId="77777777" w:rsidR="00453023" w:rsidRPr="00D22CCD" w:rsidRDefault="007260E2">
      <w:pPr>
        <w:spacing w:after="0" w:line="360" w:lineRule="auto"/>
      </w:pPr>
      <w:bookmarkStart w:id="1226" w:name="_Toc288810280"/>
      <w:bookmarkStart w:id="1227" w:name="_Toc288812327"/>
      <w:r w:rsidRPr="00D22CCD">
        <w:rPr>
          <w:b/>
        </w:rPr>
        <w:t>Coordinate reference system registry:</w:t>
      </w:r>
      <w:r w:rsidRPr="00D22CCD">
        <w:t xml:space="preserve"> </w:t>
      </w:r>
      <w:r w:rsidRPr="00D22CCD">
        <w:tab/>
      </w:r>
      <w:hyperlink r:id="rId43" w:history="1">
        <w:r w:rsidRPr="00D22CCD">
          <w:rPr>
            <w:rStyle w:val="Hyperlink"/>
            <w:lang w:val="en-US"/>
          </w:rPr>
          <w:t xml:space="preserve">EPSG Geodetic Parameter </w:t>
        </w:r>
        <w:bookmarkEnd w:id="1226"/>
        <w:bookmarkEnd w:id="1227"/>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228" w:name="_Toc288810282"/>
      <w:bookmarkStart w:id="1229" w:name="_Toc288812329"/>
      <w:r w:rsidRPr="00D22CCD">
        <w:rPr>
          <w:b/>
        </w:rPr>
        <w:t>Date type (according to ISO 19115):</w:t>
      </w:r>
      <w:r w:rsidRPr="00D22CCD">
        <w:t xml:space="preserve">  </w:t>
      </w:r>
      <w:r w:rsidRPr="00D22CCD">
        <w:tab/>
      </w:r>
      <w:bookmarkEnd w:id="1228"/>
      <w:bookmarkEnd w:id="1229"/>
      <w:r w:rsidRPr="00D22CCD">
        <w:t>002- publication</w:t>
      </w:r>
    </w:p>
    <w:p w14:paraId="5E10CFF0" w14:textId="7B5860DE" w:rsidR="00453023" w:rsidRPr="00D22CCD" w:rsidRDefault="007260E2">
      <w:pPr>
        <w:spacing w:after="0" w:line="360" w:lineRule="auto"/>
        <w:rPr>
          <w:rFonts w:eastAsia="Times New Roman" w:cs="Arial"/>
          <w:lang w:eastAsia="en-GB"/>
        </w:rPr>
      </w:pPr>
      <w:bookmarkStart w:id="1230" w:name="_Toc288810283"/>
      <w:bookmarkStart w:id="1231"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230"/>
      <w:bookmarkEnd w:id="1231"/>
      <w:r w:rsidRPr="00D22CCD">
        <w:t xml:space="preserve"> (</w:t>
      </w:r>
      <w:ins w:id="1232" w:author="Gert Morlion" w:date="2024-08-26T11:12:00Z" w16du:dateUtc="2024-08-26T09:12:00Z">
        <w:r w:rsidR="00AD7EFA">
          <w:t>I</w:t>
        </w:r>
      </w:ins>
      <w:r w:rsidRPr="00D22CCD">
        <w:t xml:space="preserve">OGP) </w:t>
      </w:r>
      <w:bookmarkStart w:id="1233" w:name="_Toc288810284"/>
      <w:bookmarkStart w:id="1234"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233"/>
      <w:bookmarkEnd w:id="1234"/>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http://www.iogp.org</w:t>
      </w:r>
      <w:r w:rsidRPr="00D22CCD">
        <w:rPr>
          <w:rStyle w:val="Hyperlink"/>
          <w:lang w:val="en-GB"/>
        </w:rPr>
        <w:fldChar w:fldCharType="end"/>
      </w:r>
    </w:p>
    <w:p w14:paraId="46060BD2" w14:textId="77777777" w:rsidR="00453023" w:rsidRPr="00D22CCD" w:rsidRDefault="007260E2">
      <w:pPr>
        <w:pStyle w:val="Kop2"/>
      </w:pPr>
      <w:bookmarkStart w:id="1235" w:name="_Toc487203141"/>
      <w:r w:rsidRPr="00D22CCD">
        <w:lastRenderedPageBreak/>
        <w:t xml:space="preserve">Vertical </w:t>
      </w:r>
      <w:bookmarkEnd w:id="1220"/>
      <w:bookmarkEnd w:id="1221"/>
      <w:r w:rsidRPr="00D22CCD">
        <w:t>CRS for Soundings</w:t>
      </w:r>
      <w:bookmarkEnd w:id="1235"/>
      <w:r w:rsidRPr="00D22CCD">
        <w:t xml:space="preserve"> </w:t>
      </w:r>
    </w:p>
    <w:p w14:paraId="710044C3" w14:textId="50252227" w:rsidR="00453023" w:rsidRPr="00D22CCD" w:rsidRDefault="007260E2">
      <w:pPr>
        <w:rPr>
          <w:rFonts w:cs="Arial"/>
        </w:rPr>
      </w:pPr>
      <w:r w:rsidRPr="00D22CCD">
        <w:rPr>
          <w:rFonts w:cs="Arial"/>
        </w:rPr>
        <w:t>For IENC the vertical CRS must be in metres</w:t>
      </w:r>
      <w:ins w:id="1236" w:author="Gert Morlion" w:date="2024-08-26T11:12:00Z" w16du:dateUtc="2024-08-26T09:12:00Z">
        <w:r w:rsidR="00767673">
          <w:rPr>
            <w:rFonts w:cs="Arial"/>
          </w:rPr>
          <w:t xml:space="preserve"> </w:t>
        </w:r>
      </w:ins>
      <w:commentRangeStart w:id="1237"/>
      <w:ins w:id="1238" w:author="Gert Morlion" w:date="2024-08-26T11:12:00Z">
        <w:r w:rsidR="00767673">
          <w:rPr>
            <w:rFonts w:cs="Arial"/>
          </w:rPr>
          <w:t xml:space="preserve">and is only relevant to soundings (S-101 features </w:t>
        </w:r>
        <w:r w:rsidR="00767673">
          <w:rPr>
            <w:rFonts w:cs="Arial"/>
            <w:b/>
            <w:bCs/>
          </w:rPr>
          <w:t>Sounding</w:t>
        </w:r>
        <w:r w:rsidR="00767673">
          <w:rPr>
            <w:rFonts w:cs="Arial"/>
          </w:rPr>
          <w:t xml:space="preserve"> and </w:t>
        </w:r>
        <w:r w:rsidR="00767673">
          <w:rPr>
            <w:rFonts w:cs="Arial"/>
            <w:b/>
            <w:bCs/>
          </w:rPr>
          <w:t>Depth – No Bottom Found</w:t>
        </w:r>
        <w:r w:rsidR="00767673">
          <w:rPr>
            <w:rFonts w:cs="Arial"/>
          </w:rPr>
          <w:t xml:space="preserve">, see S-101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commentRangeEnd w:id="1237"/>
        <w:r w:rsidR="00767673">
          <w:rPr>
            <w:rStyle w:val="Verwijzingopmerking"/>
          </w:rPr>
          <w:commentReference w:id="1237"/>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239" w:author="Gert Morlion" w:date="2024-08-26T11:14:00Z">
        <w:r w:rsidR="006B7119">
          <w:rPr>
            <w:rFonts w:ascii="Arial" w:eastAsia="MS Mincho" w:hAnsi="Arial" w:cs="Arial"/>
            <w:lang w:eastAsia="ja-JP"/>
          </w:rPr>
          <w:t>fields can be found at Annex B, clauses B-5.1.9 to B-5.1.12;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240" w:author="Gert Morlion" w:date="2024-08-26T11:14:00Z" w16du:dateUtc="2024-08-26T09: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241"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242" w:author="Gert Morlion" w:date="2024-08-26T11:14:00Z" w16du:dateUtc="2024-08-26T09: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243"/>
      <w:r w:rsidRPr="00D22CCD">
        <w:rPr>
          <w:rFonts w:ascii="Arial" w:eastAsia="MS Mincho" w:hAnsi="Arial" w:cs="Arial"/>
          <w:lang w:eastAsia="ja-JP"/>
        </w:rPr>
        <w:t>Mean High Water</w:t>
      </w:r>
      <w:commentRangeEnd w:id="1243"/>
      <w:r w:rsidR="008B414C">
        <w:rPr>
          <w:rStyle w:val="Verwijzingopmerking"/>
          <w:rFonts w:ascii="Arial" w:eastAsia="MS Mincho" w:hAnsi="Arial"/>
          <w:lang w:eastAsia="ja-JP"/>
        </w:rPr>
        <w:commentReference w:id="1243"/>
      </w:r>
      <w:r w:rsidRPr="00D22CCD">
        <w:rPr>
          <w:rFonts w:ascii="Arial" w:eastAsia="MS Mincho" w:hAnsi="Arial" w:cs="Arial"/>
          <w:lang w:eastAsia="ja-JP"/>
        </w:rPr>
        <w:t>.</w:t>
      </w:r>
    </w:p>
    <w:p w14:paraId="1496C7A9" w14:textId="77777777" w:rsidR="00453023" w:rsidRDefault="00453023" w:rsidP="000F5731">
      <w:pPr>
        <w:pStyle w:val="NoSpacing1"/>
        <w:jc w:val="center"/>
        <w:rPr>
          <w:ins w:id="1244" w:author="Gert Morlion" w:date="2024-08-26T11:17:00Z" w16du:dateUtc="2024-08-26T09:17:00Z"/>
        </w:rPr>
      </w:pPr>
    </w:p>
    <w:p w14:paraId="7E82CA17" w14:textId="38DB2AD6" w:rsidR="000F5731" w:rsidRPr="00D22CCD" w:rsidRDefault="000F5731" w:rsidP="000F5731">
      <w:pPr>
        <w:pStyle w:val="Bijschrift"/>
        <w:spacing w:line="240" w:lineRule="auto"/>
        <w:jc w:val="center"/>
      </w:pPr>
      <w:ins w:id="1245" w:author="Gert Morlion" w:date="2024-08-26T11:17:00Z">
        <w:r w:rsidRPr="00044DEE">
          <w:rPr>
            <w:sz w:val="18"/>
            <w:szCs w:val="18"/>
          </w:rPr>
          <w:t>Table 5-1 – Compound CRS (WGS84 and Lowest Astronomical Tide)</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246" w:author="Gert Morlion" w:date="2024-08-26T11:17:00Z" w16du:dateUtc="2024-08-26T09:17:00Z"/>
          <w:rFonts w:cs="Arial"/>
        </w:rPr>
      </w:pPr>
      <w:ins w:id="1247" w:author="Gert Morlion" w:date="2024-08-26T11:16:00Z">
        <w:r w:rsidRPr="004A70BB">
          <w:rPr>
            <w:rFonts w:cs="Arial"/>
          </w:rPr>
          <w:t xml:space="preserve">The example at Table </w:t>
        </w:r>
        <w:r>
          <w:rPr>
            <w:rFonts w:cs="Arial"/>
          </w:rPr>
          <w:t>5-2</w:t>
        </w:r>
      </w:ins>
      <w:del w:id="1248" w:author="Gert Morlion" w:date="2024-08-26T11:16:00Z" w16du:dateUtc="2024-08-26T09:16:00Z">
        <w:r w:rsidR="007260E2" w:rsidRPr="00D22CCD" w:rsidDel="005C6BE7">
          <w:rPr>
            <w:rFonts w:cs="Arial"/>
          </w:rPr>
          <w:delText xml:space="preserve">The second example </w:delText>
        </w:r>
      </w:del>
      <w:r w:rsidR="007260E2" w:rsidRPr="00D22CCD">
        <w:rPr>
          <w:rFonts w:cs="Arial"/>
        </w:rPr>
        <w:t xml:space="preserve">is similar to the </w:t>
      </w:r>
      <w:del w:id="1249" w:author="Gert Morlion" w:date="2024-08-26T11:16:00Z" w16du:dateUtc="2024-08-26T09:16:00Z">
        <w:r w:rsidR="007260E2" w:rsidRPr="00D22CCD" w:rsidDel="005C6BE7">
          <w:rPr>
            <w:rFonts w:cs="Arial"/>
          </w:rPr>
          <w:delText xml:space="preserve">first </w:delText>
        </w:r>
      </w:del>
      <w:ins w:id="1250" w:author="Gert Morlion" w:date="2024-08-26T11:16:00Z" w16du:dateUtc="2024-08-26T09: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ijschrift"/>
        <w:spacing w:line="240" w:lineRule="auto"/>
        <w:jc w:val="center"/>
        <w:rPr>
          <w:del w:id="1251" w:author="Gert Morlion" w:date="2024-08-26T11:17:00Z" w16du:dateUtc="2024-08-26T09:17:00Z"/>
          <w:rFonts w:cs="Arial"/>
        </w:rPr>
      </w:pPr>
      <w:ins w:id="1252"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253" w:author="Gert Morlion" w:date="2024-08-26T11:17:00Z" w16du:dateUtc="2024-08-26T09:17:00Z"/>
        </w:rPr>
      </w:pPr>
    </w:p>
    <w:p w14:paraId="7481A18D" w14:textId="77777777" w:rsidR="00D10484" w:rsidRPr="00E46EB6" w:rsidRDefault="00D10484" w:rsidP="00D10484">
      <w:pPr>
        <w:spacing w:after="120" w:line="240" w:lineRule="auto"/>
        <w:rPr>
          <w:ins w:id="1254" w:author="Gert Morlion" w:date="2024-08-26T11:17:00Z"/>
        </w:rPr>
      </w:pPr>
      <w:commentRangeStart w:id="1255"/>
      <w:ins w:id="1256" w:author="Gert Morlion" w:date="2024-08-26T11:17:00Z">
        <w:r>
          <w:t xml:space="preserve">NOTE: For S-101, the vertical CRS encoded in </w:t>
        </w:r>
        <w:r w:rsidRPr="004A70BB">
          <w:rPr>
            <w:rFonts w:cs="Arial"/>
          </w:rPr>
          <w:t>the Coordinate Reference System record</w:t>
        </w:r>
        <w:r>
          <w:rPr>
            <w:rFonts w:cs="Arial"/>
          </w:rPr>
          <w:t xml:space="preserve"> fields for soundings is not utilized by the ECDIS in conveying the sounding datum information for an ENC to the Mariner in ECDIS. This information is provided instead using the S-101 meta feature </w:t>
        </w:r>
        <w:r>
          <w:rPr>
            <w:rFonts w:cs="Arial"/>
            <w:b/>
            <w:bCs/>
          </w:rPr>
          <w:t>Sounding Datum</w:t>
        </w:r>
        <w:r>
          <w:rPr>
            <w:rFonts w:cs="Arial"/>
          </w:rPr>
          <w:t xml:space="preserve"> (see S-101 Annex A – </w:t>
        </w:r>
        <w:r>
          <w:rPr>
            <w:rFonts w:cs="Arial"/>
            <w:i/>
            <w:iCs/>
          </w:rPr>
          <w:t>Data Classification and Encoding Guide</w:t>
        </w:r>
        <w:r>
          <w:rPr>
            <w:rFonts w:cs="Arial"/>
          </w:rPr>
          <w:t>, clause 3.9).</w:t>
        </w:r>
        <w:commentRangeEnd w:id="1255"/>
        <w:r>
          <w:rPr>
            <w:rStyle w:val="Verwijzingopmerking"/>
          </w:rPr>
          <w:commentReference w:id="1255"/>
        </w:r>
      </w:ins>
    </w:p>
    <w:p w14:paraId="3AF0C6BA" w14:textId="05C9F4A2" w:rsidR="00D10484" w:rsidRPr="00D22CCD" w:rsidDel="00D10484" w:rsidRDefault="00D10484" w:rsidP="00D10484">
      <w:pPr>
        <w:jc w:val="center"/>
        <w:rPr>
          <w:del w:id="1257" w:author="Gert Morlion" w:date="2024-08-26T11:17:00Z" w16du:dateUtc="2024-08-26T09:17:00Z"/>
        </w:rPr>
      </w:pPr>
    </w:p>
    <w:p w14:paraId="44A94B46" w14:textId="77777777" w:rsidR="00453023" w:rsidRPr="00D22CCD" w:rsidRDefault="007260E2">
      <w:pPr>
        <w:pStyle w:val="Kop1"/>
      </w:pPr>
      <w:bookmarkStart w:id="1258" w:name="_Toc225648327"/>
      <w:bookmarkStart w:id="1259" w:name="_Toc225065184"/>
      <w:bookmarkStart w:id="1260" w:name="_Toc487203142"/>
      <w:r w:rsidRPr="00D22CCD">
        <w:t>Data Quality</w:t>
      </w:r>
      <w:bookmarkEnd w:id="1258"/>
      <w:bookmarkEnd w:id="1259"/>
      <w:bookmarkEnd w:id="1260"/>
      <w:r w:rsidRPr="00D22CCD">
        <w:t xml:space="preserve"> </w:t>
      </w:r>
    </w:p>
    <w:p w14:paraId="2DB9A58E" w14:textId="77777777" w:rsidR="00453023" w:rsidRPr="00D22CCD" w:rsidRDefault="007260E2">
      <w:pPr>
        <w:pStyle w:val="Kop2"/>
      </w:pPr>
      <w:bookmarkStart w:id="1261" w:name="_Toc487203143"/>
      <w:bookmarkStart w:id="1262" w:name="_Toc422735435"/>
      <w:bookmarkStart w:id="1263" w:name="_Toc8629844"/>
      <w:bookmarkStart w:id="1264" w:name="_Toc8629976"/>
      <w:bookmarkStart w:id="1265" w:name="_Toc19077363"/>
      <w:bookmarkStart w:id="1266" w:name="_Toc191284893"/>
      <w:bookmarkStart w:id="1267" w:name="_Toc225648328"/>
      <w:bookmarkStart w:id="1268" w:name="_Toc225065185"/>
      <w:r w:rsidRPr="00D22CCD">
        <w:t>Introduction</w:t>
      </w:r>
      <w:bookmarkEnd w:id="1261"/>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Aggregation measures; </w:t>
      </w:r>
    </w:p>
    <w:p w14:paraId="66105672"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Validation checks or conformance checks including: </w:t>
      </w:r>
    </w:p>
    <w:p w14:paraId="1BD13CD7" w14:textId="77777777" w:rsidR="00996DE5" w:rsidRPr="00D22CCD" w:rsidRDefault="00996DE5" w:rsidP="00AC585C">
      <w:pPr>
        <w:pStyle w:val="Lijstalinea"/>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jstalinea"/>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269" w:author="Gert Morlion" w:date="2024-08-26T11:19:00Z"/>
        </w:rPr>
      </w:pPr>
      <w:ins w:id="1270"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S-</w:t>
        </w:r>
      </w:ins>
      <w:ins w:id="1271" w:author="Gert Morlion" w:date="2024-08-26T11:19:00Z" w16du:dateUtc="2024-08-26T09:19:00Z">
        <w:r>
          <w:rPr>
            <w:rFonts w:cs="Arial"/>
          </w:rPr>
          <w:t>4</w:t>
        </w:r>
      </w:ins>
      <w:ins w:id="1272" w:author="Gert Morlion" w:date="2024-08-26T11:19:00Z">
        <w:r>
          <w:rPr>
            <w:rFonts w:cs="Arial"/>
          </w:rPr>
          <w:t xml:space="preserve">01 Annex A – </w:t>
        </w:r>
        <w:r w:rsidRPr="00E674DC">
          <w:rPr>
            <w:rFonts w:cs="Arial"/>
            <w:i/>
          </w:rPr>
          <w:t>Data Classification and Encoding Guide</w:t>
        </w:r>
        <w:r>
          <w:t xml:space="preserve"> at Table 3-1 in clause 3.3 describes this further. For S-</w:t>
        </w:r>
      </w:ins>
      <w:ins w:id="1273" w:author="Gert Morlion" w:date="2024-08-26T11:19:00Z" w16du:dateUtc="2024-08-26T09:19:00Z">
        <w:r>
          <w:t>4</w:t>
        </w:r>
      </w:ins>
      <w:ins w:id="1274" w:author="Gert Morlion" w:date="2024-08-26T11:19:00Z">
        <w:r>
          <w:t>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275" w:author="Gert Morlion" w:date="2024-08-26T11:19:00Z" w16du:dateUtc="2024-08-26T09:19:00Z"/>
          <w:rFonts w:cs="Arial"/>
          <w:color w:val="000000"/>
          <w:lang w:val="en-US" w:eastAsia="en-US"/>
        </w:rPr>
      </w:pPr>
      <w:del w:id="1276" w:author="Gert Morlion" w:date="2024-08-26T11:19:00Z" w16du:dateUtc="2024-08-26T09: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277" w:author="Gert Morlion" w:date="2024-08-26T11:20:00Z"/>
        </w:rPr>
      </w:pPr>
    </w:p>
    <w:p w14:paraId="66F5D6FE" w14:textId="77777777" w:rsidR="009C79EF" w:rsidRDefault="009C79EF" w:rsidP="009C79EF">
      <w:pPr>
        <w:spacing w:after="120" w:line="240" w:lineRule="auto"/>
        <w:rPr>
          <w:ins w:id="1278" w:author="Gert Morlion" w:date="2024-08-26T11:20:00Z"/>
        </w:rPr>
      </w:pPr>
    </w:p>
    <w:p w14:paraId="0045BD8C" w14:textId="77777777" w:rsidR="009C79EF" w:rsidRPr="004A70BB" w:rsidRDefault="009C79EF" w:rsidP="009C79EF">
      <w:pPr>
        <w:pStyle w:val="Kop2"/>
        <w:tabs>
          <w:tab w:val="clear" w:pos="540"/>
        </w:tabs>
        <w:spacing w:before="120" w:after="200" w:line="240" w:lineRule="auto"/>
        <w:ind w:left="709" w:hanging="709"/>
        <w:rPr>
          <w:ins w:id="1279" w:author="Gert Morlion" w:date="2024-08-26T11:20:00Z"/>
        </w:rPr>
      </w:pPr>
      <w:bookmarkStart w:id="1280" w:name="_Toc170072380"/>
      <w:ins w:id="1281" w:author="Gert Morlion" w:date="2024-08-26T11:20:00Z">
        <w:r w:rsidRPr="008C5E4B">
          <w:t>Completeness</w:t>
        </w:r>
        <w:bookmarkEnd w:id="1280"/>
      </w:ins>
    </w:p>
    <w:p w14:paraId="0E854D39" w14:textId="77777777" w:rsidR="009C79EF" w:rsidRPr="00F74A0D" w:rsidRDefault="009C79EF" w:rsidP="009C79EF">
      <w:pPr>
        <w:pStyle w:val="Kop3"/>
        <w:tabs>
          <w:tab w:val="clear" w:pos="660"/>
          <w:tab w:val="clear" w:pos="880"/>
          <w:tab w:val="left" w:pos="851"/>
        </w:tabs>
        <w:spacing w:before="120" w:after="120" w:line="240" w:lineRule="auto"/>
        <w:ind w:left="851" w:hanging="851"/>
        <w:jc w:val="both"/>
        <w:rPr>
          <w:ins w:id="1282" w:author="Gert Morlion" w:date="2024-08-26T11:20:00Z"/>
        </w:rPr>
      </w:pPr>
      <w:bookmarkStart w:id="1283" w:name="_Toc170072381"/>
      <w:ins w:id="1284" w:author="Gert Morlion" w:date="2024-08-26T11:20:00Z">
        <w:r w:rsidRPr="00107E61">
          <w:t>Commission</w:t>
        </w:r>
        <w:bookmarkEnd w:id="1283"/>
      </w:ins>
    </w:p>
    <w:p w14:paraId="2AF04160" w14:textId="648B3D13" w:rsidR="009C79EF" w:rsidRPr="009C79EF" w:rsidRDefault="009C79EF" w:rsidP="009C79EF">
      <w:pPr>
        <w:pStyle w:val="ParagraphText"/>
        <w:spacing w:after="120"/>
        <w:jc w:val="both"/>
        <w:rPr>
          <w:ins w:id="1285" w:author="Gert Morlion" w:date="2024-08-26T11:20:00Z"/>
          <w:rFonts w:eastAsia="DengXian" w:cs="Arial"/>
          <w:color w:val="auto"/>
          <w:szCs w:val="20"/>
          <w:lang w:eastAsia="zh-CN"/>
        </w:rPr>
      </w:pPr>
      <w:ins w:id="1286" w:author="Gert Morlion" w:date="2024-08-26T11:20:00Z">
        <w:r w:rsidRPr="00546C86">
          <w:rPr>
            <w:rFonts w:cs="Arial"/>
            <w:color w:val="auto"/>
            <w:szCs w:val="20"/>
          </w:rPr>
          <w:t>Commission is applicable for S-</w:t>
        </w:r>
      </w:ins>
      <w:ins w:id="1287" w:author="Gert Morlion" w:date="2024-08-26T11:20:00Z" w16du:dateUtc="2024-08-26T09:20:00Z">
        <w:r>
          <w:rPr>
            <w:rFonts w:cs="Arial"/>
            <w:color w:val="auto"/>
            <w:szCs w:val="20"/>
          </w:rPr>
          <w:t>4</w:t>
        </w:r>
      </w:ins>
      <w:ins w:id="1288" w:author="Gert Morlion" w:date="2024-08-26T11:20:00Z">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289" w:author="Gert Morlion" w:date="2024-08-26T11:20:00Z"/>
          <w:rFonts w:cs="Arial"/>
          <w:color w:val="auto"/>
          <w:szCs w:val="20"/>
        </w:rPr>
      </w:pPr>
      <w:bookmarkStart w:id="1290" w:name="OLE_LINK2"/>
      <w:ins w:id="1291" w:author="Gert Morlion" w:date="2024-08-26T11:20:00Z">
        <w:r>
          <w:rPr>
            <w:rFonts w:cs="Arial"/>
            <w:color w:val="auto"/>
            <w:szCs w:val="20"/>
          </w:rPr>
          <w:t>S-</w:t>
        </w:r>
      </w:ins>
      <w:ins w:id="1292" w:author="Gert Morlion" w:date="2024-08-26T11:20:00Z" w16du:dateUtc="2024-08-26T09:20:00Z">
        <w:r>
          <w:rPr>
            <w:rFonts w:cs="Arial"/>
            <w:color w:val="auto"/>
            <w:szCs w:val="20"/>
          </w:rPr>
          <w:t>4</w:t>
        </w:r>
      </w:ins>
      <w:ins w:id="1293" w:author="Gert Morlion" w:date="2024-08-26T11:20:00Z">
        <w:r>
          <w:rPr>
            <w:rFonts w:cs="Arial"/>
            <w:color w:val="auto"/>
            <w:szCs w:val="20"/>
          </w:rPr>
          <w:t xml:space="preserve">01 Annex C – </w:t>
        </w:r>
        <w:r>
          <w:rPr>
            <w:rFonts w:cs="Arial"/>
            <w:i/>
            <w:color w:val="auto"/>
            <w:szCs w:val="20"/>
          </w:rPr>
          <w:t>S-</w:t>
        </w:r>
      </w:ins>
      <w:ins w:id="1294" w:author="Gert Morlion" w:date="2024-08-26T11:21:00Z" w16du:dateUtc="2024-08-26T09:21:00Z">
        <w:r>
          <w:rPr>
            <w:rFonts w:cs="Arial"/>
            <w:i/>
            <w:color w:val="auto"/>
            <w:szCs w:val="20"/>
          </w:rPr>
          <w:t>4</w:t>
        </w:r>
      </w:ins>
      <w:ins w:id="129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296" w:author="Gert Morlion" w:date="2024-08-26T11:20:00Z"/>
          <w:rFonts w:cs="Arial"/>
          <w:color w:val="auto"/>
          <w:szCs w:val="20"/>
        </w:rPr>
      </w:pPr>
      <w:ins w:id="1297" w:author="Gert Morlion" w:date="2024-08-26T11:20:00Z">
        <w:r w:rsidRPr="00306553">
          <w:t>If no excess or duplicate items are present the dataset PASSES this test.</w:t>
        </w:r>
      </w:ins>
    </w:p>
    <w:p w14:paraId="61812B98"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298" w:author="Gert Morlion" w:date="2024-08-26T11:20:00Z"/>
        </w:rPr>
      </w:pPr>
      <w:bookmarkStart w:id="1299" w:name="_Toc170072382"/>
      <w:bookmarkEnd w:id="1290"/>
      <w:ins w:id="1300" w:author="Gert Morlion" w:date="2024-08-26T11:20:00Z">
        <w:r w:rsidRPr="00AB2995">
          <w:t>Omission</w:t>
        </w:r>
        <w:bookmarkEnd w:id="1299"/>
      </w:ins>
    </w:p>
    <w:p w14:paraId="33725C9B" w14:textId="14D9B74A" w:rsidR="009C79EF" w:rsidRDefault="009C79EF" w:rsidP="009C79EF">
      <w:pPr>
        <w:pStyle w:val="ParagraphText"/>
        <w:spacing w:after="120"/>
        <w:jc w:val="both"/>
        <w:rPr>
          <w:ins w:id="1301" w:author="Gert Morlion" w:date="2024-08-26T11:20:00Z"/>
          <w:rFonts w:cs="Arial"/>
          <w:color w:val="auto"/>
          <w:szCs w:val="20"/>
        </w:rPr>
      </w:pPr>
      <w:ins w:id="1302"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303" w:author="Gert Morlion" w:date="2024-08-26T11:21:00Z" w16du:dateUtc="2024-08-26T09:21:00Z">
        <w:r>
          <w:rPr>
            <w:rFonts w:cs="Arial"/>
            <w:color w:val="auto"/>
            <w:szCs w:val="20"/>
          </w:rPr>
          <w:t>4</w:t>
        </w:r>
      </w:ins>
      <w:ins w:id="1304"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305" w:author="Gert Morlion" w:date="2024-08-26T11:20:00Z"/>
          <w:rFonts w:cs="Arial"/>
          <w:color w:val="auto"/>
          <w:szCs w:val="20"/>
        </w:rPr>
      </w:pPr>
      <w:ins w:id="1306" w:author="Gert Morlion" w:date="2024-08-26T11:20:00Z">
        <w:r>
          <w:rPr>
            <w:rFonts w:cs="Arial"/>
            <w:color w:val="auto"/>
            <w:szCs w:val="20"/>
          </w:rPr>
          <w:t>S-</w:t>
        </w:r>
      </w:ins>
      <w:ins w:id="1307" w:author="Gert Morlion" w:date="2024-08-26T11:21:00Z" w16du:dateUtc="2024-08-26T09:21:00Z">
        <w:r>
          <w:rPr>
            <w:rFonts w:cs="Arial"/>
            <w:color w:val="auto"/>
            <w:szCs w:val="20"/>
          </w:rPr>
          <w:t>4</w:t>
        </w:r>
      </w:ins>
      <w:ins w:id="1308" w:author="Gert Morlion" w:date="2024-08-26T11:20:00Z">
        <w:r>
          <w:rPr>
            <w:rFonts w:cs="Arial"/>
            <w:color w:val="auto"/>
            <w:szCs w:val="20"/>
          </w:rPr>
          <w:t xml:space="preserve">01 Annex C – </w:t>
        </w:r>
        <w:r>
          <w:rPr>
            <w:rFonts w:cs="Arial"/>
            <w:i/>
            <w:color w:val="auto"/>
            <w:szCs w:val="20"/>
          </w:rPr>
          <w:t>S-</w:t>
        </w:r>
      </w:ins>
      <w:ins w:id="1309" w:author="Gert Morlion" w:date="2024-08-26T11:21:00Z" w16du:dateUtc="2024-08-26T09:21:00Z">
        <w:r>
          <w:rPr>
            <w:rFonts w:cs="Arial"/>
            <w:i/>
            <w:color w:val="auto"/>
            <w:szCs w:val="20"/>
          </w:rPr>
          <w:t>4</w:t>
        </w:r>
      </w:ins>
      <w:ins w:id="131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311" w:author="Gert Morlion" w:date="2024-08-26T11:20:00Z"/>
          <w:rFonts w:eastAsia="DengXian" w:cs="Arial"/>
          <w:color w:val="auto"/>
          <w:szCs w:val="20"/>
          <w:lang w:eastAsia="zh-CN"/>
        </w:rPr>
      </w:pPr>
      <w:ins w:id="1312"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313" w:author="Gert Morlion" w:date="2024-08-26T11:20:00Z"/>
          <w:rFonts w:cs="Arial"/>
          <w:color w:val="auto"/>
          <w:szCs w:val="20"/>
        </w:rPr>
      </w:pPr>
    </w:p>
    <w:p w14:paraId="67212B87" w14:textId="77777777" w:rsidR="009C79EF" w:rsidRPr="004A70BB" w:rsidRDefault="009C79EF" w:rsidP="009C79EF">
      <w:pPr>
        <w:pStyle w:val="Kop2"/>
        <w:tabs>
          <w:tab w:val="clear" w:pos="540"/>
        </w:tabs>
        <w:spacing w:before="120" w:after="200" w:line="240" w:lineRule="auto"/>
        <w:ind w:left="709" w:hanging="709"/>
        <w:rPr>
          <w:ins w:id="1314" w:author="Gert Morlion" w:date="2024-08-26T11:20:00Z"/>
        </w:rPr>
      </w:pPr>
      <w:bookmarkStart w:id="1315" w:name="_Toc170072383"/>
      <w:ins w:id="1316" w:author="Gert Morlion" w:date="2024-08-26T11:20:00Z">
        <w:r>
          <w:t>Logical consistency</w:t>
        </w:r>
        <w:bookmarkEnd w:id="1315"/>
      </w:ins>
    </w:p>
    <w:p w14:paraId="7E8FDA3E"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17" w:author="Gert Morlion" w:date="2024-08-26T11:20:00Z"/>
        </w:rPr>
      </w:pPr>
      <w:bookmarkStart w:id="1318" w:name="_Toc170072384"/>
      <w:ins w:id="1319" w:author="Gert Morlion" w:date="2024-08-26T11:20:00Z">
        <w:r w:rsidRPr="00AB2995">
          <w:t>Conceptual consistency</w:t>
        </w:r>
        <w:bookmarkEnd w:id="1318"/>
      </w:ins>
    </w:p>
    <w:p w14:paraId="6FB48B8F" w14:textId="15D74ED4" w:rsidR="009C79EF" w:rsidRPr="009C79EF" w:rsidRDefault="009C79EF" w:rsidP="009C79EF">
      <w:pPr>
        <w:pStyle w:val="ParagraphText"/>
        <w:spacing w:after="120"/>
        <w:jc w:val="both"/>
        <w:rPr>
          <w:ins w:id="1320" w:author="Gert Morlion" w:date="2024-08-26T11:20:00Z"/>
          <w:rFonts w:eastAsia="DengXian" w:cs="Arial"/>
          <w:color w:val="auto"/>
          <w:szCs w:val="20"/>
          <w:lang w:eastAsia="zh-CN"/>
        </w:rPr>
      </w:pPr>
      <w:ins w:id="1321" w:author="Gert Morlion" w:date="2024-08-26T11:20:00Z">
        <w:r w:rsidRPr="00686B2E">
          <w:rPr>
            <w:rFonts w:cs="Arial"/>
            <w:color w:val="auto"/>
            <w:szCs w:val="20"/>
          </w:rPr>
          <w:t>Conceptual Consistency is applicable for S-</w:t>
        </w:r>
      </w:ins>
      <w:ins w:id="1322" w:author="Gert Morlion" w:date="2024-08-26T11:21:00Z" w16du:dateUtc="2024-08-26T09:21:00Z">
        <w:r>
          <w:rPr>
            <w:rFonts w:cs="Arial"/>
            <w:color w:val="auto"/>
            <w:szCs w:val="20"/>
          </w:rPr>
          <w:t>4</w:t>
        </w:r>
      </w:ins>
      <w:ins w:id="1323"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324" w:author="Gert Morlion" w:date="2024-08-26T11:20:00Z"/>
          <w:rFonts w:cs="Arial"/>
          <w:color w:val="auto"/>
          <w:szCs w:val="20"/>
        </w:rPr>
      </w:pPr>
      <w:ins w:id="1325" w:author="Gert Morlion" w:date="2024-08-26T11:20:00Z">
        <w:r>
          <w:rPr>
            <w:rFonts w:cs="Arial"/>
            <w:color w:val="auto"/>
            <w:szCs w:val="20"/>
          </w:rPr>
          <w:t>Data Producers must verify that the dataset conforms to the S-100 General Feature Model. S-</w:t>
        </w:r>
      </w:ins>
      <w:ins w:id="1326" w:author="Gert Morlion" w:date="2024-08-26T11:21:00Z" w16du:dateUtc="2024-08-26T09:21:00Z">
        <w:r>
          <w:rPr>
            <w:rFonts w:cs="Arial"/>
            <w:color w:val="auto"/>
            <w:szCs w:val="20"/>
          </w:rPr>
          <w:t>4</w:t>
        </w:r>
      </w:ins>
      <w:ins w:id="1327" w:author="Gert Morlion" w:date="2024-08-26T11:20:00Z">
        <w:r>
          <w:rPr>
            <w:rFonts w:cs="Arial"/>
            <w:color w:val="auto"/>
            <w:szCs w:val="20"/>
          </w:rPr>
          <w:t xml:space="preserve">01 Annex C – </w:t>
        </w:r>
        <w:r>
          <w:rPr>
            <w:rFonts w:cs="Arial"/>
            <w:i/>
            <w:color w:val="auto"/>
            <w:szCs w:val="20"/>
          </w:rPr>
          <w:t>S-</w:t>
        </w:r>
      </w:ins>
      <w:ins w:id="1328" w:author="Gert Morlion" w:date="2024-08-26T11:21:00Z" w16du:dateUtc="2024-08-26T09:21:00Z">
        <w:r>
          <w:rPr>
            <w:rFonts w:cs="Arial"/>
            <w:i/>
            <w:color w:val="auto"/>
            <w:szCs w:val="20"/>
          </w:rPr>
          <w:t>4</w:t>
        </w:r>
      </w:ins>
      <w:ins w:id="132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330" w:author="Gert Morlion" w:date="2024-08-26T11:20:00Z"/>
          <w:rFonts w:cs="Arial"/>
          <w:color w:val="auto"/>
          <w:szCs w:val="20"/>
        </w:rPr>
      </w:pPr>
      <w:ins w:id="1331" w:author="Gert Morlion" w:date="2024-08-26T11:20:00Z">
        <w:r>
          <w:rPr>
            <w:rFonts w:cs="Arial"/>
            <w:color w:val="auto"/>
            <w:szCs w:val="20"/>
          </w:rPr>
          <w:t>If no conceptual consistency checks classified as Critical in S-</w:t>
        </w:r>
      </w:ins>
      <w:ins w:id="1332" w:author="Gert Morlion" w:date="2024-08-26T11:21:00Z" w16du:dateUtc="2024-08-26T09:21:00Z">
        <w:r>
          <w:rPr>
            <w:rFonts w:cs="Arial"/>
            <w:color w:val="auto"/>
            <w:szCs w:val="20"/>
          </w:rPr>
          <w:t>4</w:t>
        </w:r>
      </w:ins>
      <w:ins w:id="1333"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34" w:author="Gert Morlion" w:date="2024-08-26T11:20:00Z"/>
        </w:rPr>
      </w:pPr>
      <w:bookmarkStart w:id="1335" w:name="_Toc170072385"/>
      <w:ins w:id="1336" w:author="Gert Morlion" w:date="2024-08-26T11:20:00Z">
        <w:r>
          <w:t>Domain</w:t>
        </w:r>
        <w:r w:rsidRPr="00AB2995">
          <w:t xml:space="preserve"> consistency</w:t>
        </w:r>
        <w:bookmarkEnd w:id="1335"/>
      </w:ins>
    </w:p>
    <w:p w14:paraId="67192593" w14:textId="5F471CBB" w:rsidR="009C79EF" w:rsidRPr="009C79EF" w:rsidRDefault="009C79EF" w:rsidP="009C79EF">
      <w:pPr>
        <w:pStyle w:val="ParagraphText"/>
        <w:spacing w:after="120"/>
        <w:jc w:val="both"/>
        <w:rPr>
          <w:ins w:id="1337" w:author="Gert Morlion" w:date="2024-08-26T11:20:00Z"/>
          <w:rFonts w:eastAsia="DengXian" w:cs="Arial"/>
          <w:color w:val="auto"/>
          <w:szCs w:val="20"/>
          <w:lang w:eastAsia="zh-CN"/>
        </w:rPr>
      </w:pPr>
      <w:ins w:id="1338" w:author="Gert Morlion" w:date="2024-08-26T11:20:00Z">
        <w:r w:rsidRPr="00C835FC">
          <w:rPr>
            <w:rFonts w:cs="Arial"/>
            <w:color w:val="auto"/>
            <w:szCs w:val="20"/>
          </w:rPr>
          <w:t>Domain consistency is applicable for S-</w:t>
        </w:r>
      </w:ins>
      <w:ins w:id="1339" w:author="Gert Morlion" w:date="2024-08-26T11:21:00Z" w16du:dateUtc="2024-08-26T09:21:00Z">
        <w:r>
          <w:rPr>
            <w:rFonts w:cs="Arial"/>
            <w:color w:val="auto"/>
            <w:szCs w:val="20"/>
          </w:rPr>
          <w:t>4</w:t>
        </w:r>
      </w:ins>
      <w:ins w:id="1340"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341" w:author="Gert Morlion" w:date="2024-08-26T11:20:00Z"/>
          <w:rFonts w:cs="Arial"/>
          <w:color w:val="auto"/>
          <w:szCs w:val="20"/>
        </w:rPr>
      </w:pPr>
      <w:ins w:id="1342" w:author="Gert Morlion" w:date="2024-08-26T11:20:00Z">
        <w:r>
          <w:rPr>
            <w:rFonts w:cs="Arial"/>
            <w:color w:val="auto"/>
            <w:szCs w:val="20"/>
          </w:rPr>
          <w:t>Data Producers must verify that the dataset conforms to the S-</w:t>
        </w:r>
      </w:ins>
      <w:ins w:id="1343" w:author="Gert Morlion" w:date="2024-08-26T11:21:00Z" w16du:dateUtc="2024-08-26T09:21:00Z">
        <w:r>
          <w:rPr>
            <w:rFonts w:cs="Arial"/>
            <w:color w:val="auto"/>
            <w:szCs w:val="20"/>
          </w:rPr>
          <w:t>4</w:t>
        </w:r>
      </w:ins>
      <w:ins w:id="1344" w:author="Gert Morlion" w:date="2024-08-26T11:20:00Z">
        <w:r>
          <w:rPr>
            <w:rFonts w:cs="Arial"/>
            <w:color w:val="auto"/>
            <w:szCs w:val="20"/>
          </w:rPr>
          <w:t>01 Feature Catalogue and rules described in the S-</w:t>
        </w:r>
      </w:ins>
      <w:ins w:id="1345" w:author="Gert Morlion" w:date="2024-08-26T11:21:00Z" w16du:dateUtc="2024-08-26T09:21:00Z">
        <w:r>
          <w:rPr>
            <w:rFonts w:cs="Arial"/>
            <w:color w:val="auto"/>
            <w:szCs w:val="20"/>
          </w:rPr>
          <w:t>4</w:t>
        </w:r>
      </w:ins>
      <w:ins w:id="134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347" w:author="Gert Morlion" w:date="2024-08-26T11:21:00Z" w16du:dateUtc="2024-08-26T09:21:00Z">
        <w:r>
          <w:rPr>
            <w:rFonts w:cs="Arial"/>
            <w:color w:val="auto"/>
            <w:szCs w:val="20"/>
          </w:rPr>
          <w:t>4</w:t>
        </w:r>
      </w:ins>
      <w:ins w:id="1348" w:author="Gert Morlion" w:date="2024-08-26T11:20:00Z">
        <w:r>
          <w:rPr>
            <w:rFonts w:cs="Arial"/>
            <w:color w:val="auto"/>
            <w:szCs w:val="20"/>
          </w:rPr>
          <w:t xml:space="preserve">01 Annex C – </w:t>
        </w:r>
        <w:r>
          <w:rPr>
            <w:rFonts w:cs="Arial"/>
            <w:i/>
            <w:color w:val="auto"/>
            <w:szCs w:val="20"/>
          </w:rPr>
          <w:t>S-</w:t>
        </w:r>
      </w:ins>
      <w:ins w:id="1349" w:author="Gert Morlion" w:date="2024-08-26T11:21:00Z" w16du:dateUtc="2024-08-26T09:21:00Z">
        <w:r>
          <w:rPr>
            <w:rFonts w:cs="Arial"/>
            <w:i/>
            <w:color w:val="auto"/>
            <w:szCs w:val="20"/>
          </w:rPr>
          <w:t>4</w:t>
        </w:r>
      </w:ins>
      <w:ins w:id="135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351" w:author="Gert Morlion" w:date="2024-08-26T11:20:00Z"/>
          <w:rFonts w:cs="Arial"/>
          <w:color w:val="auto"/>
          <w:szCs w:val="20"/>
        </w:rPr>
      </w:pPr>
      <w:ins w:id="1352" w:author="Gert Morlion" w:date="2024-08-26T11:20:00Z">
        <w:r>
          <w:rPr>
            <w:rFonts w:cs="Arial"/>
            <w:color w:val="auto"/>
            <w:szCs w:val="20"/>
          </w:rPr>
          <w:t>If no domain consistency checks classified as Critical in S-</w:t>
        </w:r>
      </w:ins>
      <w:ins w:id="1353" w:author="Gert Morlion" w:date="2024-08-26T11:22:00Z" w16du:dateUtc="2024-08-26T09:22:00Z">
        <w:r>
          <w:rPr>
            <w:rFonts w:cs="Arial"/>
            <w:color w:val="auto"/>
            <w:szCs w:val="20"/>
          </w:rPr>
          <w:t>4</w:t>
        </w:r>
      </w:ins>
      <w:ins w:id="1354"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Kop3"/>
        <w:tabs>
          <w:tab w:val="clear" w:pos="660"/>
          <w:tab w:val="clear" w:pos="880"/>
          <w:tab w:val="left" w:pos="851"/>
        </w:tabs>
        <w:spacing w:before="120" w:after="120" w:line="240" w:lineRule="auto"/>
        <w:ind w:left="851" w:hanging="851"/>
        <w:jc w:val="both"/>
        <w:rPr>
          <w:ins w:id="1355" w:author="Gert Morlion" w:date="2024-08-26T11:20:00Z"/>
        </w:rPr>
      </w:pPr>
      <w:bookmarkStart w:id="1356" w:name="_Toc170072386"/>
      <w:ins w:id="1357" w:author="Gert Morlion" w:date="2024-08-26T11:20:00Z">
        <w:r w:rsidRPr="0014612C">
          <w:t>Format consistency</w:t>
        </w:r>
        <w:bookmarkEnd w:id="1356"/>
      </w:ins>
    </w:p>
    <w:p w14:paraId="40D8915B" w14:textId="5C45E9A6" w:rsidR="009C79EF" w:rsidRDefault="009C79EF" w:rsidP="009C79EF">
      <w:pPr>
        <w:pStyle w:val="ParagraphText"/>
        <w:spacing w:after="120"/>
        <w:jc w:val="both"/>
        <w:rPr>
          <w:ins w:id="1358" w:author="Gert Morlion" w:date="2024-08-26T11:20:00Z"/>
          <w:rFonts w:cs="Arial"/>
          <w:color w:val="auto"/>
          <w:szCs w:val="20"/>
        </w:rPr>
      </w:pPr>
      <w:ins w:id="1359" w:author="Gert Morlion" w:date="2024-08-26T11:20:00Z">
        <w:r w:rsidRPr="00C835FC">
          <w:rPr>
            <w:rFonts w:cs="Arial"/>
            <w:color w:val="auto"/>
            <w:szCs w:val="20"/>
          </w:rPr>
          <w:t>Format Consistency is applicable for S-</w:t>
        </w:r>
      </w:ins>
      <w:ins w:id="1360" w:author="Gert Morlion" w:date="2024-08-26T11:22:00Z" w16du:dateUtc="2024-08-26T09:22:00Z">
        <w:r>
          <w:rPr>
            <w:rFonts w:cs="Arial"/>
            <w:color w:val="auto"/>
            <w:szCs w:val="20"/>
          </w:rPr>
          <w:t>4</w:t>
        </w:r>
      </w:ins>
      <w:ins w:id="1361"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362" w:author="Gert Morlion" w:date="2024-08-26T11:20:00Z"/>
          <w:rFonts w:cs="Arial"/>
          <w:color w:val="auto"/>
          <w:szCs w:val="20"/>
        </w:rPr>
      </w:pPr>
      <w:ins w:id="1363" w:author="Gert Morlion" w:date="2024-08-26T11:20:00Z">
        <w:r>
          <w:rPr>
            <w:rFonts w:cs="Arial"/>
            <w:color w:val="auto"/>
            <w:szCs w:val="20"/>
          </w:rPr>
          <w:lastRenderedPageBreak/>
          <w:t>Data Producers must verify that the dataset conforms to S-</w:t>
        </w:r>
      </w:ins>
      <w:ins w:id="1364" w:author="Gert Morlion" w:date="2024-08-26T11:22:00Z" w16du:dateUtc="2024-08-26T09:22:00Z">
        <w:r>
          <w:rPr>
            <w:rFonts w:cs="Arial"/>
            <w:color w:val="auto"/>
            <w:szCs w:val="20"/>
          </w:rPr>
          <w:t>4</w:t>
        </w:r>
      </w:ins>
      <w:ins w:id="1365"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366" w:author="Gert Morlion" w:date="2024-08-26T11:22:00Z" w16du:dateUtc="2024-08-26T09:22:00Z">
        <w:r>
          <w:rPr>
            <w:rFonts w:cs="Arial"/>
            <w:color w:val="auto"/>
            <w:szCs w:val="20"/>
          </w:rPr>
          <w:t>4</w:t>
        </w:r>
      </w:ins>
      <w:ins w:id="1367" w:author="Gert Morlion" w:date="2024-08-26T11:20:00Z">
        <w:r>
          <w:rPr>
            <w:rFonts w:cs="Arial"/>
            <w:color w:val="auto"/>
            <w:szCs w:val="20"/>
          </w:rPr>
          <w:t xml:space="preserve">01 Annex C – </w:t>
        </w:r>
        <w:r>
          <w:rPr>
            <w:rFonts w:cs="Arial"/>
            <w:i/>
            <w:color w:val="auto"/>
            <w:szCs w:val="20"/>
          </w:rPr>
          <w:t>S-</w:t>
        </w:r>
      </w:ins>
      <w:ins w:id="1368" w:author="Gert Morlion" w:date="2024-08-26T11:22:00Z" w16du:dateUtc="2024-08-26T09:22:00Z">
        <w:r>
          <w:rPr>
            <w:rFonts w:cs="Arial"/>
            <w:i/>
            <w:color w:val="auto"/>
            <w:szCs w:val="20"/>
          </w:rPr>
          <w:t>4</w:t>
        </w:r>
      </w:ins>
      <w:ins w:id="136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370" w:author="Gert Morlion" w:date="2024-08-26T11:20:00Z"/>
          <w:rFonts w:cs="Arial"/>
          <w:color w:val="auto"/>
          <w:szCs w:val="20"/>
        </w:rPr>
      </w:pPr>
      <w:ins w:id="1371" w:author="Gert Morlion" w:date="2024-08-26T11:20:00Z">
        <w:r>
          <w:rPr>
            <w:rFonts w:cs="Arial"/>
            <w:color w:val="auto"/>
            <w:szCs w:val="20"/>
          </w:rPr>
          <w:t>If no format consistency checks classified as Critical in S-</w:t>
        </w:r>
      </w:ins>
      <w:ins w:id="1372" w:author="Gert Morlion" w:date="2024-08-26T11:22:00Z" w16du:dateUtc="2024-08-26T09:22:00Z">
        <w:r>
          <w:rPr>
            <w:rFonts w:cs="Arial"/>
            <w:color w:val="auto"/>
            <w:szCs w:val="20"/>
          </w:rPr>
          <w:t>4</w:t>
        </w:r>
      </w:ins>
      <w:ins w:id="1373"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74" w:author="Gert Morlion" w:date="2024-08-26T11:20:00Z"/>
        </w:rPr>
      </w:pPr>
      <w:bookmarkStart w:id="1375" w:name="_Toc170072387"/>
      <w:ins w:id="1376" w:author="Gert Morlion" w:date="2024-08-26T11:20:00Z">
        <w:r>
          <w:t>Topological</w:t>
        </w:r>
        <w:r w:rsidRPr="00AB2995">
          <w:t xml:space="preserve"> consistency</w:t>
        </w:r>
        <w:bookmarkEnd w:id="1375"/>
      </w:ins>
    </w:p>
    <w:p w14:paraId="0E862E7F" w14:textId="3958D1CC" w:rsidR="009C79EF" w:rsidRPr="009C79EF" w:rsidRDefault="009C79EF" w:rsidP="009C79EF">
      <w:pPr>
        <w:pStyle w:val="ParagraphText"/>
        <w:spacing w:after="120"/>
        <w:jc w:val="both"/>
        <w:rPr>
          <w:ins w:id="1377" w:author="Gert Morlion" w:date="2024-08-26T11:20:00Z"/>
          <w:rFonts w:eastAsia="DengXian" w:cs="Arial"/>
          <w:color w:val="auto"/>
          <w:szCs w:val="20"/>
          <w:lang w:eastAsia="zh-CN"/>
        </w:rPr>
      </w:pPr>
      <w:ins w:id="1378" w:author="Gert Morlion" w:date="2024-08-26T11:20:00Z">
        <w:r w:rsidRPr="00ED1B8E">
          <w:rPr>
            <w:rFonts w:cs="Arial"/>
            <w:color w:val="auto"/>
            <w:szCs w:val="20"/>
          </w:rPr>
          <w:t>Topological consistency is applicable for S-</w:t>
        </w:r>
      </w:ins>
      <w:ins w:id="1379" w:author="Gert Morlion" w:date="2024-08-26T11:22:00Z" w16du:dateUtc="2024-08-26T09:22:00Z">
        <w:r>
          <w:rPr>
            <w:rFonts w:cs="Arial"/>
            <w:color w:val="auto"/>
            <w:szCs w:val="20"/>
          </w:rPr>
          <w:t>4</w:t>
        </w:r>
      </w:ins>
      <w:ins w:id="1380"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381" w:author="Gert Morlion" w:date="2024-08-26T11:20:00Z"/>
          <w:rFonts w:cs="Arial"/>
          <w:color w:val="auto"/>
          <w:szCs w:val="20"/>
        </w:rPr>
      </w:pPr>
      <w:ins w:id="1382" w:author="Gert Morlion" w:date="2024-08-26T11:20:00Z">
        <w:r>
          <w:rPr>
            <w:rFonts w:cs="Arial"/>
            <w:color w:val="auto"/>
            <w:szCs w:val="20"/>
          </w:rPr>
          <w:t>Data Producers must verify that the dataset conforms to the requirements for topology set out in Section 4 of this document. S-</w:t>
        </w:r>
      </w:ins>
      <w:ins w:id="1383" w:author="Gert Morlion" w:date="2024-08-26T11:22:00Z" w16du:dateUtc="2024-08-26T09:22:00Z">
        <w:r>
          <w:rPr>
            <w:rFonts w:cs="Arial"/>
            <w:color w:val="auto"/>
            <w:szCs w:val="20"/>
          </w:rPr>
          <w:t>4</w:t>
        </w:r>
      </w:ins>
      <w:ins w:id="1384" w:author="Gert Morlion" w:date="2024-08-26T11:20:00Z">
        <w:r>
          <w:rPr>
            <w:rFonts w:cs="Arial"/>
            <w:color w:val="auto"/>
            <w:szCs w:val="20"/>
          </w:rPr>
          <w:t xml:space="preserve">01 Annex C – </w:t>
        </w:r>
        <w:r>
          <w:rPr>
            <w:rFonts w:cs="Arial"/>
            <w:i/>
            <w:color w:val="auto"/>
            <w:szCs w:val="20"/>
          </w:rPr>
          <w:t>S-</w:t>
        </w:r>
      </w:ins>
      <w:ins w:id="1385" w:author="Gert Morlion" w:date="2024-08-26T11:22:00Z" w16du:dateUtc="2024-08-26T09:22:00Z">
        <w:r>
          <w:rPr>
            <w:rFonts w:cs="Arial"/>
            <w:i/>
            <w:color w:val="auto"/>
            <w:szCs w:val="20"/>
          </w:rPr>
          <w:t>4</w:t>
        </w:r>
      </w:ins>
      <w:ins w:id="138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387" w:author="Gert Morlion" w:date="2024-08-26T11:20:00Z"/>
          <w:rFonts w:cs="Arial"/>
          <w:color w:val="auto"/>
          <w:szCs w:val="20"/>
        </w:rPr>
      </w:pPr>
      <w:ins w:id="1388" w:author="Gert Morlion" w:date="2024-08-26T11:20:00Z">
        <w:r>
          <w:rPr>
            <w:rFonts w:cs="Arial"/>
            <w:color w:val="auto"/>
            <w:szCs w:val="20"/>
          </w:rPr>
          <w:t>If no topological consistency checks classified as Critical in S-</w:t>
        </w:r>
      </w:ins>
      <w:ins w:id="1389" w:author="Gert Morlion" w:date="2024-08-26T11:22:00Z" w16du:dateUtc="2024-08-26T09:22:00Z">
        <w:r>
          <w:rPr>
            <w:rFonts w:cs="Arial"/>
            <w:color w:val="auto"/>
            <w:szCs w:val="20"/>
          </w:rPr>
          <w:t>4</w:t>
        </w:r>
      </w:ins>
      <w:ins w:id="1390"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391" w:author="Gert Morlion" w:date="2024-08-26T11:20:00Z"/>
          <w:rFonts w:cs="Arial"/>
          <w:color w:val="auto"/>
          <w:szCs w:val="20"/>
        </w:rPr>
      </w:pPr>
    </w:p>
    <w:p w14:paraId="57C9F4E2" w14:textId="77777777" w:rsidR="009C79EF" w:rsidRPr="007F395B" w:rsidRDefault="009C79EF" w:rsidP="009C79EF">
      <w:pPr>
        <w:pStyle w:val="Kop2"/>
        <w:tabs>
          <w:tab w:val="clear" w:pos="540"/>
        </w:tabs>
        <w:spacing w:before="120" w:after="200" w:line="240" w:lineRule="auto"/>
        <w:ind w:left="709" w:hanging="709"/>
        <w:rPr>
          <w:ins w:id="1392" w:author="Gert Morlion" w:date="2024-08-26T11:20:00Z"/>
        </w:rPr>
      </w:pPr>
      <w:bookmarkStart w:id="1393" w:name="_Toc170072388"/>
      <w:ins w:id="1394" w:author="Gert Morlion" w:date="2024-08-26T11:20:00Z">
        <w:r w:rsidRPr="007F395B">
          <w:t>Positional uncertainty and accuracy</w:t>
        </w:r>
        <w:bookmarkEnd w:id="1393"/>
      </w:ins>
    </w:p>
    <w:p w14:paraId="79C46C7F"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95" w:author="Gert Morlion" w:date="2024-08-26T11:20:00Z"/>
        </w:rPr>
      </w:pPr>
      <w:bookmarkStart w:id="1396" w:name="_Toc170072389"/>
      <w:ins w:id="1397" w:author="Gert Morlion" w:date="2024-08-26T11:20:00Z">
        <w:r w:rsidRPr="007F395B">
          <w:t>Absolute or external accuracy</w:t>
        </w:r>
        <w:bookmarkEnd w:id="1396"/>
      </w:ins>
    </w:p>
    <w:p w14:paraId="7F8341A3" w14:textId="3873518C" w:rsidR="009C79EF" w:rsidRDefault="009C79EF" w:rsidP="009C79EF">
      <w:pPr>
        <w:pStyle w:val="ParagraphText"/>
        <w:spacing w:after="120"/>
        <w:jc w:val="both"/>
        <w:rPr>
          <w:ins w:id="1398" w:author="Gert Morlion" w:date="2024-08-26T11:20:00Z"/>
          <w:rFonts w:cs="Arial"/>
          <w:color w:val="auto"/>
          <w:szCs w:val="20"/>
        </w:rPr>
      </w:pPr>
      <w:ins w:id="1399" w:author="Gert Morlion" w:date="2024-08-26T11:20:00Z">
        <w:r w:rsidRPr="00C43BD7">
          <w:rPr>
            <w:rFonts w:cs="Arial"/>
            <w:color w:val="auto"/>
            <w:szCs w:val="20"/>
          </w:rPr>
          <w:t>Absolute or external accuracy is applicable for S-</w:t>
        </w:r>
      </w:ins>
      <w:ins w:id="1400" w:author="Gert Morlion" w:date="2024-08-26T11:22:00Z" w16du:dateUtc="2024-08-26T09:22:00Z">
        <w:r>
          <w:rPr>
            <w:rFonts w:cs="Arial"/>
            <w:color w:val="auto"/>
            <w:szCs w:val="20"/>
          </w:rPr>
          <w:t>4</w:t>
        </w:r>
      </w:ins>
      <w:ins w:id="1401"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402" w:author="Gert Morlion" w:date="2024-08-26T11:20:00Z"/>
          <w:rFonts w:eastAsia="DengXian" w:cs="Arial"/>
          <w:color w:val="auto"/>
          <w:szCs w:val="20"/>
          <w:lang w:eastAsia="zh-CN"/>
        </w:rPr>
      </w:pPr>
      <w:ins w:id="1403" w:author="Gert Morlion" w:date="2024-08-26T11:20:00Z">
        <w:r>
          <w:rPr>
            <w:rFonts w:cs="Arial"/>
            <w:color w:val="auto"/>
            <w:szCs w:val="20"/>
          </w:rPr>
          <w:t>Data Producers must verify the absolute accuracy of S-</w:t>
        </w:r>
      </w:ins>
      <w:ins w:id="1404" w:author="Gert Morlion" w:date="2024-08-26T11:22:00Z" w16du:dateUtc="2024-08-26T09:22:00Z">
        <w:r>
          <w:rPr>
            <w:rFonts w:cs="Arial"/>
            <w:color w:val="auto"/>
            <w:szCs w:val="20"/>
          </w:rPr>
          <w:t>4</w:t>
        </w:r>
      </w:ins>
      <w:ins w:id="1405" w:author="Gert Morlion" w:date="2024-08-26T11:20:00Z">
        <w:r>
          <w:rPr>
            <w:rFonts w:cs="Arial"/>
            <w:color w:val="auto"/>
            <w:szCs w:val="20"/>
          </w:rPr>
          <w:t>01 datasets and ensure that they achieve an adequate accuracy. Additionally the relevant metadata features and attributes as described in S-</w:t>
        </w:r>
      </w:ins>
      <w:ins w:id="1406" w:author="Gert Morlion" w:date="2024-08-26T11:22:00Z" w16du:dateUtc="2024-08-26T09:22:00Z">
        <w:r>
          <w:rPr>
            <w:rFonts w:cs="Arial"/>
            <w:color w:val="auto"/>
            <w:szCs w:val="20"/>
          </w:rPr>
          <w:t>4</w:t>
        </w:r>
      </w:ins>
      <w:ins w:id="140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08" w:author="Gert Morlion" w:date="2024-08-26T11:20:00Z"/>
        </w:rPr>
      </w:pPr>
      <w:bookmarkStart w:id="1409" w:name="_Toc170072390"/>
      <w:ins w:id="1410" w:author="Gert Morlion" w:date="2024-08-26T11:20:00Z">
        <w:r w:rsidRPr="00F738E1">
          <w:t>Vertical position accuracy</w:t>
        </w:r>
        <w:bookmarkEnd w:id="1409"/>
      </w:ins>
    </w:p>
    <w:p w14:paraId="40648BC3" w14:textId="10CF02F8" w:rsidR="009C79EF" w:rsidRDefault="009C79EF" w:rsidP="009C79EF">
      <w:pPr>
        <w:pStyle w:val="ParagraphText"/>
        <w:spacing w:after="120"/>
        <w:jc w:val="both"/>
        <w:rPr>
          <w:ins w:id="1411" w:author="Gert Morlion" w:date="2024-08-26T11:20:00Z"/>
          <w:rFonts w:cs="Arial"/>
          <w:color w:val="auto"/>
          <w:szCs w:val="20"/>
        </w:rPr>
      </w:pPr>
      <w:ins w:id="1412" w:author="Gert Morlion" w:date="2024-08-26T11:20:00Z">
        <w:r w:rsidRPr="001B179C">
          <w:rPr>
            <w:rFonts w:cs="Arial"/>
            <w:color w:val="auto"/>
            <w:szCs w:val="20"/>
          </w:rPr>
          <w:t>Vertical position accuracy is applicable for S-</w:t>
        </w:r>
      </w:ins>
      <w:ins w:id="1413" w:author="Gert Morlion" w:date="2024-08-26T11:23:00Z" w16du:dateUtc="2024-08-26T09:23:00Z">
        <w:r>
          <w:rPr>
            <w:rFonts w:cs="Arial"/>
            <w:color w:val="auto"/>
            <w:szCs w:val="20"/>
          </w:rPr>
          <w:t>4</w:t>
        </w:r>
      </w:ins>
      <w:ins w:id="1414"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415" w:author="Gert Morlion" w:date="2024-08-26T11:20:00Z"/>
          <w:rFonts w:eastAsia="DengXian" w:cs="Arial"/>
          <w:color w:val="auto"/>
          <w:szCs w:val="20"/>
          <w:lang w:eastAsia="zh-CN"/>
        </w:rPr>
      </w:pPr>
      <w:ins w:id="1416" w:author="Gert Morlion" w:date="2024-08-26T11:20:00Z">
        <w:r>
          <w:rPr>
            <w:rFonts w:cs="Arial"/>
            <w:color w:val="auto"/>
            <w:szCs w:val="20"/>
          </w:rPr>
          <w:t>Data Producers must verify the vertical position accuracy of S-</w:t>
        </w:r>
      </w:ins>
      <w:ins w:id="1417" w:author="Gert Morlion" w:date="2024-08-26T11:23:00Z" w16du:dateUtc="2024-08-26T09:23:00Z">
        <w:r>
          <w:rPr>
            <w:rFonts w:cs="Arial"/>
            <w:color w:val="auto"/>
            <w:szCs w:val="20"/>
          </w:rPr>
          <w:t>4</w:t>
        </w:r>
      </w:ins>
      <w:ins w:id="1418" w:author="Gert Morlion" w:date="2024-08-26T11:20:00Z">
        <w:r>
          <w:rPr>
            <w:rFonts w:cs="Arial"/>
            <w:color w:val="auto"/>
            <w:szCs w:val="20"/>
          </w:rPr>
          <w:t>01 datasets and ensure that they achieve an adequate accuracy. The relevant metadata features and attributes as described in S-</w:t>
        </w:r>
      </w:ins>
      <w:ins w:id="1419" w:author="Gert Morlion" w:date="2024-08-26T11:23:00Z" w16du:dateUtc="2024-08-26T09:23:00Z">
        <w:r>
          <w:rPr>
            <w:rFonts w:cs="Arial"/>
            <w:color w:val="auto"/>
            <w:szCs w:val="20"/>
          </w:rPr>
          <w:t>4</w:t>
        </w:r>
      </w:ins>
      <w:ins w:id="142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Kop3"/>
        <w:tabs>
          <w:tab w:val="clear" w:pos="660"/>
          <w:tab w:val="clear" w:pos="880"/>
          <w:tab w:val="left" w:pos="851"/>
        </w:tabs>
        <w:spacing w:before="120" w:after="120" w:line="240" w:lineRule="auto"/>
        <w:ind w:left="851" w:hanging="851"/>
        <w:jc w:val="both"/>
        <w:rPr>
          <w:ins w:id="1421" w:author="Gert Morlion" w:date="2024-08-26T11:20:00Z"/>
        </w:rPr>
      </w:pPr>
      <w:bookmarkStart w:id="1422" w:name="_Toc170072391"/>
      <w:ins w:id="1423" w:author="Gert Morlion" w:date="2024-08-26T11:20:00Z">
        <w:r w:rsidRPr="00507803">
          <w:t>Horizontal position accuracy</w:t>
        </w:r>
        <w:bookmarkEnd w:id="1422"/>
      </w:ins>
    </w:p>
    <w:p w14:paraId="1C7A7976" w14:textId="41FC2FFE" w:rsidR="009C79EF" w:rsidRPr="009C79EF" w:rsidRDefault="009C79EF" w:rsidP="009C79EF">
      <w:pPr>
        <w:pStyle w:val="ParagraphText"/>
        <w:spacing w:after="120"/>
        <w:jc w:val="both"/>
        <w:rPr>
          <w:ins w:id="1424" w:author="Gert Morlion" w:date="2024-08-26T11:20:00Z"/>
          <w:rFonts w:eastAsia="DengXian" w:cs="Arial"/>
          <w:color w:val="auto"/>
          <w:szCs w:val="20"/>
          <w:lang w:eastAsia="zh-CN"/>
        </w:rPr>
      </w:pPr>
      <w:ins w:id="1425" w:author="Gert Morlion" w:date="2024-08-26T11:20:00Z">
        <w:r w:rsidRPr="001B179C">
          <w:rPr>
            <w:rFonts w:cs="Arial"/>
            <w:color w:val="auto"/>
            <w:szCs w:val="20"/>
          </w:rPr>
          <w:t>Horizontal position accuracy is applicable for S-</w:t>
        </w:r>
      </w:ins>
      <w:ins w:id="1426" w:author="Gert Morlion" w:date="2024-08-26T11:23:00Z" w16du:dateUtc="2024-08-26T09:23:00Z">
        <w:r>
          <w:rPr>
            <w:rFonts w:cs="Arial"/>
            <w:color w:val="auto"/>
            <w:szCs w:val="20"/>
          </w:rPr>
          <w:t>4</w:t>
        </w:r>
      </w:ins>
      <w:ins w:id="1427"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428" w:author="Gert Morlion" w:date="2024-08-26T11:20:00Z"/>
          <w:rFonts w:cs="Arial"/>
          <w:color w:val="auto"/>
          <w:szCs w:val="20"/>
        </w:rPr>
      </w:pPr>
      <w:ins w:id="1429"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430" w:author="Gert Morlion" w:date="2024-08-26T11:23:00Z" w16du:dateUtc="2024-08-26T09:23:00Z">
        <w:r>
          <w:rPr>
            <w:rFonts w:cs="Arial"/>
            <w:color w:val="auto"/>
            <w:szCs w:val="20"/>
          </w:rPr>
          <w:t>4</w:t>
        </w:r>
      </w:ins>
      <w:ins w:id="1431"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432" w:author="Gert Morlion" w:date="2024-08-26T11:23:00Z" w16du:dateUtc="2024-08-26T09:23:00Z">
        <w:r>
          <w:rPr>
            <w:rFonts w:cs="Arial"/>
            <w:color w:val="auto"/>
            <w:szCs w:val="20"/>
          </w:rPr>
          <w:t>4</w:t>
        </w:r>
      </w:ins>
      <w:ins w:id="143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34" w:author="Gert Morlion" w:date="2024-08-26T11:20:00Z"/>
        </w:rPr>
      </w:pPr>
      <w:bookmarkStart w:id="1435" w:name="_Toc170072392"/>
      <w:ins w:id="1436" w:author="Gert Morlion" w:date="2024-08-26T11:20:00Z">
        <w:r w:rsidRPr="00F738E1">
          <w:t>Relative or internal accuracy</w:t>
        </w:r>
        <w:bookmarkEnd w:id="1435"/>
      </w:ins>
    </w:p>
    <w:p w14:paraId="4A4B2CC3" w14:textId="327AA327" w:rsidR="009C79EF" w:rsidRPr="009C79EF" w:rsidRDefault="009C79EF" w:rsidP="009C79EF">
      <w:pPr>
        <w:pStyle w:val="ParagraphText"/>
        <w:spacing w:after="120"/>
        <w:jc w:val="both"/>
        <w:rPr>
          <w:ins w:id="1437" w:author="Gert Morlion" w:date="2024-08-26T11:20:00Z"/>
          <w:rFonts w:eastAsia="DengXian" w:cs="Arial"/>
          <w:color w:val="auto"/>
          <w:szCs w:val="20"/>
          <w:lang w:eastAsia="zh-CN"/>
        </w:rPr>
      </w:pPr>
      <w:ins w:id="1438" w:author="Gert Morlion" w:date="2024-08-26T11:20:00Z">
        <w:r w:rsidRPr="00B53358">
          <w:rPr>
            <w:rFonts w:cs="Arial"/>
            <w:color w:val="auto"/>
            <w:szCs w:val="20"/>
          </w:rPr>
          <w:t>Relative or internal accuracy is applicable for S-</w:t>
        </w:r>
      </w:ins>
      <w:ins w:id="1439" w:author="Gert Morlion" w:date="2024-08-26T11:23:00Z" w16du:dateUtc="2024-08-26T09:23:00Z">
        <w:r>
          <w:rPr>
            <w:rFonts w:cs="Arial"/>
            <w:color w:val="auto"/>
            <w:szCs w:val="20"/>
          </w:rPr>
          <w:t>4</w:t>
        </w:r>
      </w:ins>
      <w:ins w:id="1440"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441" w:author="Gert Morlion" w:date="2024-08-26T11:20:00Z"/>
          <w:rFonts w:eastAsia="DengXian" w:cs="Arial"/>
          <w:color w:val="auto"/>
          <w:szCs w:val="20"/>
          <w:lang w:eastAsia="zh-CN"/>
        </w:rPr>
      </w:pPr>
      <w:ins w:id="1442"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443" w:author="Gert Morlion" w:date="2024-08-26T11:23:00Z" w16du:dateUtc="2024-08-26T09:23:00Z">
        <w:r>
          <w:rPr>
            <w:rFonts w:cs="Arial"/>
            <w:color w:val="auto"/>
            <w:szCs w:val="20"/>
          </w:rPr>
          <w:t>4</w:t>
        </w:r>
      </w:ins>
      <w:ins w:id="1444"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45" w:author="Gert Morlion" w:date="2024-08-26T11:20:00Z"/>
        </w:rPr>
      </w:pPr>
      <w:bookmarkStart w:id="1446" w:name="_Toc170072393"/>
      <w:ins w:id="1447" w:author="Gert Morlion" w:date="2024-08-26T11:20:00Z">
        <w:r w:rsidRPr="00F738E1">
          <w:t>Gridded data positional accuracy</w:t>
        </w:r>
        <w:bookmarkEnd w:id="1446"/>
      </w:ins>
    </w:p>
    <w:p w14:paraId="229F976F" w14:textId="3958C860" w:rsidR="009C79EF" w:rsidRPr="009C79EF" w:rsidRDefault="009C79EF" w:rsidP="009C79EF">
      <w:pPr>
        <w:pStyle w:val="ParagraphText"/>
        <w:spacing w:after="120"/>
        <w:jc w:val="both"/>
        <w:rPr>
          <w:ins w:id="1448" w:author="Gert Morlion" w:date="2024-08-26T11:20:00Z"/>
          <w:rFonts w:eastAsia="DengXian" w:cs="Arial"/>
          <w:color w:val="auto"/>
          <w:szCs w:val="20"/>
          <w:lang w:eastAsia="zh-CN"/>
        </w:rPr>
      </w:pPr>
      <w:ins w:id="1449"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450" w:author="Gert Morlion" w:date="2024-08-26T11:23:00Z" w16du:dateUtc="2024-08-26T09:23:00Z">
        <w:r>
          <w:rPr>
            <w:rFonts w:cs="Arial"/>
            <w:color w:val="auto"/>
            <w:szCs w:val="20"/>
          </w:rPr>
          <w:t>4</w:t>
        </w:r>
      </w:ins>
      <w:ins w:id="1451"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452" w:author="Gert Morlion" w:date="2024-08-26T11:20:00Z"/>
          <w:rFonts w:cs="Arial"/>
          <w:color w:val="auto"/>
          <w:szCs w:val="20"/>
        </w:rPr>
      </w:pPr>
    </w:p>
    <w:p w14:paraId="7DA6B2B2" w14:textId="77777777" w:rsidR="009C79EF" w:rsidRPr="007F395B" w:rsidRDefault="009C79EF" w:rsidP="009C79EF">
      <w:pPr>
        <w:pStyle w:val="Kop2"/>
        <w:tabs>
          <w:tab w:val="clear" w:pos="540"/>
        </w:tabs>
        <w:spacing w:before="120" w:after="200" w:line="240" w:lineRule="auto"/>
        <w:ind w:left="709" w:hanging="709"/>
        <w:rPr>
          <w:ins w:id="1453" w:author="Gert Morlion" w:date="2024-08-26T11:20:00Z"/>
        </w:rPr>
      </w:pPr>
      <w:bookmarkStart w:id="1454" w:name="_Toc170072394"/>
      <w:ins w:id="1455" w:author="Gert Morlion" w:date="2024-08-26T11:20:00Z">
        <w:r w:rsidRPr="008F63E6">
          <w:t>Thematic accuracy</w:t>
        </w:r>
        <w:bookmarkEnd w:id="1454"/>
      </w:ins>
    </w:p>
    <w:p w14:paraId="7F225F7B"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56" w:author="Gert Morlion" w:date="2024-08-26T11:20:00Z"/>
        </w:rPr>
      </w:pPr>
      <w:bookmarkStart w:id="1457" w:name="_Toc170072395"/>
      <w:ins w:id="1458" w:author="Gert Morlion" w:date="2024-08-26T11:20:00Z">
        <w:r w:rsidRPr="008F63E6">
          <w:t>Thematic classification correctness</w:t>
        </w:r>
        <w:bookmarkEnd w:id="1457"/>
      </w:ins>
    </w:p>
    <w:p w14:paraId="64B5E599" w14:textId="650B5BFA" w:rsidR="009C79EF" w:rsidRPr="009C79EF" w:rsidRDefault="009C79EF" w:rsidP="009C79EF">
      <w:pPr>
        <w:pStyle w:val="ParagraphText"/>
        <w:spacing w:after="120"/>
        <w:jc w:val="both"/>
        <w:rPr>
          <w:ins w:id="1459" w:author="Gert Morlion" w:date="2024-08-26T11:20:00Z"/>
          <w:rFonts w:eastAsia="DengXian" w:cs="Arial"/>
          <w:color w:val="auto"/>
          <w:szCs w:val="20"/>
          <w:lang w:eastAsia="zh-CN"/>
        </w:rPr>
      </w:pPr>
      <w:ins w:id="1460" w:author="Gert Morlion" w:date="2024-08-26T11:20:00Z">
        <w:r w:rsidRPr="00F75022">
          <w:rPr>
            <w:rFonts w:cs="Arial"/>
            <w:color w:val="auto"/>
            <w:szCs w:val="20"/>
          </w:rPr>
          <w:t>Thematic classification correctness is applicable for S-</w:t>
        </w:r>
      </w:ins>
      <w:ins w:id="1461" w:author="Gert Morlion" w:date="2024-08-26T11:23:00Z" w16du:dateUtc="2024-08-26T09:23:00Z">
        <w:r>
          <w:rPr>
            <w:rFonts w:cs="Arial"/>
            <w:color w:val="auto"/>
            <w:szCs w:val="20"/>
          </w:rPr>
          <w:t>4</w:t>
        </w:r>
      </w:ins>
      <w:ins w:id="1462"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463" w:author="Gert Morlion" w:date="2024-08-26T11:20:00Z"/>
          <w:rFonts w:cs="Arial"/>
          <w:color w:val="auto"/>
          <w:szCs w:val="20"/>
        </w:rPr>
      </w:pPr>
      <w:ins w:id="1464" w:author="Gert Morlion" w:date="2024-08-26T11:20:00Z">
        <w:r>
          <w:rPr>
            <w:rFonts w:cs="Arial"/>
            <w:color w:val="auto"/>
            <w:szCs w:val="20"/>
          </w:rPr>
          <w:t>Data Producers must verify that features have been encoded correctly when included in the S-</w:t>
        </w:r>
      </w:ins>
      <w:ins w:id="1465" w:author="Gert Morlion" w:date="2024-08-26T11:23:00Z" w16du:dateUtc="2024-08-26T09:23:00Z">
        <w:r>
          <w:rPr>
            <w:rFonts w:cs="Arial"/>
            <w:color w:val="auto"/>
            <w:szCs w:val="20"/>
          </w:rPr>
          <w:t>4</w:t>
        </w:r>
      </w:ins>
      <w:ins w:id="1466" w:author="Gert Morlion" w:date="2024-08-26T11:20:00Z">
        <w:r>
          <w:rPr>
            <w:rFonts w:cs="Arial"/>
            <w:color w:val="auto"/>
            <w:szCs w:val="20"/>
          </w:rPr>
          <w:t>01 dataset. Encoded features must conform to the S-</w:t>
        </w:r>
      </w:ins>
      <w:ins w:id="1467" w:author="Gert Morlion" w:date="2024-08-26T11:23:00Z" w16du:dateUtc="2024-08-26T09:23:00Z">
        <w:r>
          <w:rPr>
            <w:rFonts w:cs="Arial"/>
            <w:color w:val="auto"/>
            <w:szCs w:val="20"/>
          </w:rPr>
          <w:t>4</w:t>
        </w:r>
      </w:ins>
      <w:ins w:id="1468"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469" w:author="Gert Morlion" w:date="2024-08-26T11:24:00Z" w16du:dateUtc="2024-08-26T09:24:00Z">
        <w:r w:rsidR="000C689E">
          <w:rPr>
            <w:rFonts w:cs="Arial"/>
            <w:color w:val="auto"/>
            <w:szCs w:val="20"/>
          </w:rPr>
          <w:t>4</w:t>
        </w:r>
      </w:ins>
      <w:ins w:id="147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71" w:author="Gert Morlion" w:date="2024-08-26T11:24:00Z" w16du:dateUtc="2024-08-26T09:24:00Z">
        <w:r w:rsidR="000C689E">
          <w:rPr>
            <w:rFonts w:cs="Arial"/>
            <w:color w:val="auto"/>
            <w:szCs w:val="20"/>
          </w:rPr>
          <w:t>4</w:t>
        </w:r>
      </w:ins>
      <w:ins w:id="1472" w:author="Gert Morlion" w:date="2024-08-26T11:20:00Z">
        <w:r>
          <w:rPr>
            <w:rFonts w:cs="Arial"/>
            <w:color w:val="auto"/>
            <w:szCs w:val="20"/>
          </w:rPr>
          <w:t xml:space="preserve">01 Annex C – </w:t>
        </w:r>
        <w:r>
          <w:rPr>
            <w:rFonts w:cs="Arial"/>
            <w:i/>
            <w:color w:val="auto"/>
            <w:szCs w:val="20"/>
          </w:rPr>
          <w:t>S-</w:t>
        </w:r>
      </w:ins>
      <w:ins w:id="1473" w:author="Gert Morlion" w:date="2024-08-26T11:23:00Z" w16du:dateUtc="2024-08-26T09:23:00Z">
        <w:r w:rsidR="000C689E">
          <w:rPr>
            <w:rFonts w:cs="Arial"/>
            <w:i/>
            <w:color w:val="auto"/>
            <w:szCs w:val="20"/>
          </w:rPr>
          <w:t>4</w:t>
        </w:r>
      </w:ins>
      <w:ins w:id="147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475" w:author="Gert Morlion" w:date="2024-08-26T11:20:00Z"/>
          <w:rFonts w:cs="Arial"/>
          <w:color w:val="auto"/>
          <w:szCs w:val="20"/>
        </w:rPr>
      </w:pPr>
      <w:ins w:id="1476" w:author="Gert Morlion" w:date="2024-08-26T11:20:00Z">
        <w:r>
          <w:rPr>
            <w:rFonts w:cs="Arial"/>
            <w:color w:val="auto"/>
            <w:szCs w:val="20"/>
          </w:rPr>
          <w:t>If no thematic classification correctness checks classified as Critical in S-</w:t>
        </w:r>
      </w:ins>
      <w:ins w:id="1477" w:author="Gert Morlion" w:date="2024-08-26T11:24:00Z" w16du:dateUtc="2024-08-26T09:24:00Z">
        <w:r w:rsidR="000C689E">
          <w:rPr>
            <w:rFonts w:cs="Arial"/>
            <w:color w:val="auto"/>
            <w:szCs w:val="20"/>
          </w:rPr>
          <w:t>4</w:t>
        </w:r>
      </w:ins>
      <w:ins w:id="1478"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79" w:author="Gert Morlion" w:date="2024-08-26T11:20:00Z"/>
        </w:rPr>
      </w:pPr>
      <w:bookmarkStart w:id="1480" w:name="_Toc170072396"/>
      <w:ins w:id="1481" w:author="Gert Morlion" w:date="2024-08-26T11:20:00Z">
        <w:r w:rsidRPr="008F63E6">
          <w:t>Non-quantitative attribute accuracy</w:t>
        </w:r>
        <w:bookmarkEnd w:id="1480"/>
      </w:ins>
    </w:p>
    <w:p w14:paraId="475375C9" w14:textId="369AE1BE" w:rsidR="009C79EF" w:rsidRPr="009C79EF" w:rsidRDefault="009C79EF" w:rsidP="009C79EF">
      <w:pPr>
        <w:pStyle w:val="ParagraphText"/>
        <w:spacing w:after="120"/>
        <w:jc w:val="both"/>
        <w:rPr>
          <w:ins w:id="1482" w:author="Gert Morlion" w:date="2024-08-26T11:20:00Z"/>
          <w:rFonts w:eastAsia="DengXian" w:cs="Arial"/>
          <w:color w:val="auto"/>
          <w:szCs w:val="20"/>
          <w:lang w:eastAsia="zh-CN"/>
        </w:rPr>
      </w:pPr>
      <w:ins w:id="1483" w:author="Gert Morlion" w:date="2024-08-26T11:20:00Z">
        <w:r w:rsidRPr="00E07191">
          <w:rPr>
            <w:rFonts w:cs="Arial"/>
            <w:color w:val="auto"/>
            <w:szCs w:val="20"/>
          </w:rPr>
          <w:t>Non-quantitative attribute accuracy is applicable for S-</w:t>
        </w:r>
      </w:ins>
      <w:ins w:id="1484" w:author="Gert Morlion" w:date="2024-08-26T11:24:00Z" w16du:dateUtc="2024-08-26T09:24:00Z">
        <w:r w:rsidR="000C689E">
          <w:rPr>
            <w:rFonts w:cs="Arial"/>
            <w:color w:val="auto"/>
            <w:szCs w:val="20"/>
          </w:rPr>
          <w:t>4</w:t>
        </w:r>
      </w:ins>
      <w:ins w:id="1485"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486" w:author="Gert Morlion" w:date="2024-08-26T11:20:00Z"/>
          <w:rFonts w:cs="Arial"/>
          <w:color w:val="auto"/>
          <w:szCs w:val="20"/>
        </w:rPr>
      </w:pPr>
      <w:ins w:id="1487"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488" w:author="Gert Morlion" w:date="2024-08-26T11:24:00Z" w16du:dateUtc="2024-08-26T09:24:00Z">
        <w:r w:rsidR="000C689E">
          <w:rPr>
            <w:rFonts w:cs="Arial"/>
            <w:color w:val="auto"/>
            <w:szCs w:val="20"/>
          </w:rPr>
          <w:t>4</w:t>
        </w:r>
      </w:ins>
      <w:ins w:id="1489"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490" w:author="Gert Morlion" w:date="2024-08-26T11:24:00Z" w16du:dateUtc="2024-08-26T09:24:00Z">
        <w:r w:rsidR="000C689E">
          <w:rPr>
            <w:rFonts w:cs="Arial"/>
            <w:color w:val="auto"/>
            <w:szCs w:val="20"/>
          </w:rPr>
          <w:t>4</w:t>
        </w:r>
      </w:ins>
      <w:ins w:id="1491" w:author="Gert Morlion" w:date="2024-08-26T11:20:00Z">
        <w:r>
          <w:rPr>
            <w:rFonts w:cs="Arial"/>
            <w:color w:val="auto"/>
            <w:szCs w:val="20"/>
          </w:rPr>
          <w:t>01 Feature Catalogue and the rules described in the S-</w:t>
        </w:r>
      </w:ins>
      <w:ins w:id="1492" w:author="Gert Morlion" w:date="2024-08-26T11:24:00Z" w16du:dateUtc="2024-08-26T09:24:00Z">
        <w:r w:rsidR="000C689E">
          <w:rPr>
            <w:rFonts w:cs="Arial"/>
            <w:color w:val="auto"/>
            <w:szCs w:val="20"/>
          </w:rPr>
          <w:t>4</w:t>
        </w:r>
      </w:ins>
      <w:ins w:id="149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94" w:author="Gert Morlion" w:date="2024-08-26T11:24:00Z" w16du:dateUtc="2024-08-26T09:24:00Z">
        <w:r w:rsidR="000C689E">
          <w:rPr>
            <w:rFonts w:cs="Arial"/>
            <w:color w:val="auto"/>
            <w:szCs w:val="20"/>
          </w:rPr>
          <w:t>4</w:t>
        </w:r>
      </w:ins>
      <w:ins w:id="1495" w:author="Gert Morlion" w:date="2024-08-26T11:20:00Z">
        <w:r>
          <w:rPr>
            <w:rFonts w:cs="Arial"/>
            <w:color w:val="auto"/>
            <w:szCs w:val="20"/>
          </w:rPr>
          <w:t xml:space="preserve">01 Annex C – </w:t>
        </w:r>
        <w:r>
          <w:rPr>
            <w:rFonts w:cs="Arial"/>
            <w:i/>
            <w:color w:val="auto"/>
            <w:szCs w:val="20"/>
          </w:rPr>
          <w:t>S-</w:t>
        </w:r>
      </w:ins>
      <w:ins w:id="1496" w:author="Gert Morlion" w:date="2024-08-26T11:24:00Z" w16du:dateUtc="2024-08-26T09:24:00Z">
        <w:r w:rsidR="000C689E">
          <w:rPr>
            <w:rFonts w:cs="Arial"/>
            <w:i/>
            <w:color w:val="auto"/>
            <w:szCs w:val="20"/>
          </w:rPr>
          <w:t>4</w:t>
        </w:r>
      </w:ins>
      <w:ins w:id="1497"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498" w:author="Gert Morlion" w:date="2024-08-26T11:20:00Z"/>
          <w:rFonts w:cs="Arial"/>
          <w:color w:val="auto"/>
          <w:szCs w:val="20"/>
        </w:rPr>
      </w:pPr>
      <w:ins w:id="1499"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500" w:author="Gert Morlion" w:date="2024-08-26T11:24:00Z" w16du:dateUtc="2024-08-26T09:24:00Z">
        <w:r w:rsidR="000C689E">
          <w:rPr>
            <w:rFonts w:cs="Arial"/>
            <w:color w:val="auto"/>
            <w:szCs w:val="20"/>
          </w:rPr>
          <w:t>4</w:t>
        </w:r>
      </w:ins>
      <w:ins w:id="1501"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02" w:author="Gert Morlion" w:date="2024-08-26T11:20:00Z"/>
        </w:rPr>
      </w:pPr>
      <w:bookmarkStart w:id="1503" w:name="_Toc170072397"/>
      <w:ins w:id="1504" w:author="Gert Morlion" w:date="2024-08-26T11:20:00Z">
        <w:r w:rsidRPr="008F63E6">
          <w:t>Quantitative attribute accuracy</w:t>
        </w:r>
        <w:bookmarkEnd w:id="1503"/>
      </w:ins>
    </w:p>
    <w:p w14:paraId="13A7B9A3" w14:textId="0B8F89FC" w:rsidR="009C79EF" w:rsidRPr="009C79EF" w:rsidRDefault="009C79EF" w:rsidP="009C79EF">
      <w:pPr>
        <w:pStyle w:val="ParagraphText"/>
        <w:spacing w:after="120"/>
        <w:jc w:val="both"/>
        <w:rPr>
          <w:ins w:id="1505" w:author="Gert Morlion" w:date="2024-08-26T11:20:00Z"/>
          <w:rFonts w:eastAsia="DengXian" w:cs="Arial"/>
          <w:color w:val="auto"/>
          <w:szCs w:val="20"/>
          <w:lang w:eastAsia="zh-CN"/>
        </w:rPr>
      </w:pPr>
      <w:ins w:id="1506" w:author="Gert Morlion" w:date="2024-08-26T11:20:00Z">
        <w:r w:rsidRPr="00F46785">
          <w:rPr>
            <w:rFonts w:cs="Arial"/>
            <w:color w:val="auto"/>
            <w:szCs w:val="20"/>
          </w:rPr>
          <w:t>Quantitative attribute accuracy is applicable for S-</w:t>
        </w:r>
      </w:ins>
      <w:ins w:id="1507" w:author="Gert Morlion" w:date="2024-08-26T11:24:00Z" w16du:dateUtc="2024-08-26T09:24:00Z">
        <w:r w:rsidR="000C689E">
          <w:rPr>
            <w:rFonts w:cs="Arial"/>
            <w:color w:val="auto"/>
            <w:szCs w:val="20"/>
          </w:rPr>
          <w:t>4</w:t>
        </w:r>
      </w:ins>
      <w:ins w:id="1508"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509" w:author="Gert Morlion" w:date="2024-08-26T11:20:00Z"/>
          <w:rFonts w:cs="Arial"/>
          <w:color w:val="auto"/>
          <w:szCs w:val="20"/>
        </w:rPr>
      </w:pPr>
      <w:ins w:id="1510"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511" w:author="Gert Morlion" w:date="2024-08-26T11:24:00Z" w16du:dateUtc="2024-08-26T09:24:00Z">
        <w:r w:rsidR="000C689E">
          <w:rPr>
            <w:rFonts w:cs="Arial"/>
            <w:color w:val="auto"/>
            <w:szCs w:val="20"/>
          </w:rPr>
          <w:t>4</w:t>
        </w:r>
      </w:ins>
      <w:ins w:id="1512"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513" w:author="Gert Morlion" w:date="2024-08-26T11:24:00Z" w16du:dateUtc="2024-08-26T09:24:00Z">
        <w:r w:rsidR="000C689E">
          <w:rPr>
            <w:rFonts w:cs="Arial"/>
            <w:color w:val="auto"/>
            <w:szCs w:val="20"/>
          </w:rPr>
          <w:t>4</w:t>
        </w:r>
      </w:ins>
      <w:ins w:id="1514" w:author="Gert Morlion" w:date="2024-08-26T11:20:00Z">
        <w:r>
          <w:rPr>
            <w:rFonts w:cs="Arial"/>
            <w:color w:val="auto"/>
            <w:szCs w:val="20"/>
          </w:rPr>
          <w:t>01 Feature Catalogue and the rules described in the S-</w:t>
        </w:r>
      </w:ins>
      <w:ins w:id="1515" w:author="Gert Morlion" w:date="2024-08-26T11:24:00Z" w16du:dateUtc="2024-08-26T09:24:00Z">
        <w:r w:rsidR="000C689E">
          <w:rPr>
            <w:rFonts w:cs="Arial"/>
            <w:color w:val="auto"/>
            <w:szCs w:val="20"/>
          </w:rPr>
          <w:t>4</w:t>
        </w:r>
      </w:ins>
      <w:ins w:id="151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517" w:author="Gert Morlion" w:date="2024-08-26T11:24:00Z" w16du:dateUtc="2024-08-26T09:24:00Z">
        <w:r w:rsidR="00D345F0">
          <w:rPr>
            <w:rFonts w:cs="Arial"/>
            <w:color w:val="auto"/>
            <w:szCs w:val="20"/>
          </w:rPr>
          <w:t>4</w:t>
        </w:r>
      </w:ins>
      <w:ins w:id="1518" w:author="Gert Morlion" w:date="2024-08-26T11:20:00Z">
        <w:r>
          <w:rPr>
            <w:rFonts w:cs="Arial"/>
            <w:color w:val="auto"/>
            <w:szCs w:val="20"/>
          </w:rPr>
          <w:t xml:space="preserve">01 Annex C – </w:t>
        </w:r>
        <w:r>
          <w:rPr>
            <w:rFonts w:cs="Arial"/>
            <w:i/>
            <w:color w:val="auto"/>
            <w:szCs w:val="20"/>
          </w:rPr>
          <w:t>S-</w:t>
        </w:r>
      </w:ins>
      <w:ins w:id="1519" w:author="Gert Morlion" w:date="2024-08-26T11:25:00Z" w16du:dateUtc="2024-08-26T09:25:00Z">
        <w:r w:rsidR="00D345F0">
          <w:rPr>
            <w:rFonts w:cs="Arial"/>
            <w:i/>
            <w:color w:val="auto"/>
            <w:szCs w:val="20"/>
          </w:rPr>
          <w:t>4</w:t>
        </w:r>
      </w:ins>
      <w:ins w:id="152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521" w:author="Gert Morlion" w:date="2024-08-26T11:20:00Z"/>
          <w:rFonts w:cs="Arial"/>
          <w:color w:val="auto"/>
          <w:szCs w:val="20"/>
        </w:rPr>
      </w:pPr>
      <w:ins w:id="1522"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523" w:author="Gert Morlion" w:date="2024-08-26T11:25:00Z" w16du:dateUtc="2024-08-26T09:25:00Z">
        <w:r w:rsidR="00D345F0">
          <w:rPr>
            <w:rFonts w:cs="Arial"/>
            <w:color w:val="auto"/>
            <w:szCs w:val="20"/>
          </w:rPr>
          <w:t>4</w:t>
        </w:r>
      </w:ins>
      <w:ins w:id="1524"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525" w:author="Gert Morlion" w:date="2024-08-26T11:20:00Z"/>
          <w:rFonts w:cs="Arial"/>
          <w:color w:val="auto"/>
          <w:szCs w:val="20"/>
        </w:rPr>
      </w:pPr>
    </w:p>
    <w:p w14:paraId="1CF234F7" w14:textId="77777777" w:rsidR="009C79EF" w:rsidRPr="007F395B" w:rsidRDefault="009C79EF" w:rsidP="009C79EF">
      <w:pPr>
        <w:pStyle w:val="Kop2"/>
        <w:tabs>
          <w:tab w:val="clear" w:pos="540"/>
        </w:tabs>
        <w:spacing w:before="120" w:after="200" w:line="240" w:lineRule="auto"/>
        <w:ind w:left="709" w:hanging="709"/>
        <w:rPr>
          <w:ins w:id="1526" w:author="Gert Morlion" w:date="2024-08-26T11:20:00Z"/>
        </w:rPr>
      </w:pPr>
      <w:bookmarkStart w:id="1527" w:name="_Toc170072398"/>
      <w:ins w:id="1528" w:author="Gert Morlion" w:date="2024-08-26T11:20:00Z">
        <w:r w:rsidRPr="002B2660">
          <w:t>Temporal quality</w:t>
        </w:r>
        <w:bookmarkEnd w:id="1527"/>
      </w:ins>
    </w:p>
    <w:p w14:paraId="12E6985D"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29" w:author="Gert Morlion" w:date="2024-08-26T11:20:00Z"/>
        </w:rPr>
      </w:pPr>
      <w:bookmarkStart w:id="1530" w:name="_Toc170072399"/>
      <w:ins w:id="1531" w:author="Gert Morlion" w:date="2024-08-26T11:20:00Z">
        <w:r w:rsidRPr="002B2660">
          <w:t>Temporal consistency</w:t>
        </w:r>
        <w:bookmarkEnd w:id="1530"/>
      </w:ins>
    </w:p>
    <w:p w14:paraId="336FD6D7" w14:textId="1F264839" w:rsidR="009C79EF" w:rsidRPr="009C79EF" w:rsidRDefault="009C79EF" w:rsidP="009C79EF">
      <w:pPr>
        <w:pStyle w:val="ParagraphText"/>
        <w:spacing w:after="120"/>
        <w:jc w:val="both"/>
        <w:rPr>
          <w:ins w:id="1532" w:author="Gert Morlion" w:date="2024-08-26T11:20:00Z"/>
          <w:rFonts w:eastAsia="DengXian" w:cs="Arial"/>
          <w:color w:val="auto"/>
          <w:szCs w:val="20"/>
          <w:lang w:eastAsia="zh-CN"/>
        </w:rPr>
      </w:pPr>
      <w:ins w:id="1533" w:author="Gert Morlion" w:date="2024-08-26T11:20:00Z">
        <w:r w:rsidRPr="00506EBA">
          <w:rPr>
            <w:rFonts w:cs="Arial"/>
            <w:color w:val="auto"/>
            <w:szCs w:val="20"/>
          </w:rPr>
          <w:t>Temporal consistency is applicable for S-</w:t>
        </w:r>
      </w:ins>
      <w:ins w:id="1534" w:author="Gert Morlion" w:date="2024-08-26T11:25:00Z" w16du:dateUtc="2024-08-26T09:25:00Z">
        <w:r w:rsidR="00D345F0">
          <w:rPr>
            <w:rFonts w:cs="Arial"/>
            <w:color w:val="auto"/>
            <w:szCs w:val="20"/>
          </w:rPr>
          <w:t>4</w:t>
        </w:r>
      </w:ins>
      <w:ins w:id="1535"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536" w:author="Gert Morlion" w:date="2024-08-26T11:20:00Z"/>
          <w:rFonts w:cs="Arial"/>
          <w:color w:val="auto"/>
          <w:szCs w:val="20"/>
        </w:rPr>
      </w:pPr>
      <w:ins w:id="1537" w:author="Gert Morlion" w:date="2024-08-26T11:20:00Z">
        <w:r>
          <w:rPr>
            <w:rFonts w:cs="Arial"/>
            <w:color w:val="auto"/>
            <w:szCs w:val="20"/>
          </w:rPr>
          <w:t>Data Producers must verify that the dataset conforms to rules described in the S-</w:t>
        </w:r>
      </w:ins>
      <w:ins w:id="1538" w:author="Gert Morlion" w:date="2024-08-26T11:25:00Z" w16du:dateUtc="2024-08-26T09:25:00Z">
        <w:r w:rsidR="00D345F0">
          <w:rPr>
            <w:rFonts w:cs="Arial"/>
            <w:color w:val="auto"/>
            <w:szCs w:val="20"/>
          </w:rPr>
          <w:t>4</w:t>
        </w:r>
      </w:ins>
      <w:ins w:id="153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40" w:author="Gert Morlion" w:date="2024-08-26T11:25:00Z" w16du:dateUtc="2024-08-26T09:25:00Z">
        <w:r w:rsidR="00D345F0">
          <w:rPr>
            <w:rFonts w:cs="Arial"/>
            <w:color w:val="auto"/>
            <w:szCs w:val="20"/>
          </w:rPr>
          <w:t>4</w:t>
        </w:r>
      </w:ins>
      <w:ins w:id="1541" w:author="Gert Morlion" w:date="2024-08-26T11:20:00Z">
        <w:r>
          <w:rPr>
            <w:rFonts w:cs="Arial"/>
            <w:color w:val="auto"/>
            <w:szCs w:val="20"/>
          </w:rPr>
          <w:t xml:space="preserve">01 Annex C – </w:t>
        </w:r>
        <w:r>
          <w:rPr>
            <w:rFonts w:cs="Arial"/>
            <w:i/>
            <w:color w:val="auto"/>
            <w:szCs w:val="20"/>
          </w:rPr>
          <w:t>S-</w:t>
        </w:r>
      </w:ins>
      <w:ins w:id="1542" w:author="Gert Morlion" w:date="2024-08-26T11:25:00Z" w16du:dateUtc="2024-08-26T09:25:00Z">
        <w:r w:rsidR="00D345F0">
          <w:rPr>
            <w:rFonts w:cs="Arial"/>
            <w:i/>
            <w:color w:val="auto"/>
            <w:szCs w:val="20"/>
          </w:rPr>
          <w:t>4</w:t>
        </w:r>
      </w:ins>
      <w:ins w:id="154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544" w:author="Gert Morlion" w:date="2024-08-26T11:20:00Z"/>
          <w:rFonts w:eastAsia="DengXian" w:cs="Arial"/>
          <w:color w:val="auto"/>
          <w:szCs w:val="20"/>
          <w:lang w:eastAsia="zh-CN"/>
        </w:rPr>
      </w:pPr>
      <w:ins w:id="1545" w:author="Gert Morlion" w:date="2024-08-26T11:20:00Z">
        <w:r>
          <w:rPr>
            <w:rFonts w:cs="Arial"/>
            <w:color w:val="auto"/>
            <w:szCs w:val="20"/>
          </w:rPr>
          <w:t>If no temporal consistency checks classified as Critical in S-</w:t>
        </w:r>
      </w:ins>
      <w:ins w:id="1546" w:author="Gert Morlion" w:date="2024-08-26T11:25:00Z" w16du:dateUtc="2024-08-26T09:25:00Z">
        <w:r w:rsidR="00D345F0">
          <w:rPr>
            <w:rFonts w:cs="Arial"/>
            <w:color w:val="auto"/>
            <w:szCs w:val="20"/>
          </w:rPr>
          <w:t>4</w:t>
        </w:r>
      </w:ins>
      <w:ins w:id="1547" w:author="Gert Morlion" w:date="2024-08-26T11:20:00Z">
        <w:r>
          <w:rPr>
            <w:rFonts w:cs="Arial"/>
            <w:color w:val="auto"/>
            <w:szCs w:val="20"/>
          </w:rPr>
          <w:t>01 Annex C are reported the dataset PASSES this test.</w:t>
        </w:r>
        <w:bookmarkStart w:id="1548" w:name="OLE_LINK14"/>
        <w:bookmarkStart w:id="1549" w:name="OLE_LINK15"/>
      </w:ins>
    </w:p>
    <w:p w14:paraId="544B5FF2"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50" w:author="Gert Morlion" w:date="2024-08-26T11:20:00Z"/>
        </w:rPr>
      </w:pPr>
      <w:bookmarkStart w:id="1551" w:name="_Toc170072400"/>
      <w:bookmarkEnd w:id="1548"/>
      <w:bookmarkEnd w:id="1549"/>
      <w:ins w:id="1552" w:author="Gert Morlion" w:date="2024-08-26T11:20:00Z">
        <w:r w:rsidRPr="002B2660">
          <w:t xml:space="preserve">Temporal </w:t>
        </w:r>
        <w:r>
          <w:t>validity</w:t>
        </w:r>
        <w:bookmarkEnd w:id="1551"/>
      </w:ins>
    </w:p>
    <w:p w14:paraId="6AACA2A0" w14:textId="7E99A9B6" w:rsidR="009C79EF" w:rsidRPr="009C79EF" w:rsidRDefault="009C79EF" w:rsidP="009C79EF">
      <w:pPr>
        <w:pStyle w:val="ParagraphText"/>
        <w:spacing w:after="120"/>
        <w:jc w:val="both"/>
        <w:rPr>
          <w:ins w:id="1553" w:author="Gert Morlion" w:date="2024-08-26T11:20:00Z"/>
          <w:rFonts w:eastAsia="DengXian" w:cs="Arial"/>
          <w:color w:val="auto"/>
          <w:szCs w:val="20"/>
          <w:lang w:eastAsia="zh-CN"/>
        </w:rPr>
      </w:pPr>
      <w:ins w:id="1554" w:author="Gert Morlion" w:date="2024-08-26T11:20:00Z">
        <w:r w:rsidRPr="0025449D">
          <w:rPr>
            <w:rFonts w:cs="Arial"/>
            <w:color w:val="auto"/>
            <w:szCs w:val="20"/>
          </w:rPr>
          <w:t>Temporal validity is applicable for S-</w:t>
        </w:r>
      </w:ins>
      <w:ins w:id="1555" w:author="Gert Morlion" w:date="2024-08-26T11:25:00Z" w16du:dateUtc="2024-08-26T09:25:00Z">
        <w:r w:rsidR="00D345F0">
          <w:rPr>
            <w:rFonts w:cs="Arial"/>
            <w:color w:val="auto"/>
            <w:szCs w:val="20"/>
          </w:rPr>
          <w:t>4</w:t>
        </w:r>
      </w:ins>
      <w:ins w:id="1556"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557" w:author="Gert Morlion" w:date="2024-08-26T11:20:00Z"/>
          <w:rFonts w:cs="Arial"/>
          <w:color w:val="auto"/>
          <w:szCs w:val="20"/>
        </w:rPr>
      </w:pPr>
      <w:ins w:id="1558" w:author="Gert Morlion" w:date="2024-08-26T11:20:00Z">
        <w:r>
          <w:rPr>
            <w:rFonts w:cs="Arial"/>
            <w:color w:val="auto"/>
            <w:szCs w:val="20"/>
          </w:rPr>
          <w:t>Data Producers must verify that the dataset conforms to rules described in the S-</w:t>
        </w:r>
      </w:ins>
      <w:ins w:id="1559" w:author="Gert Morlion" w:date="2024-08-26T11:25:00Z" w16du:dateUtc="2024-08-26T09:25:00Z">
        <w:r w:rsidR="00D345F0">
          <w:rPr>
            <w:rFonts w:cs="Arial"/>
            <w:color w:val="auto"/>
            <w:szCs w:val="20"/>
          </w:rPr>
          <w:t>4</w:t>
        </w:r>
      </w:ins>
      <w:ins w:id="156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61" w:author="Gert Morlion" w:date="2024-08-26T11:25:00Z" w16du:dateUtc="2024-08-26T09:25:00Z">
        <w:r w:rsidR="00D345F0">
          <w:rPr>
            <w:rFonts w:cs="Arial"/>
            <w:color w:val="auto"/>
            <w:szCs w:val="20"/>
          </w:rPr>
          <w:t>4</w:t>
        </w:r>
      </w:ins>
      <w:ins w:id="1562" w:author="Gert Morlion" w:date="2024-08-26T11:20:00Z">
        <w:r>
          <w:rPr>
            <w:rFonts w:cs="Arial"/>
            <w:color w:val="auto"/>
            <w:szCs w:val="20"/>
          </w:rPr>
          <w:t xml:space="preserve">01 Annex C – </w:t>
        </w:r>
        <w:r>
          <w:rPr>
            <w:rFonts w:cs="Arial"/>
            <w:i/>
            <w:color w:val="auto"/>
            <w:szCs w:val="20"/>
          </w:rPr>
          <w:t>S-</w:t>
        </w:r>
      </w:ins>
      <w:ins w:id="1563" w:author="Gert Morlion" w:date="2024-08-26T11:25:00Z" w16du:dateUtc="2024-08-26T09:25:00Z">
        <w:r w:rsidR="00D345F0">
          <w:rPr>
            <w:rFonts w:cs="Arial"/>
            <w:i/>
            <w:color w:val="auto"/>
            <w:szCs w:val="20"/>
          </w:rPr>
          <w:t>4</w:t>
        </w:r>
      </w:ins>
      <w:ins w:id="156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565" w:author="Gert Morlion" w:date="2024-08-26T11:20:00Z"/>
          <w:rFonts w:eastAsia="DengXian" w:cs="Arial"/>
          <w:color w:val="auto"/>
          <w:szCs w:val="20"/>
          <w:lang w:eastAsia="zh-CN"/>
        </w:rPr>
      </w:pPr>
      <w:ins w:id="1566" w:author="Gert Morlion" w:date="2024-08-26T11:20:00Z">
        <w:r>
          <w:rPr>
            <w:rFonts w:cs="Arial"/>
            <w:color w:val="auto"/>
            <w:szCs w:val="20"/>
          </w:rPr>
          <w:t>If no temporal validity checks classified as Critical in S-</w:t>
        </w:r>
      </w:ins>
      <w:ins w:id="1567" w:author="Gert Morlion" w:date="2024-08-26T11:25:00Z" w16du:dateUtc="2024-08-26T09:25:00Z">
        <w:r w:rsidR="00D345F0">
          <w:rPr>
            <w:rFonts w:cs="Arial"/>
            <w:color w:val="auto"/>
            <w:szCs w:val="20"/>
          </w:rPr>
          <w:t>4</w:t>
        </w:r>
      </w:ins>
      <w:ins w:id="1568"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Kop3"/>
        <w:tabs>
          <w:tab w:val="clear" w:pos="660"/>
          <w:tab w:val="clear" w:pos="880"/>
          <w:tab w:val="left" w:pos="851"/>
        </w:tabs>
        <w:spacing w:before="120" w:after="120" w:line="240" w:lineRule="auto"/>
        <w:ind w:left="851" w:hanging="851"/>
        <w:jc w:val="both"/>
        <w:rPr>
          <w:ins w:id="1569" w:author="Gert Morlion" w:date="2024-08-26T11:20:00Z"/>
        </w:rPr>
      </w:pPr>
      <w:bookmarkStart w:id="1570" w:name="_Toc170072401"/>
      <w:ins w:id="1571" w:author="Gert Morlion" w:date="2024-08-26T11:20:00Z">
        <w:r w:rsidRPr="00075403">
          <w:t>Temporal accuracy</w:t>
        </w:r>
        <w:bookmarkEnd w:id="1570"/>
      </w:ins>
    </w:p>
    <w:p w14:paraId="624BFB3B" w14:textId="3FE7D2E6" w:rsidR="009C79EF" w:rsidRPr="009C79EF" w:rsidRDefault="009C79EF" w:rsidP="009C79EF">
      <w:pPr>
        <w:pStyle w:val="ParagraphText"/>
        <w:spacing w:after="120"/>
        <w:jc w:val="both"/>
        <w:rPr>
          <w:ins w:id="1572" w:author="Gert Morlion" w:date="2024-08-26T11:20:00Z"/>
          <w:rFonts w:eastAsia="DengXian" w:cs="Arial"/>
          <w:color w:val="auto"/>
          <w:szCs w:val="20"/>
          <w:lang w:eastAsia="zh-CN"/>
        </w:rPr>
      </w:pPr>
      <w:ins w:id="1573" w:author="Gert Morlion" w:date="2024-08-26T11:20:00Z">
        <w:r w:rsidRPr="0025449D">
          <w:rPr>
            <w:rFonts w:cs="Arial"/>
            <w:color w:val="auto"/>
            <w:szCs w:val="20"/>
          </w:rPr>
          <w:t>Temporal accuracy is applicable for S-</w:t>
        </w:r>
      </w:ins>
      <w:ins w:id="1574" w:author="Gert Morlion" w:date="2024-08-26T11:25:00Z" w16du:dateUtc="2024-08-26T09:25:00Z">
        <w:r w:rsidR="00923FE4">
          <w:rPr>
            <w:rFonts w:cs="Arial"/>
            <w:color w:val="auto"/>
            <w:szCs w:val="20"/>
          </w:rPr>
          <w:t>4</w:t>
        </w:r>
      </w:ins>
      <w:ins w:id="157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576" w:author="Gert Morlion" w:date="2024-08-26T11:20:00Z"/>
          <w:rFonts w:cs="Arial"/>
          <w:color w:val="auto"/>
          <w:szCs w:val="20"/>
        </w:rPr>
      </w:pPr>
      <w:ins w:id="1577" w:author="Gert Morlion" w:date="2024-08-26T11:20:00Z">
        <w:r>
          <w:rPr>
            <w:rFonts w:cs="Arial"/>
            <w:color w:val="auto"/>
            <w:szCs w:val="20"/>
          </w:rPr>
          <w:t>The Data Producer must verify the temporal accuracy of the S-</w:t>
        </w:r>
      </w:ins>
      <w:ins w:id="1578" w:author="Gert Morlion" w:date="2024-08-26T11:26:00Z" w16du:dateUtc="2024-08-26T09:26:00Z">
        <w:r w:rsidR="00923FE4">
          <w:rPr>
            <w:rFonts w:cs="Arial"/>
            <w:color w:val="auto"/>
            <w:szCs w:val="20"/>
          </w:rPr>
          <w:t>4</w:t>
        </w:r>
      </w:ins>
      <w:ins w:id="1579"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580" w:author="Gert Morlion" w:date="2024-08-26T11:20:00Z"/>
          <w:rFonts w:cs="Arial"/>
          <w:szCs w:val="20"/>
        </w:rPr>
      </w:pPr>
    </w:p>
    <w:p w14:paraId="0AFE7E0F" w14:textId="77777777" w:rsidR="009C79EF" w:rsidRPr="007F395B" w:rsidRDefault="009C79EF" w:rsidP="009C79EF">
      <w:pPr>
        <w:pStyle w:val="Kop2"/>
        <w:tabs>
          <w:tab w:val="clear" w:pos="540"/>
        </w:tabs>
        <w:spacing w:before="120" w:after="200" w:line="240" w:lineRule="auto"/>
        <w:ind w:left="709" w:hanging="709"/>
        <w:rPr>
          <w:ins w:id="1581" w:author="Gert Morlion" w:date="2024-08-26T11:20:00Z"/>
        </w:rPr>
      </w:pPr>
      <w:bookmarkStart w:id="1582" w:name="_Toc170072402"/>
      <w:ins w:id="1583" w:author="Gert Morlion" w:date="2024-08-26T11:20:00Z">
        <w:r>
          <w:t>Aggregation</w:t>
        </w:r>
        <w:bookmarkEnd w:id="1582"/>
      </w:ins>
    </w:p>
    <w:p w14:paraId="6036AC8F" w14:textId="00FE38B4" w:rsidR="009C79EF" w:rsidRPr="009C79EF" w:rsidRDefault="009C79EF" w:rsidP="009C79EF">
      <w:pPr>
        <w:pStyle w:val="ParagraphText"/>
        <w:spacing w:after="120"/>
        <w:jc w:val="both"/>
        <w:rPr>
          <w:ins w:id="1584" w:author="Gert Morlion" w:date="2024-08-26T11:20:00Z"/>
          <w:rFonts w:eastAsia="DengXian" w:cs="Arial"/>
          <w:color w:val="auto"/>
          <w:szCs w:val="20"/>
          <w:lang w:eastAsia="zh-CN"/>
        </w:rPr>
      </w:pPr>
      <w:ins w:id="1585" w:author="Gert Morlion" w:date="2024-08-26T11:20:00Z">
        <w:r w:rsidRPr="00000336">
          <w:rPr>
            <w:rFonts w:cs="Arial"/>
            <w:color w:val="auto"/>
            <w:szCs w:val="20"/>
          </w:rPr>
          <w:t>Aggregation is applicable for S-</w:t>
        </w:r>
      </w:ins>
      <w:ins w:id="1586" w:author="Gert Morlion" w:date="2024-08-26T11:26:00Z" w16du:dateUtc="2024-08-26T09:26:00Z">
        <w:r w:rsidR="00923FE4">
          <w:rPr>
            <w:rFonts w:cs="Arial"/>
            <w:color w:val="auto"/>
            <w:szCs w:val="20"/>
          </w:rPr>
          <w:t>4</w:t>
        </w:r>
      </w:ins>
      <w:ins w:id="1587"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A663B81" w:rsidR="009C79EF" w:rsidRPr="00000336" w:rsidRDefault="009C79EF" w:rsidP="009C79EF">
      <w:pPr>
        <w:pStyle w:val="ParagraphText"/>
        <w:spacing w:after="120"/>
        <w:jc w:val="both"/>
        <w:rPr>
          <w:ins w:id="1588" w:author="Gert Morlion" w:date="2024-08-26T11:20:00Z"/>
          <w:rFonts w:cs="Arial"/>
          <w:color w:val="auto"/>
          <w:szCs w:val="20"/>
        </w:rPr>
      </w:pPr>
      <w:ins w:id="1589" w:author="Gert Morlion" w:date="2024-08-26T11:20:00Z">
        <w:r>
          <w:rPr>
            <w:rFonts w:cs="Arial"/>
            <w:color w:val="auto"/>
            <w:szCs w:val="20"/>
          </w:rPr>
          <w:lastRenderedPageBreak/>
          <w:t>Data Producers must ensure that all applicable data quality aspects are checked and only if all of these checks are PASSED can the dataset be considered a valid S-</w:t>
        </w:r>
      </w:ins>
      <w:ins w:id="1590" w:author="Gert Morlion" w:date="2024-08-26T11:26:00Z" w16du:dateUtc="2024-08-26T09:26:00Z">
        <w:r w:rsidR="00923FE4">
          <w:rPr>
            <w:rFonts w:cs="Arial"/>
            <w:color w:val="auto"/>
            <w:szCs w:val="20"/>
          </w:rPr>
          <w:t>4</w:t>
        </w:r>
      </w:ins>
      <w:ins w:id="1591" w:author="Gert Morlion" w:date="2024-08-26T11:20:00Z">
        <w:r>
          <w:rPr>
            <w:rFonts w:cs="Arial"/>
            <w:color w:val="auto"/>
            <w:szCs w:val="20"/>
          </w:rPr>
          <w:t>01 dataset. This is indicated by the Data Producer signing the dataset.</w:t>
        </w:r>
      </w:ins>
    </w:p>
    <w:p w14:paraId="61FD90FA" w14:textId="77777777" w:rsidR="009C79EF" w:rsidRPr="00D22CCD" w:rsidRDefault="009C79EF"/>
    <w:p w14:paraId="5182F2B8" w14:textId="77777777" w:rsidR="00453023" w:rsidRPr="00D22CCD" w:rsidRDefault="007260E2" w:rsidP="00923FE4">
      <w:pPr>
        <w:pStyle w:val="Kop2"/>
      </w:pPr>
      <w:bookmarkStart w:id="1592" w:name="_Toc487203144"/>
      <w:r w:rsidRPr="00D22CCD">
        <w:t xml:space="preserve">Data Compliance and </w:t>
      </w:r>
      <w:bookmarkEnd w:id="1592"/>
      <w:r w:rsidR="00996DE5" w:rsidRPr="00D22CCD">
        <w:t>Usability</w:t>
      </w:r>
    </w:p>
    <w:p w14:paraId="27A663B9" w14:textId="77777777" w:rsidR="00996DE5" w:rsidRPr="00D22CCD" w:rsidRDefault="00996DE5" w:rsidP="00996DE5">
      <w:pPr>
        <w:pStyle w:val="Geenafstand"/>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Geenafstand"/>
        <w:rPr>
          <w:lang w:val="en-US" w:eastAsia="en-US"/>
        </w:rPr>
      </w:pPr>
    </w:p>
    <w:p w14:paraId="50DAC840" w14:textId="77777777" w:rsidR="00996DE5" w:rsidRPr="00D22CCD" w:rsidRDefault="00996DE5" w:rsidP="00996DE5">
      <w:pPr>
        <w:pStyle w:val="Geenafstand"/>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Geenafstand"/>
        <w:rPr>
          <w:lang w:val="en-US" w:eastAsia="en-US"/>
        </w:rPr>
      </w:pPr>
    </w:p>
    <w:p w14:paraId="02B3DEC7" w14:textId="77777777" w:rsidR="00996DE5" w:rsidRPr="00D22CCD" w:rsidRDefault="00996DE5" w:rsidP="00996DE5">
      <w:pPr>
        <w:pStyle w:val="Geenafstand"/>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Geenafstand"/>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Geenafstand"/>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Geenafstand"/>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Geenafstand"/>
        <w:rPr>
          <w:lang w:val="en-US" w:eastAsia="en-US"/>
        </w:rPr>
      </w:pPr>
    </w:p>
    <w:p w14:paraId="260A5EA7" w14:textId="77777777" w:rsidR="00996DE5" w:rsidRPr="00D22CCD" w:rsidRDefault="00996DE5" w:rsidP="00996DE5">
      <w:pPr>
        <w:pStyle w:val="Geenafstand"/>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Geenafstand"/>
        <w:rPr>
          <w:lang w:val="en-US"/>
        </w:rPr>
      </w:pPr>
    </w:p>
    <w:p w14:paraId="39C73349" w14:textId="2E4A97B2" w:rsidR="00453023" w:rsidRPr="00D22CCD" w:rsidDel="00DC5B03" w:rsidRDefault="007260E2">
      <w:pPr>
        <w:pStyle w:val="Kop3"/>
        <w:jc w:val="both"/>
        <w:rPr>
          <w:del w:id="1593" w:author="Gert Morlion" w:date="2023-06-05T13:54:00Z"/>
        </w:rPr>
      </w:pPr>
      <w:bookmarkStart w:id="1594" w:name="_Toc487203145"/>
      <w:del w:id="1595" w:author="Gert Morlion" w:date="2023-06-05T13:54:00Z">
        <w:r w:rsidRPr="00D22CCD" w:rsidDel="00DC5B03">
          <w:delText>Bathymetric Data Quality</w:delText>
        </w:r>
        <w:bookmarkEnd w:id="1594"/>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596" w:author="Gert Morlion" w:date="2023-06-05T13:54:00Z"/>
        </w:rPr>
      </w:pPr>
      <w:del w:id="1597"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598"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599" w:author="Gert Morlion" w:date="2023-06-05T13:54:00Z"/>
        </w:rPr>
      </w:pPr>
      <w:del w:id="1600"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01" w:author="Gert Morlion" w:date="2023-06-05T13:54:00Z"/>
        </w:rPr>
      </w:pPr>
      <w:del w:id="1602"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03" w:author="Gert Morlion" w:date="2023-06-05T13:54:00Z"/>
        </w:rPr>
      </w:pPr>
      <w:del w:id="1604"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05" w:author="Gert Morlion" w:date="2023-06-05T13:54:00Z"/>
        </w:rPr>
      </w:pPr>
      <w:del w:id="1606"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607" w:author="Gert Morlion" w:date="2023-06-05T13:54:00Z"/>
        </w:rPr>
      </w:pPr>
    </w:p>
    <w:p w14:paraId="31E2A417" w14:textId="56716CA5" w:rsidR="00453023" w:rsidRPr="00D22CCD" w:rsidDel="00DC5B03" w:rsidRDefault="007260E2">
      <w:pPr>
        <w:rPr>
          <w:del w:id="1608" w:author="Gert Morlion" w:date="2023-06-05T13:54:00Z"/>
        </w:rPr>
      </w:pPr>
      <w:del w:id="1609"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10" w:author="Gert Morlion" w:date="2023-06-05T13:54:00Z"/>
        </w:rPr>
      </w:pPr>
      <w:del w:id="1611"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Kop3"/>
        <w:rPr>
          <w:del w:id="1612" w:author="Gert Morlion" w:date="2023-06-05T13:54:00Z"/>
        </w:rPr>
      </w:pPr>
      <w:bookmarkStart w:id="1613" w:name="_Toc487203146"/>
      <w:del w:id="1614" w:author="Gert Morlion" w:date="2023-06-05T13:54:00Z">
        <w:r w:rsidRPr="00D22CCD" w:rsidDel="00DC5B03">
          <w:delText>Non Bathymetric Data Quality</w:delText>
        </w:r>
        <w:bookmarkEnd w:id="1613"/>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15" w:author="Gert Morlion" w:date="2023-06-05T13:54:00Z"/>
        </w:rPr>
      </w:pPr>
      <w:del w:id="1616"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Kop3"/>
        <w:rPr>
          <w:del w:id="1617" w:author="Gert Morlion" w:date="2023-06-05T13:54:00Z"/>
        </w:rPr>
      </w:pPr>
      <w:bookmarkStart w:id="1618" w:name="_Toc487203147"/>
      <w:del w:id="1619" w:author="Gert Morlion" w:date="2023-06-05T13:54:00Z">
        <w:r w:rsidRPr="00D22CCD" w:rsidDel="00DC5B03">
          <w:delText>Survey Data Quality</w:delText>
        </w:r>
        <w:bookmarkEnd w:id="1618"/>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20" w:author="Gert Morlion" w:date="2023-06-05T13:54:00Z"/>
        </w:rPr>
      </w:pPr>
      <w:del w:id="1621"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Kop1"/>
      </w:pPr>
      <w:bookmarkStart w:id="1622" w:name="_Toc225648349"/>
      <w:bookmarkStart w:id="1623" w:name="_Toc225065206"/>
      <w:bookmarkStart w:id="1624" w:name="_Toc487203148"/>
      <w:bookmarkEnd w:id="1262"/>
      <w:bookmarkEnd w:id="1263"/>
      <w:bookmarkEnd w:id="1264"/>
      <w:bookmarkEnd w:id="1265"/>
      <w:bookmarkEnd w:id="1266"/>
      <w:bookmarkEnd w:id="1267"/>
      <w:bookmarkEnd w:id="1268"/>
      <w:r w:rsidRPr="00D22CCD">
        <w:lastRenderedPageBreak/>
        <w:t>Data Capture and Classification</w:t>
      </w:r>
      <w:bookmarkEnd w:id="1622"/>
      <w:bookmarkEnd w:id="1623"/>
      <w:bookmarkEnd w:id="1624"/>
    </w:p>
    <w:p w14:paraId="013227AB" w14:textId="77777777" w:rsidR="00453023" w:rsidRPr="00D22CCD" w:rsidRDefault="007260E2">
      <w:pPr>
        <w:pStyle w:val="Kop2"/>
      </w:pPr>
      <w:bookmarkStart w:id="1625" w:name="_Toc487203149"/>
      <w:r w:rsidRPr="00D22CCD">
        <w:t>Introduction</w:t>
      </w:r>
      <w:bookmarkEnd w:id="1625"/>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Kop1"/>
      </w:pPr>
      <w:bookmarkStart w:id="1626" w:name="_Toc8629863"/>
      <w:bookmarkStart w:id="1627" w:name="_Toc8629995"/>
      <w:bookmarkStart w:id="1628" w:name="_Toc19077382"/>
      <w:bookmarkStart w:id="1629" w:name="_Toc191284919"/>
      <w:bookmarkStart w:id="1630" w:name="_Toc225648351"/>
      <w:bookmarkStart w:id="1631" w:name="_Toc225065208"/>
      <w:bookmarkStart w:id="1632" w:name="_Toc487203150"/>
      <w:bookmarkEnd w:id="1626"/>
      <w:bookmarkEnd w:id="1627"/>
      <w:bookmarkEnd w:id="1628"/>
      <w:bookmarkEnd w:id="1629"/>
      <w:r w:rsidRPr="00D22CCD">
        <w:t>Maintenance</w:t>
      </w:r>
      <w:bookmarkEnd w:id="1630"/>
      <w:bookmarkEnd w:id="1631"/>
      <w:bookmarkEnd w:id="1632"/>
    </w:p>
    <w:p w14:paraId="0C473A8D" w14:textId="77777777" w:rsidR="00453023" w:rsidRPr="00D22CCD" w:rsidRDefault="007260E2">
      <w:pPr>
        <w:pStyle w:val="Kop2"/>
      </w:pPr>
      <w:bookmarkStart w:id="1633" w:name="_Toc487203151"/>
      <w:r w:rsidRPr="00D22CCD">
        <w:t>Introduction</w:t>
      </w:r>
      <w:bookmarkEnd w:id="1633"/>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Kop2"/>
      </w:pPr>
      <w:bookmarkStart w:id="1634" w:name="_Toc487203152"/>
      <w:r w:rsidRPr="00D22CCD">
        <w:t>Maintenance and Update Frequency</w:t>
      </w:r>
      <w:bookmarkEnd w:id="1634"/>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Kop2"/>
      </w:pPr>
      <w:bookmarkStart w:id="1635" w:name="_Toc487203153"/>
      <w:r w:rsidRPr="00D22CCD">
        <w:t>Data Source</w:t>
      </w:r>
      <w:bookmarkEnd w:id="1635"/>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Kop2"/>
      </w:pPr>
      <w:bookmarkStart w:id="1636" w:name="_Toc487203154"/>
      <w:r w:rsidRPr="00D22CCD">
        <w:t>Production Process</w:t>
      </w:r>
      <w:bookmarkEnd w:id="1636"/>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637" w:author="Gert Morlion" w:date="2023-06-05T13:56:00Z">
        <w:r w:rsidRPr="00D22CCD" w:rsidDel="00AC585C">
          <w:delText>t</w:delText>
        </w:r>
      </w:del>
      <w:del w:id="1638" w:author="Gert Morlion" w:date="2023-06-05T13:55:00Z">
        <w:r w:rsidRPr="00D22CCD" w:rsidDel="00AC585C">
          <w:delText xml:space="preserve">he </w:delText>
        </w:r>
      </w:del>
      <w:ins w:id="1639" w:author="Gert Morlion" w:date="2023-06-05T13:56:00Z">
        <w:r w:rsidR="00AC585C">
          <w:t xml:space="preserve">S-401 Annex A – </w:t>
        </w:r>
        <w:r w:rsidR="00AC585C" w:rsidRPr="004C5241">
          <w:rPr>
            <w:i/>
            <w:iCs/>
          </w:rPr>
          <w:t xml:space="preserve">Data Classification and </w:t>
        </w:r>
      </w:ins>
      <w:r w:rsidRPr="004C5241">
        <w:rPr>
          <w:i/>
          <w:iCs/>
        </w:rPr>
        <w:t>Encoding Guide</w:t>
      </w:r>
      <w:del w:id="1640" w:author="Gert Morlion" w:date="2023-06-05T13:56:00Z">
        <w:r w:rsidRPr="00D22CCD" w:rsidDel="00AC585C">
          <w:delText xml:space="preserve"> for Inland ENCs</w:delText>
        </w:r>
      </w:del>
      <w:r w:rsidRPr="00D22CCD">
        <w:t xml:space="preserve">, checked against </w:t>
      </w:r>
      <w:ins w:id="1641" w:author="Gert Morlion" w:date="2023-06-05T13:56:00Z">
        <w:r w:rsidR="00AC585C">
          <w:t xml:space="preserve">S-401 Annex C – </w:t>
        </w:r>
        <w:r w:rsidR="00AC585C" w:rsidRPr="004C5241">
          <w:rPr>
            <w:i/>
            <w:iCs/>
          </w:rPr>
          <w:t xml:space="preserve">IENC </w:t>
        </w:r>
      </w:ins>
      <w:del w:id="1642" w:author="Gert Morlion" w:date="2023-06-05T13:56:00Z">
        <w:r w:rsidRPr="004C5241" w:rsidDel="00AC585C">
          <w:rPr>
            <w:i/>
            <w:iCs/>
          </w:rPr>
          <w:delText xml:space="preserve">Recommended </w:delText>
        </w:r>
      </w:del>
      <w:r w:rsidRPr="004C5241">
        <w:rPr>
          <w:i/>
          <w:iCs/>
        </w:rPr>
        <w:t>Validation Checks</w:t>
      </w:r>
      <w:del w:id="1643"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Kop2"/>
        <w:rPr>
          <w:lang w:val="en-AU"/>
        </w:rPr>
      </w:pPr>
      <w:bookmarkStart w:id="1644" w:name="_Toc487203155"/>
      <w:r w:rsidRPr="00D22CCD">
        <w:rPr>
          <w:lang w:val="en-AU"/>
        </w:rPr>
        <w:t>Feature and Portrayal Catalogue Management</w:t>
      </w:r>
      <w:bookmarkEnd w:id="1644"/>
    </w:p>
    <w:p w14:paraId="6684B8F1" w14:textId="2043F112" w:rsidR="00453023" w:rsidRPr="00D22CCD" w:rsidRDefault="007260E2">
      <w:pPr>
        <w:rPr>
          <w:lang w:val="en-AU"/>
        </w:rPr>
      </w:pPr>
      <w:r w:rsidRPr="00D22CCD">
        <w:rPr>
          <w:lang w:val="en-AU"/>
        </w:rPr>
        <w:t xml:space="preserve">For each new version of the S-401 Product Specification a new </w:t>
      </w:r>
      <w:ins w:id="1645" w:author="Gert Morlion" w:date="2023-06-05T13:57:00Z">
        <w:r w:rsidR="00AC585C">
          <w:rPr>
            <w:lang w:val="en-AU"/>
          </w:rPr>
          <w:t>F</w:t>
        </w:r>
      </w:ins>
      <w:del w:id="1646" w:author="Gert Morlion" w:date="2023-06-05T13:57:00Z">
        <w:r w:rsidRPr="00D22CCD" w:rsidDel="00AC585C">
          <w:rPr>
            <w:lang w:val="en-AU"/>
          </w:rPr>
          <w:delText>f</w:delText>
        </w:r>
      </w:del>
      <w:r w:rsidRPr="00D22CCD">
        <w:rPr>
          <w:lang w:val="en-AU"/>
        </w:rPr>
        <w:t>eature and</w:t>
      </w:r>
      <w:ins w:id="1647" w:author="Gert Morlion" w:date="2023-06-05T13:57:00Z">
        <w:r w:rsidR="00AC585C">
          <w:rPr>
            <w:lang w:val="en-AU"/>
          </w:rPr>
          <w:t>/or</w:t>
        </w:r>
      </w:ins>
      <w:r w:rsidRPr="00D22CCD">
        <w:rPr>
          <w:lang w:val="en-AU"/>
        </w:rPr>
        <w:t xml:space="preserve"> </w:t>
      </w:r>
      <w:ins w:id="1648" w:author="Gert Morlion" w:date="2023-06-05T13:57:00Z">
        <w:r w:rsidR="00AC585C">
          <w:rPr>
            <w:lang w:val="en-AU"/>
          </w:rPr>
          <w:t>P</w:t>
        </w:r>
      </w:ins>
      <w:del w:id="1649" w:author="Gert Morlion" w:date="2023-06-05T13:57:00Z">
        <w:r w:rsidRPr="00D22CCD" w:rsidDel="00AC585C">
          <w:rPr>
            <w:lang w:val="en-AU"/>
          </w:rPr>
          <w:delText>p</w:delText>
        </w:r>
      </w:del>
      <w:r w:rsidRPr="00D22CCD">
        <w:rPr>
          <w:lang w:val="en-AU"/>
        </w:rPr>
        <w:t xml:space="preserve">ortrayal catalogue will be released.  </w:t>
      </w:r>
      <w:ins w:id="1650" w:author="Gert Morlion" w:date="2023-06-05T13:58:00Z">
        <w:r w:rsidR="00AC585C">
          <w:t xml:space="preserve">The management of Feature and Portrayal Catalogues in end user systems is described in IHO Publication S-98 – </w:t>
        </w:r>
        <w:r w:rsidR="00AC585C">
          <w:rPr>
            <w:i/>
            <w:iCs/>
          </w:rPr>
          <w:t>Data Product Interoperability in S-100 Navigation Systems</w:t>
        </w:r>
        <w:r w:rsidR="00AC585C">
          <w:t xml:space="preserve">. </w:t>
        </w:r>
      </w:ins>
      <w:del w:id="1651"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652" w:author="Gert Morlion" w:date="2024-08-26T11:28:00Z" w16du:dateUtc="2024-08-26T09:28:00Z"/>
          <w:color w:val="FF0000"/>
          <w:lang w:val="en-AU"/>
        </w:rPr>
      </w:pPr>
      <w:del w:id="1653" w:author="Gert Morlion" w:date="2024-08-26T11:28:00Z" w16du:dateUtc="2024-08-26T09: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Kop1"/>
      </w:pPr>
      <w:bookmarkStart w:id="1654" w:name="_Toc225648363"/>
      <w:bookmarkStart w:id="1655" w:name="_Toc225065220"/>
      <w:bookmarkStart w:id="1656" w:name="_Toc487203156"/>
      <w:r w:rsidRPr="00D22CCD">
        <w:lastRenderedPageBreak/>
        <w:t>Portrayal</w:t>
      </w:r>
      <w:bookmarkEnd w:id="1654"/>
      <w:bookmarkEnd w:id="1655"/>
      <w:bookmarkEnd w:id="1656"/>
    </w:p>
    <w:p w14:paraId="5E6B7D44" w14:textId="77777777" w:rsidR="00453023" w:rsidRPr="00D22CCD" w:rsidRDefault="007260E2">
      <w:pPr>
        <w:pStyle w:val="Kop2"/>
      </w:pPr>
      <w:bookmarkStart w:id="1657" w:name="_Toc487203157"/>
      <w:r w:rsidRPr="00D22CCD">
        <w:t>Introduction</w:t>
      </w:r>
      <w:bookmarkEnd w:id="1657"/>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658" w:author="Gert Morlion" w:date="2023-06-05T11:43:00Z">
        <w:r w:rsidR="000227D6">
          <w:rPr>
            <w:rFonts w:cs="Arial"/>
          </w:rPr>
          <w:t xml:space="preserve">navigation </w:t>
        </w:r>
      </w:ins>
      <w:r w:rsidRPr="00D22CCD">
        <w:rPr>
          <w:rFonts w:cs="Arial"/>
        </w:rPr>
        <w:t>system by:</w:t>
      </w:r>
    </w:p>
    <w:p w14:paraId="32BB53EF" w14:textId="09E55720" w:rsidR="00BF3863" w:rsidRPr="00154337" w:rsidRDefault="007260E2" w:rsidP="00CC725A">
      <w:pPr>
        <w:numPr>
          <w:ilvl w:val="0"/>
          <w:numId w:val="19"/>
        </w:numPr>
        <w:tabs>
          <w:tab w:val="left" w:pos="993"/>
          <w:tab w:val="left" w:pos="1418"/>
          <w:tab w:val="left" w:pos="1985"/>
        </w:tabs>
        <w:snapToGrid w:val="0"/>
        <w:spacing w:after="0" w:line="240" w:lineRule="auto"/>
        <w:ind w:left="1068"/>
        <w:rPr>
          <w:ins w:id="1659" w:author="Gert Morlion" w:date="2023-06-05T11:46:00Z"/>
          <w:rFonts w:cs="Arial"/>
        </w:rPr>
      </w:pPr>
      <w:r w:rsidRPr="00154337">
        <w:rPr>
          <w:rFonts w:cs="Arial"/>
        </w:rPr>
        <w:t>Ensuring a base and supplementary levels of display for IENC data; standards of symbols, colours and their standardized assignment to features</w:t>
      </w:r>
      <w:ins w:id="1660" w:author="Gert Morlion" w:date="2023-06-05T11:44:00Z">
        <w:r w:rsidR="002E5882" w:rsidRPr="00154337">
          <w:rPr>
            <w:rFonts w:cs="Arial"/>
          </w:rPr>
          <w:t>; scale l</w:t>
        </w:r>
      </w:ins>
      <w:ins w:id="1661" w:author="Gert Morlion" w:date="2023-06-05T11:45:00Z">
        <w:r w:rsidR="006E3797" w:rsidRPr="00154337">
          <w:rPr>
            <w:rFonts w:cs="Arial"/>
          </w:rPr>
          <w:t>i</w:t>
        </w:r>
      </w:ins>
      <w:ins w:id="1662" w:author="Gert Morlion" w:date="2023-06-05T11:44:00Z">
        <w:r w:rsidR="002E5882" w:rsidRPr="00154337">
          <w:rPr>
            <w:rFonts w:cs="Arial"/>
          </w:rPr>
          <w:t>mitations of data presentation</w:t>
        </w:r>
        <w:r w:rsidR="00506C37" w:rsidRPr="00154337">
          <w:rPr>
            <w:rFonts w:cs="Arial"/>
          </w:rPr>
          <w:t>; and appropriate compatibility with paper chart symbols</w:t>
        </w:r>
      </w:ins>
      <w:ins w:id="1663" w:author="Gert Morlion" w:date="2024-08-26T11:28:00Z" w16du:dateUtc="2024-08-26T09:28:00Z">
        <w:r w:rsidR="00154337" w:rsidRPr="00154337">
          <w:rPr>
            <w:rFonts w:cs="Arial"/>
            <w:szCs w:val="22"/>
          </w:rPr>
          <w:t xml:space="preserve"> </w:t>
        </w:r>
      </w:ins>
      <w:ins w:id="1664" w:author="Gert Morlion" w:date="2024-08-26T11:28:00Z">
        <w:r w:rsidR="00154337" w:rsidRPr="00154337">
          <w:rPr>
            <w:rFonts w:cs="Arial"/>
            <w:szCs w:val="22"/>
          </w:rPr>
          <w:t>as standardized in the Chart Specifications of the IHO (IHO Publication S-4);</w:t>
        </w:r>
      </w:ins>
      <w:r w:rsidR="002A316E" w:rsidRPr="00154337">
        <w:rPr>
          <w:rFonts w:cs="Arial"/>
        </w:rPr>
        <w:t xml:space="preserve">. </w:t>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665" w:author="Gert Morlion" w:date="2023-06-05T11:47:00Z">
        <w:r>
          <w:rPr>
            <w:rFonts w:cs="Arial"/>
          </w:rPr>
          <w:t>E</w:t>
        </w:r>
      </w:ins>
      <w:del w:id="1666"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667" w:author="Gert Morlion" w:date="2024-08-26T11:29:00Z" w16du:dateUtc="2024-08-26T09:29:00Z">
        <w:r w:rsidR="00154337">
          <w:rPr>
            <w:rFonts w:cs="Arial"/>
          </w:rPr>
          <w:t>; and</w:t>
        </w:r>
      </w:ins>
      <w:del w:id="1668" w:author="Gert Morlion" w:date="2024-08-26T11:29:00Z" w16du:dateUtc="2024-08-26T09: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669" w:author="Gert Morlion" w:date="2023-06-05T11:47:00Z">
        <w:r>
          <w:rPr>
            <w:rFonts w:cs="Arial"/>
          </w:rPr>
          <w:t>U</w:t>
        </w:r>
      </w:ins>
      <w:del w:id="1670"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692568A1" w:rsidR="00F80326" w:rsidRDefault="00F80326" w:rsidP="00F80326">
      <w:pPr>
        <w:tabs>
          <w:tab w:val="left" w:pos="993"/>
          <w:tab w:val="left" w:pos="1418"/>
          <w:tab w:val="left" w:pos="1985"/>
        </w:tabs>
        <w:snapToGrid w:val="0"/>
        <w:spacing w:after="60" w:line="240" w:lineRule="auto"/>
        <w:rPr>
          <w:ins w:id="1671" w:author="Gert Morlion" w:date="2024-08-26T11:29:00Z"/>
          <w:rFonts w:cs="Arial"/>
          <w:szCs w:val="22"/>
        </w:rPr>
      </w:pPr>
      <w:ins w:id="1672" w:author="Gert Morlion" w:date="2024-08-26T11:29:00Z">
        <w:r w:rsidRPr="00E73BC2">
          <w:rPr>
            <w:rFonts w:cs="Arial"/>
            <w:szCs w:val="22"/>
          </w:rPr>
          <w:t xml:space="preserve">To ensure that presentation </w:t>
        </w:r>
        <w:r>
          <w:rPr>
            <w:rFonts w:cs="Arial"/>
            <w:szCs w:val="22"/>
          </w:rPr>
          <w:t>remains intuitive, including where S-</w:t>
        </w:r>
      </w:ins>
      <w:ins w:id="1673" w:author="Gert Morlion" w:date="2024-08-26T11:29:00Z" w16du:dateUtc="2024-08-26T09:29:00Z">
        <w:r>
          <w:rPr>
            <w:rFonts w:cs="Arial"/>
            <w:szCs w:val="22"/>
          </w:rPr>
          <w:t>4</w:t>
        </w:r>
      </w:ins>
      <w:ins w:id="1674" w:author="Gert Morlion" w:date="2024-08-26T11:29:00Z">
        <w:r>
          <w:rPr>
            <w:rFonts w:cs="Arial"/>
            <w:szCs w:val="22"/>
          </w:rPr>
          <w:t>01 ENCs are used in conjunction with S-57 ENCs, the following principles must be followed when changes are made to the S-</w:t>
        </w:r>
      </w:ins>
      <w:ins w:id="1675" w:author="Gert Morlion" w:date="2024-08-26T11:29:00Z" w16du:dateUtc="2024-08-26T09:29:00Z">
        <w:r>
          <w:rPr>
            <w:rFonts w:cs="Arial"/>
            <w:szCs w:val="22"/>
          </w:rPr>
          <w:t>4</w:t>
        </w:r>
      </w:ins>
      <w:ins w:id="1676" w:author="Gert Morlion" w:date="2024-08-26T11:29:00Z">
        <w:r>
          <w:rPr>
            <w:rFonts w:cs="Arial"/>
            <w:szCs w:val="22"/>
          </w:rPr>
          <w:t>01 Portrayal Catalogue:</w:t>
        </w:r>
      </w:ins>
    </w:p>
    <w:p w14:paraId="28B6A4F5" w14:textId="37AA478D" w:rsidR="00F80326" w:rsidRDefault="00F80326" w:rsidP="00F80326">
      <w:pPr>
        <w:pStyle w:val="Lijstalinea"/>
        <w:numPr>
          <w:ilvl w:val="0"/>
          <w:numId w:val="43"/>
        </w:numPr>
        <w:tabs>
          <w:tab w:val="left" w:pos="993"/>
          <w:tab w:val="left" w:pos="1418"/>
          <w:tab w:val="left" w:pos="1985"/>
        </w:tabs>
        <w:snapToGrid w:val="0"/>
        <w:spacing w:after="60" w:line="240" w:lineRule="auto"/>
        <w:rPr>
          <w:ins w:id="1677" w:author="Gert Morlion" w:date="2024-08-26T11:29:00Z"/>
          <w:rFonts w:cs="Arial"/>
          <w:szCs w:val="22"/>
        </w:rPr>
      </w:pPr>
      <w:ins w:id="1678" w:author="Gert Morlion" w:date="2024-08-26T11:29:00Z">
        <w:r w:rsidRPr="00412620">
          <w:rPr>
            <w:rFonts w:cs="Arial"/>
            <w:szCs w:val="22"/>
          </w:rPr>
          <w:t>S-</w:t>
        </w:r>
      </w:ins>
      <w:ins w:id="1679" w:author="Gert Morlion" w:date="2024-08-26T11:30:00Z" w16du:dateUtc="2024-08-26T09:30:00Z">
        <w:r>
          <w:rPr>
            <w:rFonts w:cs="Arial"/>
            <w:szCs w:val="22"/>
          </w:rPr>
          <w:t>4</w:t>
        </w:r>
      </w:ins>
      <w:ins w:id="1680" w:author="Gert Morlion" w:date="2024-08-26T11:29:00Z">
        <w:r w:rsidRPr="00412620">
          <w:rPr>
            <w:rFonts w:cs="Arial"/>
            <w:szCs w:val="22"/>
          </w:rPr>
          <w:t>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ins>
    </w:p>
    <w:p w14:paraId="01E322E6" w14:textId="3434F777" w:rsidR="00F80326" w:rsidRDefault="00F80326" w:rsidP="00F80326">
      <w:pPr>
        <w:pStyle w:val="Lijstalinea"/>
        <w:numPr>
          <w:ilvl w:val="0"/>
          <w:numId w:val="43"/>
        </w:numPr>
        <w:tabs>
          <w:tab w:val="left" w:pos="993"/>
          <w:tab w:val="left" w:pos="1418"/>
          <w:tab w:val="left" w:pos="1985"/>
        </w:tabs>
        <w:snapToGrid w:val="0"/>
        <w:spacing w:after="60" w:line="240" w:lineRule="auto"/>
        <w:rPr>
          <w:ins w:id="1681" w:author="Gert Morlion" w:date="2024-08-26T11:29:00Z"/>
          <w:rFonts w:cs="Arial"/>
          <w:szCs w:val="22"/>
        </w:rPr>
      </w:pPr>
      <w:ins w:id="1682" w:author="Gert Morlion" w:date="2024-08-26T11:29:00Z">
        <w:r w:rsidRPr="00412620">
          <w:rPr>
            <w:rFonts w:cs="Arial"/>
            <w:szCs w:val="22"/>
          </w:rPr>
          <w:t>S-</w:t>
        </w:r>
      </w:ins>
      <w:ins w:id="1683" w:author="Gert Morlion" w:date="2024-08-26T11:30:00Z" w16du:dateUtc="2024-08-26T09:30:00Z">
        <w:r>
          <w:rPr>
            <w:rFonts w:cs="Arial"/>
            <w:szCs w:val="22"/>
          </w:rPr>
          <w:t>4</w:t>
        </w:r>
      </w:ins>
      <w:ins w:id="1684"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50619789" w:rsidR="00F80326" w:rsidRDefault="00F80326" w:rsidP="00F80326">
      <w:pPr>
        <w:pStyle w:val="Lijstalinea"/>
        <w:numPr>
          <w:ilvl w:val="0"/>
          <w:numId w:val="43"/>
        </w:numPr>
        <w:tabs>
          <w:tab w:val="left" w:pos="993"/>
          <w:tab w:val="left" w:pos="1418"/>
          <w:tab w:val="left" w:pos="1985"/>
        </w:tabs>
        <w:snapToGrid w:val="0"/>
        <w:spacing w:after="60" w:line="240" w:lineRule="auto"/>
        <w:rPr>
          <w:ins w:id="1685" w:author="Gert Morlion" w:date="2024-08-26T11:29:00Z"/>
          <w:rFonts w:cs="Arial"/>
          <w:szCs w:val="22"/>
        </w:rPr>
      </w:pPr>
      <w:ins w:id="1686" w:author="Gert Morlion" w:date="2024-08-26T11:29:00Z">
        <w:r w:rsidRPr="00412620">
          <w:rPr>
            <w:rFonts w:cs="Arial"/>
            <w:szCs w:val="22"/>
          </w:rPr>
          <w:t>S-</w:t>
        </w:r>
      </w:ins>
      <w:ins w:id="1687" w:author="Gert Morlion" w:date="2024-08-26T11:30:00Z" w16du:dateUtc="2024-08-26T09:30:00Z">
        <w:r>
          <w:rPr>
            <w:rFonts w:cs="Arial"/>
            <w:szCs w:val="22"/>
          </w:rPr>
          <w:t>4</w:t>
        </w:r>
      </w:ins>
      <w:ins w:id="1688" w:author="Gert Morlion" w:date="2024-08-26T11:29:00Z">
        <w:r w:rsidRPr="00412620">
          <w:rPr>
            <w:rFonts w:cs="Arial"/>
            <w:szCs w:val="22"/>
          </w:rPr>
          <w:t>01 must maintain equivalence in terms of alerts and indications functionality in ECDIS</w:t>
        </w:r>
        <w:r>
          <w:rPr>
            <w:rFonts w:cs="Arial"/>
            <w:szCs w:val="22"/>
          </w:rPr>
          <w:t>;</w:t>
        </w:r>
      </w:ins>
    </w:p>
    <w:p w14:paraId="05613151" w14:textId="10F89BC1" w:rsidR="00F80326" w:rsidRPr="00FE0CE5" w:rsidRDefault="00F80326" w:rsidP="00F80326">
      <w:pPr>
        <w:pStyle w:val="Lijstalinea"/>
        <w:numPr>
          <w:ilvl w:val="0"/>
          <w:numId w:val="43"/>
        </w:numPr>
        <w:tabs>
          <w:tab w:val="left" w:pos="993"/>
          <w:tab w:val="left" w:pos="1418"/>
          <w:tab w:val="left" w:pos="1985"/>
        </w:tabs>
        <w:snapToGrid w:val="0"/>
        <w:spacing w:after="120" w:line="240" w:lineRule="auto"/>
        <w:contextualSpacing/>
        <w:rPr>
          <w:ins w:id="1689" w:author="Gert Morlion" w:date="2024-08-26T11:29:00Z"/>
          <w:rFonts w:cs="Arial"/>
          <w:szCs w:val="22"/>
        </w:rPr>
      </w:pPr>
      <w:ins w:id="1690" w:author="Gert Morlion" w:date="2024-08-26T11:29:00Z">
        <w:r>
          <w:rPr>
            <w:rFonts w:cs="Arial"/>
            <w:szCs w:val="22"/>
          </w:rPr>
          <w:t>The S-</w:t>
        </w:r>
      </w:ins>
      <w:ins w:id="1691" w:author="Gert Morlion" w:date="2024-08-26T11:30:00Z" w16du:dateUtc="2024-08-26T09:30:00Z">
        <w:r>
          <w:rPr>
            <w:rFonts w:cs="Arial"/>
            <w:szCs w:val="22"/>
          </w:rPr>
          <w:t>4</w:t>
        </w:r>
      </w:ins>
      <w:ins w:id="1692" w:author="Gert Morlion" w:date="2024-08-26T11:29:00Z">
        <w:r>
          <w:rPr>
            <w:rFonts w:cs="Arial"/>
            <w:szCs w:val="22"/>
          </w:rPr>
          <w:t>01 Portrayal Catalogue should be modified by extension. Symbols and Portrayal rules should be retained for items that have been superseded in the current version of S-</w:t>
        </w:r>
      </w:ins>
      <w:ins w:id="1693" w:author="Gert Morlion" w:date="2024-08-26T11:30:00Z" w16du:dateUtc="2024-08-26T09:30:00Z">
        <w:r>
          <w:rPr>
            <w:rFonts w:cs="Arial"/>
            <w:szCs w:val="22"/>
          </w:rPr>
          <w:t>4</w:t>
        </w:r>
      </w:ins>
      <w:ins w:id="1694" w:author="Gert Morlion" w:date="2024-08-26T11:29:00Z">
        <w:r>
          <w:rPr>
            <w:rFonts w:cs="Arial"/>
            <w:szCs w:val="22"/>
          </w:rPr>
          <w:t>01. This ensures that S-</w:t>
        </w:r>
      </w:ins>
      <w:ins w:id="1695" w:author="Gert Morlion" w:date="2024-08-26T11:30:00Z" w16du:dateUtc="2024-08-26T09:30:00Z">
        <w:r>
          <w:rPr>
            <w:rFonts w:cs="Arial"/>
            <w:szCs w:val="22"/>
          </w:rPr>
          <w:t>4</w:t>
        </w:r>
      </w:ins>
      <w:ins w:id="1696"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697"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698" w:author="Gert Morlion" w:date="2023-06-05T11:47:00Z">
        <w:r w:rsidR="00E957D7">
          <w:rPr>
            <w:rFonts w:cs="Arial"/>
          </w:rPr>
          <w:t>P</w:t>
        </w:r>
      </w:ins>
      <w:del w:id="1699" w:author="Gert Morlion" w:date="2023-06-05T11:47:00Z">
        <w:r w:rsidRPr="00D22CCD" w:rsidDel="00E957D7">
          <w:rPr>
            <w:rFonts w:cs="Arial"/>
          </w:rPr>
          <w:delText>p</w:delText>
        </w:r>
      </w:del>
      <w:r w:rsidRPr="00D22CCD">
        <w:rPr>
          <w:rFonts w:cs="Arial"/>
        </w:rPr>
        <w:t xml:space="preserve">ortrayal </w:t>
      </w:r>
      <w:ins w:id="1700" w:author="Gert Morlion" w:date="2023-06-05T11:47:00Z">
        <w:r w:rsidR="00E957D7">
          <w:rPr>
            <w:rFonts w:cs="Arial"/>
          </w:rPr>
          <w:t>C</w:t>
        </w:r>
      </w:ins>
      <w:del w:id="1701" w:author="Gert Morlion" w:date="2023-06-05T11:47:00Z">
        <w:r w:rsidRPr="00D22CCD" w:rsidDel="00E957D7">
          <w:rPr>
            <w:rFonts w:cs="Arial"/>
          </w:rPr>
          <w:delText>c</w:delText>
        </w:r>
      </w:del>
      <w:r w:rsidRPr="00D22CCD">
        <w:rPr>
          <w:rFonts w:cs="Arial"/>
        </w:rPr>
        <w:t xml:space="preserve">atalogue is defined for use in </w:t>
      </w:r>
      <w:ins w:id="1702" w:author="Gert Morlion" w:date="2024-08-26T11:31:00Z">
        <w:r w:rsidR="00F5504F" w:rsidRPr="003F76E9">
          <w:rPr>
            <w:rFonts w:cs="Arial"/>
            <w:szCs w:val="22"/>
          </w:rPr>
          <w:t xml:space="preserve">navigation </w:t>
        </w:r>
      </w:ins>
      <w:r w:rsidRPr="00D22CCD">
        <w:rPr>
          <w:rFonts w:cs="Arial"/>
        </w:rPr>
        <w:t xml:space="preserve">systems.  The </w:t>
      </w:r>
      <w:ins w:id="1703" w:author="Gert Morlion" w:date="2023-06-05T11:47:00Z">
        <w:r w:rsidR="006742F5">
          <w:rPr>
            <w:rFonts w:cs="Arial"/>
          </w:rPr>
          <w:t>P</w:t>
        </w:r>
      </w:ins>
      <w:del w:id="1704" w:author="Gert Morlion" w:date="2023-06-05T11:47:00Z">
        <w:r w:rsidRPr="00D22CCD" w:rsidDel="006742F5">
          <w:rPr>
            <w:rFonts w:cs="Arial"/>
          </w:rPr>
          <w:delText>p</w:delText>
        </w:r>
      </w:del>
      <w:r w:rsidRPr="00D22CCD">
        <w:rPr>
          <w:rFonts w:cs="Arial"/>
        </w:rPr>
        <w:t xml:space="preserve">ortrayal </w:t>
      </w:r>
      <w:ins w:id="1705" w:author="Gert Morlion" w:date="2023-06-05T11:47:00Z">
        <w:r w:rsidR="006742F5">
          <w:rPr>
            <w:rFonts w:cs="Arial"/>
          </w:rPr>
          <w:t>C</w:t>
        </w:r>
      </w:ins>
      <w:del w:id="1706" w:author="Gert Morlion" w:date="2023-06-05T11:47:00Z">
        <w:r w:rsidRPr="00D22CCD" w:rsidDel="006742F5">
          <w:rPr>
            <w:rFonts w:cs="Arial"/>
          </w:rPr>
          <w:delText>c</w:delText>
        </w:r>
      </w:del>
      <w:r w:rsidRPr="00D22CCD">
        <w:rPr>
          <w:rFonts w:cs="Arial"/>
        </w:rPr>
        <w:t>atalogue defines symbology and the portrayal rules for each feature</w:t>
      </w:r>
      <w:ins w:id="1707" w:author="Gert Morlion" w:date="2023-06-05T11:48:00Z">
        <w:r w:rsidR="006742F5">
          <w:rPr>
            <w:rFonts w:cs="Arial"/>
          </w:rPr>
          <w:t>/</w:t>
        </w:r>
      </w:ins>
      <w:del w:id="1708" w:author="Gert Morlion" w:date="2023-06-05T11:48:00Z">
        <w:r w:rsidRPr="00D22CCD" w:rsidDel="006742F5">
          <w:rPr>
            <w:rFonts w:cs="Arial"/>
          </w:rPr>
          <w:delText xml:space="preserve"> </w:delText>
        </w:r>
      </w:del>
      <w:r w:rsidRPr="00D22CCD">
        <w:rPr>
          <w:rFonts w:cs="Arial"/>
        </w:rPr>
        <w:t xml:space="preserve">attribute combination contained in the </w:t>
      </w:r>
      <w:ins w:id="1709" w:author="Gert Morlion" w:date="2023-06-05T11:48:00Z">
        <w:r w:rsidR="00D31089">
          <w:rPr>
            <w:rFonts w:cs="Arial"/>
          </w:rPr>
          <w:t>F</w:t>
        </w:r>
      </w:ins>
      <w:del w:id="1710" w:author="Gert Morlion" w:date="2023-06-05T11:48:00Z">
        <w:r w:rsidRPr="00D22CCD" w:rsidDel="00D31089">
          <w:rPr>
            <w:rFonts w:cs="Arial"/>
          </w:rPr>
          <w:delText>f</w:delText>
        </w:r>
      </w:del>
      <w:r w:rsidRPr="00D22CCD">
        <w:rPr>
          <w:rFonts w:cs="Arial"/>
        </w:rPr>
        <w:t xml:space="preserve">eature </w:t>
      </w:r>
      <w:ins w:id="1711" w:author="Gert Morlion" w:date="2023-06-05T11:48:00Z">
        <w:r w:rsidR="00D31089">
          <w:rPr>
            <w:rFonts w:cs="Arial"/>
          </w:rPr>
          <w:t>C</w:t>
        </w:r>
      </w:ins>
      <w:del w:id="1712"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713" w:author="Gert Morlion" w:date="2024-08-26T11:31:00Z"/>
        </w:rPr>
      </w:pPr>
      <w:ins w:id="1714" w:author="Gert Morlion" w:date="2024-08-26T11:31:00Z">
        <w:r w:rsidRPr="003F76E9">
          <w:t>S-</w:t>
        </w:r>
      </w:ins>
      <w:ins w:id="1715" w:author="Gert Morlion" w:date="2024-08-26T11:31:00Z" w16du:dateUtc="2024-08-26T09:31:00Z">
        <w:r>
          <w:t>4</w:t>
        </w:r>
      </w:ins>
      <w:ins w:id="1716" w:author="Gert Morlion" w:date="2024-08-26T11:31:00Z">
        <w:r w:rsidRPr="003F76E9">
          <w:t>01 uses the portrayal process defined in S-100 Part 9A.</w:t>
        </w:r>
      </w:ins>
    </w:p>
    <w:p w14:paraId="70086C29" w14:textId="216D44D1" w:rsidR="00B41B60" w:rsidRDefault="00B41B60" w:rsidP="00B41B60">
      <w:pPr>
        <w:spacing w:after="120" w:line="240" w:lineRule="auto"/>
        <w:rPr>
          <w:ins w:id="1717" w:author="Gert Morlion" w:date="2024-08-26T11:31:00Z"/>
        </w:rPr>
      </w:pPr>
      <w:ins w:id="1718" w:author="Gert Morlion" w:date="2024-08-26T11:31:00Z">
        <w:r>
          <w:t>Items included in an S-</w:t>
        </w:r>
      </w:ins>
      <w:ins w:id="1719" w:author="Gert Morlion" w:date="2024-08-26T11:31:00Z" w16du:dateUtc="2024-08-26T09:31:00Z">
        <w:r>
          <w:t>4</w:t>
        </w:r>
      </w:ins>
      <w:ins w:id="1720" w:author="Gert Morlion" w:date="2024-08-26T11:31:00Z">
        <w:r>
          <w:t>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Kop2"/>
      </w:pPr>
      <w:bookmarkStart w:id="1721" w:name="_Toc487203158"/>
      <w:r w:rsidRPr="00D22CCD">
        <w:t>Portrayal Catalogue</w:t>
      </w:r>
      <w:bookmarkEnd w:id="1721"/>
    </w:p>
    <w:p w14:paraId="2CB62080" w14:textId="2AFFCB77" w:rsidR="00194AEF" w:rsidRDefault="00194AEF" w:rsidP="00194AEF">
      <w:pPr>
        <w:rPr>
          <w:ins w:id="1722" w:author="Gert Morlion" w:date="2024-08-26T11:32:00Z" w16du:dateUtc="2024-08-26T09:32:00Z"/>
        </w:rPr>
      </w:pPr>
      <w:r w:rsidRPr="00D22CCD">
        <w:t>Citation information for the Portrayal Catalogue is provided in Table</w:t>
      </w:r>
      <w:ins w:id="1723" w:author="Gert Morlion" w:date="2024-08-26T11:32:00Z" w16du:dateUtc="2024-08-26T09:32:00Z">
        <w:r w:rsidR="00381B72">
          <w:t xml:space="preserve"> 9-1</w:t>
        </w:r>
      </w:ins>
      <w:del w:id="1724" w:author="Gert Morlion" w:date="2024-08-26T11:32:00Z" w16du:dateUtc="2024-08-26T09: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ijschrift"/>
        <w:spacing w:line="240" w:lineRule="auto"/>
        <w:jc w:val="center"/>
        <w:rPr>
          <w:del w:id="1725" w:author="Gert Morlion" w:date="2024-08-26T11:32:00Z" w16du:dateUtc="2024-08-26T09:32:00Z"/>
        </w:rPr>
      </w:pPr>
      <w:ins w:id="1726" w:author="Gert Morlion" w:date="2024-08-26T11:32:00Z">
        <w:r w:rsidRPr="004814D2">
          <w:rPr>
            <w:sz w:val="18"/>
            <w:szCs w:val="18"/>
          </w:rPr>
          <w:t>Table 9-1 – S-</w:t>
        </w:r>
      </w:ins>
      <w:ins w:id="1727" w:author="Gert Morlion" w:date="2024-08-26T11:32:00Z" w16du:dateUtc="2024-08-26T09:32:00Z">
        <w:r>
          <w:rPr>
            <w:sz w:val="18"/>
            <w:szCs w:val="18"/>
          </w:rPr>
          <w:t>4</w:t>
        </w:r>
      </w:ins>
      <w:ins w:id="1728" w:author="Gert Morlion" w:date="2024-08-26T11:32:00Z">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r w:rsidRPr="00D22CCD">
              <w:rPr>
                <w:rFonts w:cs="Arial"/>
                <w:sz w:val="18"/>
                <w:szCs w:val="18"/>
              </w:rPr>
              <w:t>2018-12-31T00:00:00</w:t>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77777777" w:rsidR="00194AEF" w:rsidRPr="00D22CCD" w:rsidRDefault="00194AEF" w:rsidP="00194AEF">
            <w:pPr>
              <w:spacing w:before="40" w:after="40" w:line="240" w:lineRule="auto"/>
              <w:rPr>
                <w:rFonts w:cs="Arial"/>
                <w:sz w:val="18"/>
                <w:szCs w:val="18"/>
              </w:rPr>
            </w:pPr>
            <w:r w:rsidRPr="00D22CCD">
              <w:rPr>
                <w:rFonts w:cs="Arial"/>
                <w:sz w:val="18"/>
                <w:szCs w:val="18"/>
              </w:rPr>
              <w:t>1.0.0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r w:rsidRPr="00D22CCD">
              <w:rPr>
                <w:rFonts w:cs="Arial"/>
                <w:sz w:val="18"/>
                <w:szCs w:val="18"/>
              </w:rPr>
              <w:t>2018-12-31T00:00:00</w:t>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77777777" w:rsidR="00194AEF" w:rsidRPr="00D22CCD" w:rsidRDefault="00194AEF" w:rsidP="00194AEF">
            <w:pPr>
              <w:spacing w:before="40" w:after="40" w:line="240" w:lineRule="auto"/>
              <w:rPr>
                <w:rFonts w:cs="Arial"/>
                <w:sz w:val="18"/>
                <w:szCs w:val="18"/>
              </w:rPr>
            </w:pPr>
            <w:r w:rsidRPr="00D22CCD">
              <w:rPr>
                <w:rFonts w:cs="Arial"/>
                <w:sz w:val="18"/>
                <w:szCs w:val="18"/>
              </w:rPr>
              <w:t>(Replace with website navigation instructions, etc.. ISO 19115-1 defines this attribute as “other information required to complete the citation that is not recorded elsewhere.”)</w:t>
            </w:r>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ijschrift"/>
        <w:spacing w:after="240"/>
        <w:jc w:val="center"/>
        <w:rPr>
          <w:del w:id="1729" w:author="Gert Morlion" w:date="2024-08-26T11:32:00Z" w16du:dateUtc="2024-08-26T09:32:00Z"/>
          <w:i/>
          <w:iCs/>
          <w:sz w:val="18"/>
          <w:szCs w:val="18"/>
        </w:rPr>
      </w:pPr>
      <w:del w:id="1730" w:author="Gert Morlion" w:date="2024-08-26T11:31:00Z" w16du:dateUtc="2024-08-26T09: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ijschrift"/>
        <w:spacing w:after="240"/>
        <w:jc w:val="center"/>
        <w:rPr>
          <w:del w:id="1731" w:author="Gert Morlion" w:date="2024-08-26T11:32:00Z" w16du:dateUtc="2024-08-26T09:32:00Z"/>
          <w:lang w:eastAsia="en-US"/>
        </w:rPr>
      </w:pPr>
    </w:p>
    <w:p w14:paraId="024D2F7A" w14:textId="02642261" w:rsidR="00453023" w:rsidRPr="00D22CCD" w:rsidRDefault="007260E2">
      <w:pPr>
        <w:rPr>
          <w:lang w:eastAsia="en-US"/>
        </w:rPr>
      </w:pPr>
      <w:r w:rsidRPr="00D22CCD">
        <w:rPr>
          <w:lang w:eastAsia="en-US"/>
        </w:rPr>
        <w:t xml:space="preserve">The </w:t>
      </w:r>
      <w:ins w:id="1732" w:author="Gert Morlion" w:date="2023-06-05T11:48:00Z">
        <w:r w:rsidR="00D31089">
          <w:rPr>
            <w:lang w:eastAsia="en-US"/>
          </w:rPr>
          <w:t>P</w:t>
        </w:r>
      </w:ins>
      <w:del w:id="1733" w:author="Gert Morlion" w:date="2023-06-05T11:48:00Z">
        <w:r w:rsidRPr="00D22CCD" w:rsidDel="00D31089">
          <w:rPr>
            <w:lang w:eastAsia="en-US"/>
          </w:rPr>
          <w:delText>p</w:delText>
        </w:r>
      </w:del>
      <w:r w:rsidRPr="00D22CCD">
        <w:rPr>
          <w:lang w:eastAsia="en-US"/>
        </w:rPr>
        <w:t xml:space="preserve">ortrayal </w:t>
      </w:r>
      <w:ins w:id="1734" w:author="Gert Morlion" w:date="2023-06-05T11:48:00Z">
        <w:r w:rsidR="00D31089">
          <w:rPr>
            <w:lang w:eastAsia="en-US"/>
          </w:rPr>
          <w:t>C</w:t>
        </w:r>
      </w:ins>
      <w:del w:id="1735"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736" w:author="Gert Morlion" w:date="2023-06-05T11:48:00Z">
        <w:r w:rsidR="00D31089">
          <w:rPr>
            <w:lang w:eastAsia="en-US"/>
          </w:rPr>
          <w:t xml:space="preserve"> P</w:t>
        </w:r>
      </w:ins>
      <w:del w:id="1737" w:author="Gert Morlion" w:date="2023-06-05T11:48:00Z">
        <w:r w:rsidRPr="00D22CCD" w:rsidDel="00D31089">
          <w:rPr>
            <w:lang w:eastAsia="en-US"/>
          </w:rPr>
          <w:delText xml:space="preserve"> p</w:delText>
        </w:r>
      </w:del>
      <w:r w:rsidRPr="00D22CCD">
        <w:rPr>
          <w:lang w:eastAsia="en-US"/>
        </w:rPr>
        <w:t xml:space="preserve">ortrayal </w:t>
      </w:r>
      <w:ins w:id="1738" w:author="Gert Morlion" w:date="2023-06-05T11:49:00Z">
        <w:r w:rsidR="00D31089">
          <w:rPr>
            <w:lang w:eastAsia="en-US"/>
          </w:rPr>
          <w:t>C</w:t>
        </w:r>
      </w:ins>
      <w:del w:id="1739"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jstalinea"/>
        <w:numPr>
          <w:ilvl w:val="0"/>
          <w:numId w:val="45"/>
        </w:numPr>
        <w:spacing w:line="240" w:lineRule="auto"/>
      </w:pPr>
      <w:r w:rsidRPr="00381B72">
        <w:t>Set of portrayal rules</w:t>
      </w:r>
    </w:p>
    <w:p w14:paraId="68CDA75C" w14:textId="77777777" w:rsidR="00453023" w:rsidRPr="00381B72" w:rsidRDefault="007260E2" w:rsidP="00381B72">
      <w:pPr>
        <w:pStyle w:val="Lijstalinea"/>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740" w:author="Gert Morlion" w:date="2023-06-05T11:49:00Z">
        <w:r w:rsidR="00D82822">
          <w:rPr>
            <w:lang w:eastAsia="en-US"/>
          </w:rPr>
          <w:t xml:space="preserve">, </w:t>
        </w:r>
        <w:commentRangeStart w:id="1741"/>
        <w:r w:rsidR="00D82822">
          <w:rPr>
            <w:lang w:eastAsia="en-US"/>
          </w:rPr>
          <w:t>clause 9-13</w:t>
        </w:r>
      </w:ins>
      <w:r w:rsidRPr="00D22CCD">
        <w:rPr>
          <w:lang w:eastAsia="en-US"/>
        </w:rPr>
        <w:t>.</w:t>
      </w:r>
      <w:commentRangeEnd w:id="1741"/>
      <w:r w:rsidR="00D82822">
        <w:rPr>
          <w:rStyle w:val="Verwijzingopmerking"/>
        </w:rPr>
        <w:commentReference w:id="1741"/>
      </w:r>
    </w:p>
    <w:p w14:paraId="23B57898" w14:textId="4DC18139" w:rsidR="00453023" w:rsidRPr="00D22CCD" w:rsidDel="007B06D8" w:rsidRDefault="007260E2" w:rsidP="007B06D8">
      <w:pPr>
        <w:rPr>
          <w:del w:id="1742" w:author="Gert Morlion" w:date="2023-06-05T11:52:00Z"/>
          <w:rFonts w:cs="Arial"/>
        </w:rPr>
      </w:pPr>
      <w:r w:rsidRPr="00D22CCD">
        <w:rPr>
          <w:rFonts w:cs="Arial"/>
        </w:rPr>
        <w:t>The S-401 Portrayal Catalogue will be available in an XML document which conforms to the S-100 XML Portrayal Catalogue Schema</w:t>
      </w:r>
      <w:ins w:id="1743"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744"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745" w:author="Gert Morlion" w:date="2023-06-05T11:52:00Z"/>
          <w:rFonts w:cs="Arial"/>
        </w:rPr>
      </w:pPr>
      <w:del w:id="1746"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747" w:author="Gert Morlion" w:date="2023-06-05T11:52:00Z"/>
          <w:rFonts w:cs="Arial"/>
        </w:rPr>
      </w:pPr>
      <w:del w:id="1748"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749" w:author="Gert Morlion" w:date="2023-06-05T11:52:00Z"/>
          <w:rFonts w:cs="Arial"/>
        </w:rPr>
      </w:pPr>
      <w:del w:id="1750"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751" w:author="Gert Morlion" w:date="2023-06-05T11:52:00Z"/>
          <w:rFonts w:cs="Arial"/>
        </w:rPr>
      </w:pPr>
      <w:del w:id="1752"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753" w:author="Gert Morlion" w:date="2023-06-05T11:52:00Z"/>
          <w:rFonts w:cs="Arial"/>
        </w:rPr>
      </w:pPr>
      <w:del w:id="1754"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755" w:author="Gert Morlion" w:date="2023-06-05T11:52:00Z"/>
          <w:rFonts w:cs="Arial"/>
        </w:rPr>
      </w:pPr>
      <w:del w:id="1756"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757" w:author="Gert Morlion" w:date="2023-06-05T11:52:00Z"/>
          <w:rFonts w:cs="Arial"/>
        </w:rPr>
      </w:pPr>
      <w:del w:id="1758"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759" w:author="Gert Morlion" w:date="2023-06-05T11:52:00Z"/>
          <w:rFonts w:cs="Arial"/>
        </w:rPr>
      </w:pPr>
      <w:del w:id="1760"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761" w:author="Gert Morlion" w:date="2023-06-05T11:52:00Z"/>
          <w:rFonts w:cs="Arial"/>
        </w:rPr>
      </w:pPr>
      <w:del w:id="1762"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763" w:author="Gert Morlion" w:date="2023-06-05T11:52:00Z"/>
          <w:rFonts w:cs="Arial"/>
        </w:rPr>
      </w:pPr>
      <w:del w:id="1764" w:author="Gert Morlion" w:date="2023-06-05T11:52:00Z">
        <w:r w:rsidRPr="00D22CCD" w:rsidDel="007B06D8">
          <w:rPr>
            <w:rFonts w:cs="Arial"/>
          </w:rPr>
          <w:delText xml:space="preserve">   |</w:delText>
        </w:r>
      </w:del>
    </w:p>
    <w:p w14:paraId="751012C3" w14:textId="5F85C312" w:rsidR="00453023" w:rsidRPr="00D22CCD" w:rsidDel="007B06D8" w:rsidRDefault="007260E2" w:rsidP="007B06D8">
      <w:pPr>
        <w:rPr>
          <w:del w:id="1765" w:author="Gert Morlion" w:date="2023-06-05T11:52:00Z"/>
          <w:rFonts w:cs="Arial"/>
        </w:rPr>
      </w:pPr>
      <w:del w:id="1766" w:author="Gert Morlion" w:date="2023-06-05T11:52:00Z">
        <w:r w:rsidRPr="00D22CCD" w:rsidDel="007B06D8">
          <w:rPr>
            <w:rFonts w:cs="Arial"/>
          </w:rPr>
          <w:lastRenderedPageBreak/>
          <w:delText xml:space="preserve">   |-- AreaFills (contains XML files area fills)</w:delText>
        </w:r>
      </w:del>
    </w:p>
    <w:p w14:paraId="04ACC2AC" w14:textId="7D3B69C2" w:rsidR="00453023" w:rsidRPr="00D22CCD" w:rsidDel="007B06D8" w:rsidRDefault="007260E2" w:rsidP="007B06D8">
      <w:pPr>
        <w:rPr>
          <w:del w:id="1767" w:author="Gert Morlion" w:date="2023-06-05T11:52:00Z"/>
          <w:rFonts w:cs="Arial"/>
        </w:rPr>
      </w:pPr>
      <w:del w:id="1768"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769" w:author="Gert Morlion" w:date="2023-06-05T11:52:00Z"/>
          <w:rFonts w:cs="Arial"/>
        </w:rPr>
      </w:pPr>
      <w:del w:id="1770"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771" w:author="Gert Morlion" w:date="2023-06-05T11:52:00Z"/>
          <w:rFonts w:cs="Arial"/>
        </w:rPr>
      </w:pPr>
      <w:del w:id="1772"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773"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Kop1"/>
      </w:pPr>
      <w:bookmarkStart w:id="1774" w:name="_Toc487203159"/>
      <w:r w:rsidRPr="00D22CCD">
        <w:t>Data Product format (encoding)</w:t>
      </w:r>
      <w:bookmarkEnd w:id="1774"/>
    </w:p>
    <w:p w14:paraId="3D7634AC" w14:textId="77777777" w:rsidR="00453023" w:rsidRPr="00D22CCD" w:rsidRDefault="007260E2">
      <w:pPr>
        <w:pStyle w:val="Kop2"/>
      </w:pPr>
      <w:bookmarkStart w:id="1775" w:name="_Toc487203160"/>
      <w:r w:rsidRPr="00D22CCD">
        <w:t>Introduction</w:t>
      </w:r>
      <w:bookmarkEnd w:id="1775"/>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Kop3"/>
        <w:jc w:val="both"/>
      </w:pPr>
      <w:bookmarkStart w:id="1776" w:name="_Toc487203161"/>
      <w:r w:rsidRPr="00D22CCD">
        <w:t>Encoding of Latitude and Longitude</w:t>
      </w:r>
      <w:bookmarkEnd w:id="1776"/>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Coordinates are stored as integers.  Latitude and longitude are converted to integers using a multiplication factor held in the Dataset Structure Information field under [CMFX] and [CMFY] (see Annex B – clause B1.6.3).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77777777" w:rsidR="00453023" w:rsidRPr="00D22CCD" w:rsidRDefault="007260E2">
      <w:pPr>
        <w:pStyle w:val="Kop3"/>
        <w:jc w:val="both"/>
      </w:pPr>
      <w:bookmarkStart w:id="1777" w:name="_Toc487203162"/>
      <w:bookmarkStart w:id="1778" w:name="_Toc225648326"/>
      <w:bookmarkStart w:id="1779" w:name="_Toc225065183"/>
      <w:r w:rsidRPr="00D22CCD">
        <w:t>Encoding of Depths</w:t>
      </w:r>
      <w:bookmarkEnd w:id="1777"/>
      <w:r w:rsidRPr="00D22CCD">
        <w:t xml:space="preserve"> </w:t>
      </w:r>
    </w:p>
    <w:p w14:paraId="378E83B2"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Annex B – clause B1.6.3).  This product limits the resolution to two decimal places and therefore the [CMFZ] must be set to {100}. </w:t>
      </w:r>
      <w:bookmarkEnd w:id="1778"/>
      <w:bookmarkEnd w:id="1779"/>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780" w:author="Gert Morlion" w:date="2024-08-26T11:33:00Z" w16du:dateUtc="2024-08-26T09:33:00Z">
        <w:r w:rsidRPr="00D22CCD" w:rsidDel="00DC3245">
          <w:delText>0</w:delText>
        </w:r>
      </w:del>
      <w:r w:rsidRPr="00D22CCD">
        <w:t xml:space="preserve"> = 42</w:t>
      </w:r>
      <w:del w:id="1781" w:author="Gert Morlion" w:date="2024-08-26T11:33:00Z" w16du:dateUtc="2024-08-26T09:33:00Z">
        <w:r w:rsidRPr="00D22CCD" w:rsidDel="00DC3245">
          <w:delText>0</w:delText>
        </w:r>
      </w:del>
    </w:p>
    <w:p w14:paraId="696EAA5C" w14:textId="77777777" w:rsidR="00453023" w:rsidRPr="00D22CCD" w:rsidRDefault="007260E2">
      <w:pPr>
        <w:pStyle w:val="Kop3"/>
        <w:jc w:val="both"/>
      </w:pPr>
      <w:bookmarkStart w:id="1782" w:name="_Toc225648294"/>
      <w:bookmarkStart w:id="1783" w:name="_Toc225065151"/>
      <w:bookmarkStart w:id="1784" w:name="_Toc487203163"/>
      <w:r w:rsidRPr="00D22CCD">
        <w:t xml:space="preserve">Numeric Attribute </w:t>
      </w:r>
      <w:bookmarkEnd w:id="1782"/>
      <w:bookmarkEnd w:id="1783"/>
      <w:r w:rsidRPr="00D22CCD">
        <w:t>Encoding</w:t>
      </w:r>
      <w:bookmarkEnd w:id="1784"/>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Kop3"/>
        <w:jc w:val="both"/>
      </w:pPr>
      <w:bookmarkStart w:id="1785" w:name="_Toc487203164"/>
      <w:r w:rsidRPr="00D22CCD">
        <w:t>Text Attribute Values</w:t>
      </w:r>
      <w:bookmarkEnd w:id="1785"/>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Kop3"/>
        <w:jc w:val="both"/>
        <w:rPr>
          <w:lang w:eastAsia="en-US"/>
        </w:rPr>
      </w:pPr>
      <w:bookmarkStart w:id="1786" w:name="_Toc487203166"/>
      <w:r w:rsidRPr="00D22CCD">
        <w:rPr>
          <w:lang w:eastAsia="en-US"/>
        </w:rPr>
        <w:lastRenderedPageBreak/>
        <w:t>Unknown Attribute Values</w:t>
      </w:r>
      <w:bookmarkEnd w:id="1786"/>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Kop1"/>
      </w:pPr>
      <w:bookmarkStart w:id="1787" w:name="_Toc225648364"/>
      <w:bookmarkStart w:id="1788" w:name="_Toc225065221"/>
      <w:bookmarkStart w:id="1789" w:name="_Toc487203167"/>
      <w:bookmarkStart w:id="1790" w:name="_Toc225648340"/>
      <w:bookmarkStart w:id="1791" w:name="_Toc225065197"/>
      <w:r w:rsidRPr="00D22CCD">
        <w:t>Data Product Delivery</w:t>
      </w:r>
      <w:bookmarkEnd w:id="1787"/>
      <w:bookmarkEnd w:id="1788"/>
      <w:bookmarkEnd w:id="1789"/>
      <w:r w:rsidRPr="00D22CCD">
        <w:t xml:space="preserve"> </w:t>
      </w:r>
    </w:p>
    <w:p w14:paraId="1B7EBE5C" w14:textId="77777777" w:rsidR="00453023" w:rsidRPr="00D22CCD" w:rsidRDefault="007260E2">
      <w:pPr>
        <w:pStyle w:val="Kop2"/>
      </w:pPr>
      <w:bookmarkStart w:id="1792" w:name="_Toc487203168"/>
      <w:r w:rsidRPr="00D22CCD">
        <w:t>Introduction</w:t>
      </w:r>
      <w:bookmarkEnd w:id="1792"/>
    </w:p>
    <w:p w14:paraId="68597E8D" w14:textId="61A942A3" w:rsidR="00453023" w:rsidRDefault="007260E2">
      <w:pPr>
        <w:rPr>
          <w:ins w:id="1793" w:author="Gert Morlion" w:date="2023-06-05T13:59:00Z"/>
        </w:rPr>
      </w:pPr>
      <w:r w:rsidRPr="00D22CCD">
        <w:t>This clause specifies the encoding and delivery mechanisms for an S-401 ENC.  Data which conforms to this product specification must be delivered by means of an exchange set.</w:t>
      </w:r>
    </w:p>
    <w:p w14:paraId="356E4134" w14:textId="1D2E2F67" w:rsidR="00AC585C" w:rsidRPr="00D22CCD" w:rsidRDefault="00AC585C">
      <w:ins w:id="1794"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3C59D7">
      <w:pPr>
        <w:autoSpaceDE w:val="0"/>
        <w:autoSpaceDN w:val="0"/>
        <w:adjustRightInd w:val="0"/>
        <w:spacing w:before="120" w:line="240" w:lineRule="auto"/>
        <w:jc w:val="center"/>
        <w:rPr>
          <w:noProof/>
          <w:lang w:eastAsia="de-AT"/>
        </w:rPr>
      </w:pPr>
      <w:del w:id="1795" w:author="Gert Morlion" w:date="2023-06-05T13:59:00Z">
        <w:r>
          <w:rPr>
            <w:noProof/>
            <w:lang w:val="en-US" w:eastAsia="ko-KR"/>
          </w:rPr>
          <w:pict w14:anchorId="11431C53">
            <v:shape id="_x0000_i1047" type="#_x0000_t75" alt="" style="width:434.25pt;height:181.5pt;visibility:visible;mso-width-percent:0;mso-height-percent:0;mso-width-percent:0;mso-height-percent:0">
              <v:imagedata r:id="rId44" o:title="" croptop="4857f" cropbottom="3469f" cropleft="1576f" cropright="1576f"/>
            </v:shape>
          </w:pict>
        </w:r>
      </w:del>
    </w:p>
    <w:p w14:paraId="3A784E55" w14:textId="1B3AC8E8" w:rsidR="00453023" w:rsidRPr="00D22CCD" w:rsidDel="0007214C" w:rsidRDefault="003C59D7">
      <w:pPr>
        <w:autoSpaceDE w:val="0"/>
        <w:autoSpaceDN w:val="0"/>
        <w:adjustRightInd w:val="0"/>
        <w:spacing w:before="120" w:line="240" w:lineRule="auto"/>
        <w:jc w:val="center"/>
        <w:rPr>
          <w:del w:id="1796" w:author="Gert Morlion" w:date="2024-08-26T11:34:00Z" w16du:dateUtc="2024-08-26T09:34:00Z"/>
          <w:noProof/>
          <w:lang w:eastAsia="de-AT"/>
        </w:rPr>
      </w:pPr>
      <w:del w:id="1797" w:author="Gert Morlion" w:date="2023-06-05T13:59:00Z">
        <w:r>
          <w:rPr>
            <w:rFonts w:cs="Arial"/>
            <w:noProof/>
            <w:color w:val="000000"/>
            <w:lang w:val="en-US" w:eastAsia="ko-KR"/>
          </w:rPr>
          <w:lastRenderedPageBreak/>
          <w:pict w14:anchorId="56A252B3">
            <v:shape id="_x0000_i1048" type="#_x0000_t75" alt="" style="width:454.5pt;height:347.25pt;visibility:visible;mso-width-percent:0;mso-height-percent:0;mso-width-percent:0;mso-height-percent:0">
              <v:imagedata r:id="rId45" o:title=""/>
            </v:shape>
          </w:pict>
        </w:r>
      </w:del>
    </w:p>
    <w:p w14:paraId="3461EB12" w14:textId="0A5653CF" w:rsidR="00453023" w:rsidRPr="00D22CCD" w:rsidDel="0007214C" w:rsidRDefault="007260E2">
      <w:pPr>
        <w:pStyle w:val="Bijschrift"/>
        <w:jc w:val="center"/>
        <w:rPr>
          <w:del w:id="1798" w:author="Gert Morlion" w:date="2024-08-26T11:34:00Z" w16du:dateUtc="2024-08-26T09:34:00Z"/>
        </w:rPr>
      </w:pPr>
      <w:del w:id="1799" w:author="Gert Morlion" w:date="2024-08-26T11:34:00Z" w16du:dateUtc="2024-08-26T09:34:00Z">
        <w:r w:rsidRPr="00D22CCD" w:rsidDel="0007214C">
          <w:delText>Figure 18 - Exchange Set Structure</w:delText>
        </w:r>
      </w:del>
    </w:p>
    <w:p w14:paraId="2B83E35D" w14:textId="77777777" w:rsidR="00453023" w:rsidRPr="00D22CCD" w:rsidRDefault="007260E2">
      <w:pPr>
        <w:pStyle w:val="Kop2"/>
        <w:rPr>
          <w:lang w:eastAsia="en-US"/>
        </w:rPr>
      </w:pPr>
      <w:bookmarkStart w:id="1800" w:name="_Toc487203169"/>
      <w:r w:rsidRPr="00D22CCD">
        <w:rPr>
          <w:lang w:eastAsia="en-US"/>
        </w:rPr>
        <w:t>Exchange Set</w:t>
      </w:r>
      <w:bookmarkEnd w:id="1800"/>
    </w:p>
    <w:p w14:paraId="7DB627BF" w14:textId="3A6952CB" w:rsidR="00453023" w:rsidRPr="00D22CCD" w:rsidRDefault="007260E2">
      <w:pPr>
        <w:rPr>
          <w:rFonts w:cs="Arial"/>
        </w:rPr>
      </w:pPr>
      <w:r w:rsidRPr="00D22CCD">
        <w:rPr>
          <w:rFonts w:cs="Arial"/>
        </w:rPr>
        <w:t xml:space="preserve">S-401 datasets are grouped into </w:t>
      </w:r>
      <w:ins w:id="1801" w:author="Gert Morlion" w:date="2024-08-26T11:34:00Z" w16du:dateUtc="2024-08-26T09:34:00Z">
        <w:r w:rsidR="001646A9">
          <w:rPr>
            <w:rFonts w:cs="Arial"/>
          </w:rPr>
          <w:t>E</w:t>
        </w:r>
      </w:ins>
      <w:del w:id="1802" w:author="Gert Morlion" w:date="2024-08-26T11:34:00Z" w16du:dateUtc="2024-08-26T09:34:00Z">
        <w:r w:rsidRPr="00D22CCD" w:rsidDel="001646A9">
          <w:rPr>
            <w:rFonts w:cs="Arial"/>
          </w:rPr>
          <w:delText>e</w:delText>
        </w:r>
      </w:del>
      <w:r w:rsidRPr="00D22CCD">
        <w:rPr>
          <w:rFonts w:cs="Arial"/>
        </w:rPr>
        <w:t xml:space="preserve">xchange </w:t>
      </w:r>
      <w:ins w:id="1803" w:author="Gert Morlion" w:date="2024-08-26T11:34:00Z" w16du:dateUtc="2024-08-26T09:34:00Z">
        <w:r w:rsidR="001646A9">
          <w:rPr>
            <w:rFonts w:cs="Arial"/>
          </w:rPr>
          <w:t>S</w:t>
        </w:r>
      </w:ins>
      <w:del w:id="1804" w:author="Gert Morlion" w:date="2024-08-26T11:34:00Z" w16du:dateUtc="2024-08-26T09:34:00Z">
        <w:r w:rsidRPr="00D22CCD" w:rsidDel="001646A9">
          <w:rPr>
            <w:rFonts w:cs="Arial"/>
          </w:rPr>
          <w:delText>s</w:delText>
        </w:r>
      </w:del>
      <w:r w:rsidRPr="00D22CCD">
        <w:rPr>
          <w:rFonts w:cs="Arial"/>
        </w:rPr>
        <w:t xml:space="preserve">ets. Each </w:t>
      </w:r>
      <w:ins w:id="1805" w:author="Gert Morlion" w:date="2024-08-26T11:34:00Z" w16du:dateUtc="2024-08-26T09:34:00Z">
        <w:r w:rsidR="001646A9">
          <w:rPr>
            <w:rFonts w:cs="Arial"/>
          </w:rPr>
          <w:t>E</w:t>
        </w:r>
      </w:ins>
      <w:del w:id="1806" w:author="Gert Morlion" w:date="2024-08-26T11:34:00Z" w16du:dateUtc="2024-08-26T09:34:00Z">
        <w:r w:rsidRPr="00D22CCD" w:rsidDel="001646A9">
          <w:rPr>
            <w:rFonts w:cs="Arial"/>
          </w:rPr>
          <w:delText>e</w:delText>
        </w:r>
      </w:del>
      <w:r w:rsidRPr="00D22CCD">
        <w:rPr>
          <w:rFonts w:cs="Arial"/>
        </w:rPr>
        <w:t xml:space="preserve">xchange </w:t>
      </w:r>
      <w:ins w:id="1807" w:author="Gert Morlion" w:date="2024-08-26T11:34:00Z" w16du:dateUtc="2024-08-26T09:34:00Z">
        <w:r w:rsidR="001646A9">
          <w:rPr>
            <w:rFonts w:cs="Arial"/>
          </w:rPr>
          <w:t>S</w:t>
        </w:r>
      </w:ins>
      <w:del w:id="1808" w:author="Gert Morlion" w:date="2024-08-26T11:34:00Z" w16du:dateUtc="2024-08-26T09:34:00Z">
        <w:r w:rsidRPr="00D22CCD" w:rsidDel="001646A9">
          <w:rPr>
            <w:rFonts w:cs="Arial"/>
          </w:rPr>
          <w:delText>s</w:delText>
        </w:r>
      </w:del>
      <w:r w:rsidRPr="00D22CCD">
        <w:rPr>
          <w:rFonts w:cs="Arial"/>
        </w:rPr>
        <w:t xml:space="preserve">et consists of one or more IENC datasets with </w:t>
      </w:r>
      <w:del w:id="1809" w:author="Gert Morlion" w:date="2024-08-26T11:35:00Z" w16du:dateUtc="2024-08-26T09:35:00Z">
        <w:r w:rsidRPr="00D22CCD" w:rsidDel="001E3CBF">
          <w:rPr>
            <w:rFonts w:cs="Arial"/>
          </w:rPr>
          <w:delText xml:space="preserve">an associated XML metadata file and </w:delText>
        </w:r>
      </w:del>
      <w:r w:rsidRPr="00D22CCD">
        <w:rPr>
          <w:rFonts w:cs="Arial"/>
        </w:rPr>
        <w:t>a single Exchange Catalogue XML file containing metadata</w:t>
      </w:r>
      <w:ins w:id="1810" w:author="Gert Morlion" w:date="2024-08-26T11:35:00Z" w16du:dateUtc="2024-08-26T09:35:00Z">
        <w:r w:rsidR="001E3CBF">
          <w:rPr>
            <w:rFonts w:cs="Arial"/>
          </w:rPr>
          <w:t>, an associated XML Metadata file (S100_ResourcePurpose</w:t>
        </w:r>
      </w:ins>
      <w:ins w:id="1811" w:author="Gert Morlion" w:date="2024-08-26T11:36:00Z" w16du:dateUtc="2024-08-26T09: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812" w:author="Gert Morlion" w:date="2024-08-26T11:37:00Z" w16du:dateUtc="2024-08-26T09:37:00Z">
        <w:r w:rsidR="00C74248">
          <w:rPr>
            <w:rFonts w:cs="Arial"/>
          </w:rPr>
          <w:t>E</w:t>
        </w:r>
      </w:ins>
      <w:del w:id="1813" w:author="Gert Morlion" w:date="2024-08-26T11:37:00Z" w16du:dateUtc="2024-08-26T09:37:00Z">
        <w:r w:rsidR="001E48E7" w:rsidRPr="00D22CCD" w:rsidDel="00C74248">
          <w:rPr>
            <w:rFonts w:cs="Arial"/>
          </w:rPr>
          <w:delText>e</w:delText>
        </w:r>
      </w:del>
      <w:r w:rsidR="001E48E7" w:rsidRPr="00D22CCD">
        <w:rPr>
          <w:rFonts w:cs="Arial"/>
        </w:rPr>
        <w:t xml:space="preserve">xchange </w:t>
      </w:r>
      <w:ins w:id="1814" w:author="Gert Morlion" w:date="2024-08-26T11:37:00Z" w16du:dateUtc="2024-08-26T09:37:00Z">
        <w:r w:rsidR="00C74248">
          <w:rPr>
            <w:rFonts w:cs="Arial"/>
          </w:rPr>
          <w:t>S</w:t>
        </w:r>
      </w:ins>
      <w:del w:id="1815" w:author="Gert Morlion" w:date="2024-08-26T11:37:00Z" w16du:dateUtc="2024-08-26T09:37:00Z">
        <w:r w:rsidR="001E48E7" w:rsidRPr="00D22CCD" w:rsidDel="00C74248">
          <w:rPr>
            <w:rFonts w:cs="Arial"/>
          </w:rPr>
          <w:delText>s</w:delText>
        </w:r>
      </w:del>
      <w:r w:rsidR="001E48E7" w:rsidRPr="00D22CCD">
        <w:rPr>
          <w:rFonts w:cs="Arial"/>
        </w:rPr>
        <w:t>et structure is the same as that described in S-100</w:t>
      </w:r>
      <w:ins w:id="1816" w:author="Gert Morlion" w:date="2024-08-26T11:37:00Z" w16du:dateUtc="2024-08-26T09: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817" w:author="Gert Morlion" w:date="2023-06-05T13:59:00Z"/>
        </w:rPr>
      </w:pPr>
      <w:ins w:id="1818"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819" w:author="Gert Morlion" w:date="2023-06-05T14:00:00Z"/>
        </w:rPr>
      </w:pPr>
      <w:del w:id="1820"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821" w:author="Gert Morlion" w:date="2023-06-05T14:00:00Z"/>
        </w:rPr>
      </w:pPr>
      <w:del w:id="1822"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823" w:author="Gert Morlion" w:date="2023-06-05T14:00:00Z"/>
        </w:rPr>
      </w:pPr>
      <w:del w:id="1824"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825" w:author="Gert Morlion" w:date="2023-06-05T14:00:00Z"/>
        </w:rPr>
      </w:pPr>
      <w:del w:id="1826"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827" w:author="Gert Morlion" w:date="2023-06-05T14:00:00Z"/>
          <w:rFonts w:cs="Arial"/>
        </w:rPr>
      </w:pPr>
      <w:del w:id="1828"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829" w:author="Gert Morlion" w:date="2023-06-05T14:00:00Z"/>
          <w:rFonts w:cs="Arial"/>
        </w:rPr>
      </w:pPr>
      <w:del w:id="1830"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831" w:author="Gert Morlion" w:date="2023-06-05T14:00:00Z"/>
          <w:rFonts w:cs="Arial"/>
        </w:rPr>
      </w:pPr>
      <w:del w:id="1832"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Kop3"/>
        <w:rPr>
          <w:del w:id="1833" w:author="Gert Morlion" w:date="2023-06-05T14:00:00Z"/>
        </w:rPr>
      </w:pPr>
      <w:del w:id="1834"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1835" w:author="Gert Morlion" w:date="2023-06-05T14:00:00Z"/>
        </w:rPr>
      </w:pPr>
      <w:del w:id="1836"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1837" w:author="Gert Morlion" w:date="2023-06-05T14:00:00Z"/>
        </w:rPr>
      </w:pPr>
      <w:del w:id="1838"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Kop3"/>
        <w:rPr>
          <w:del w:id="1839" w:author="Gert Morlion" w:date="2023-06-05T14:00:00Z"/>
        </w:rPr>
      </w:pPr>
      <w:del w:id="1840"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1841" w:author="Gert Morlion" w:date="2023-06-05T14:00:00Z"/>
        </w:rPr>
      </w:pPr>
      <w:del w:id="1842"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1843" w:author="Gert Morlion" w:date="2023-06-05T14:00:00Z"/>
        </w:rPr>
      </w:pPr>
      <w:del w:id="1844"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1845" w:author="Gert Morlion" w:date="2023-06-05T14:00:00Z"/>
        </w:rPr>
      </w:pPr>
      <w:del w:id="1846"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Kop2"/>
        <w:rPr>
          <w:lang w:eastAsia="en-US"/>
        </w:rPr>
      </w:pPr>
      <w:bookmarkStart w:id="1847" w:name="_Toc487203170"/>
      <w:r w:rsidRPr="00D22CCD">
        <w:rPr>
          <w:lang w:eastAsia="en-US"/>
        </w:rPr>
        <w:t>Dataset</w:t>
      </w:r>
      <w:bookmarkEnd w:id="1847"/>
    </w:p>
    <w:p w14:paraId="403C39B1" w14:textId="77777777" w:rsidR="00453023" w:rsidRPr="00D22CCD" w:rsidRDefault="007260E2">
      <w:pPr>
        <w:pStyle w:val="Kop3"/>
        <w:jc w:val="both"/>
        <w:rPr>
          <w:lang w:eastAsia="en-US"/>
        </w:rPr>
      </w:pPr>
      <w:bookmarkStart w:id="1848" w:name="_Toc225648341"/>
      <w:bookmarkStart w:id="1849" w:name="_Toc225648342"/>
      <w:bookmarkStart w:id="1850" w:name="_Toc487203171"/>
      <w:r w:rsidRPr="00D22CCD">
        <w:rPr>
          <w:lang w:eastAsia="en-US"/>
        </w:rPr>
        <w:t>Datasets</w:t>
      </w:r>
      <w:bookmarkEnd w:id="1848"/>
      <w:bookmarkEnd w:id="1849"/>
      <w:bookmarkEnd w:id="1850"/>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Annex B</w:t>
      </w:r>
      <w:r w:rsidR="001E48E7" w:rsidRPr="00D22CCD">
        <w:rPr>
          <w:rFonts w:eastAsia="Times New Roman" w:cs="Arial"/>
          <w:lang w:eastAsia="en-US"/>
        </w:rPr>
        <w:t xml:space="preserve"> – clause B</w:t>
      </w:r>
      <w:ins w:id="1851" w:author="Gert Morlion" w:date="2024-08-26T11:42:00Z" w16du:dateUtc="2024-08-26T09:42:00Z">
        <w:r w:rsidR="00960E9B">
          <w:rPr>
            <w:rFonts w:eastAsia="Times New Roman" w:cs="Arial"/>
            <w:lang w:eastAsia="en-US"/>
          </w:rPr>
          <w:t>-</w:t>
        </w:r>
      </w:ins>
      <w:r w:rsidRPr="00D22CCD">
        <w:rPr>
          <w:rFonts w:eastAsia="Times New Roman" w:cs="Arial"/>
          <w:lang w:eastAsia="en-US"/>
        </w:rPr>
        <w:t>5</w:t>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77B7E655"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1852" w:author="Gert Morlion" w:date="2024-08-26T11:43:00Z">
        <w:r w:rsidR="00AB1B69" w:rsidRPr="000F0F0F">
          <w:rPr>
            <w:rFonts w:eastAsia="Times New Roman" w:cs="Arial"/>
            <w:lang w:eastAsia="en-US"/>
          </w:rPr>
          <w:t>.</w:t>
        </w:r>
        <w:r w:rsidR="00AB1B69">
          <w:rPr>
            <w:rFonts w:eastAsia="Times New Roman" w:cs="Arial"/>
            <w:lang w:eastAsia="en-US"/>
          </w:rPr>
          <w:t xml:space="preserve"> 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Annex </w:t>
      </w:r>
      <w:r w:rsidR="001E48E7" w:rsidRPr="00D22CCD">
        <w:rPr>
          <w:rFonts w:eastAsia="Times New Roman" w:cs="Arial"/>
          <w:lang w:eastAsia="en-US"/>
        </w:rPr>
        <w:t>D – clause B</w:t>
      </w:r>
      <w:ins w:id="1853" w:author="Gert Morlion" w:date="2024-08-26T11:43:00Z" w16du:dateUtc="2024-08-26T09:43:00Z">
        <w:r w:rsidR="00AB1B69">
          <w:rPr>
            <w:rFonts w:eastAsia="Times New Roman" w:cs="Arial"/>
            <w:lang w:eastAsia="en-US"/>
          </w:rPr>
          <w:t>-</w:t>
        </w:r>
      </w:ins>
      <w:r w:rsidRPr="00D22CCD">
        <w:rPr>
          <w:rFonts w:eastAsia="Times New Roman" w:cs="Arial"/>
          <w:lang w:eastAsia="en-US"/>
        </w:rPr>
        <w:t>6</w:t>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1854" w:author="Gert Morlion" w:date="2024-08-26T11:43:00Z" w16du:dateUtc="2024-08-26T09: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Annex B</w:t>
      </w:r>
      <w:r w:rsidR="001E48E7" w:rsidRPr="00D22CCD">
        <w:rPr>
          <w:rFonts w:cs="Arial"/>
          <w:lang w:val="en-US" w:eastAsia="en-US"/>
        </w:rPr>
        <w:t xml:space="preserve"> – clause B</w:t>
      </w:r>
      <w:ins w:id="1855" w:author="Gert Morlion" w:date="2024-08-26T11:43:00Z" w16du:dateUtc="2024-08-26T09:43:00Z">
        <w:r w:rsidR="00AB1B69">
          <w:rPr>
            <w:rFonts w:cs="Arial"/>
            <w:lang w:val="en-US" w:eastAsia="en-US"/>
          </w:rPr>
          <w:t>-</w:t>
        </w:r>
      </w:ins>
      <w:r w:rsidR="001E48E7" w:rsidRPr="00D22CCD">
        <w:rPr>
          <w:rFonts w:cs="Arial"/>
          <w:lang w:val="en-US" w:eastAsia="en-US"/>
        </w:rPr>
        <w:t>5</w:t>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1856" w:author="Gert Morlion" w:date="2024-08-26T11:43:00Z" w16du:dateUtc="2024-08-26T09: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Annex B</w:t>
      </w:r>
      <w:r w:rsidR="001E48E7" w:rsidRPr="00D22CCD">
        <w:rPr>
          <w:rFonts w:eastAsia="Times New Roman" w:cs="Arial"/>
          <w:lang w:eastAsia="en-US"/>
        </w:rPr>
        <w:t xml:space="preserve"> – clause B</w:t>
      </w:r>
      <w:r w:rsidRPr="00D22CCD">
        <w:rPr>
          <w:rFonts w:eastAsia="Times New Roman" w:cs="Arial"/>
          <w:lang w:eastAsia="en-US"/>
        </w:rPr>
        <w:t>7</w:t>
      </w:r>
    </w:p>
    <w:p w14:paraId="19DAC525" w14:textId="77777777" w:rsidR="005A2FB1" w:rsidRDefault="005A2FB1" w:rsidP="005A2FB1">
      <w:pPr>
        <w:pStyle w:val="Lijstalinea"/>
        <w:rPr>
          <w:ins w:id="1857" w:author="Gert Morlion" w:date="2024-08-26T11:43:00Z" w16du:dateUtc="2024-08-26T09:43:00Z"/>
          <w:rFonts w:eastAsia="Times New Roman" w:cs="Arial"/>
          <w:lang w:eastAsia="en-US"/>
        </w:rPr>
      </w:pPr>
    </w:p>
    <w:p w14:paraId="71EA13B4" w14:textId="38F7E624" w:rsidR="005A2FB1" w:rsidRPr="00DE27D7" w:rsidRDefault="005A2FB1" w:rsidP="005A2FB1">
      <w:pPr>
        <w:autoSpaceDE w:val="0"/>
        <w:autoSpaceDN w:val="0"/>
        <w:adjustRightInd w:val="0"/>
        <w:spacing w:after="120" w:line="240" w:lineRule="auto"/>
        <w:rPr>
          <w:ins w:id="1858" w:author="Gert Morlion" w:date="2024-08-26T11:43:00Z"/>
          <w:rFonts w:eastAsia="Times New Roman" w:cs="Arial"/>
          <w:lang w:eastAsia="en-US"/>
        </w:rPr>
      </w:pPr>
      <w:commentRangeStart w:id="1859"/>
      <w:commentRangeStart w:id="1860"/>
      <w:ins w:id="1861"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1862" w:author="Gert Morlion" w:date="2024-08-26T11:44:00Z" w16du:dateUtc="2024-08-26T09:44:00Z">
        <w:r>
          <w:rPr>
            <w:rFonts w:eastAsia="Times New Roman" w:cs="Arial"/>
            <w:lang w:eastAsia="en-US"/>
          </w:rPr>
          <w:t>4</w:t>
        </w:r>
      </w:ins>
      <w:ins w:id="1863"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1864" w:author="Gert Morlion" w:date="2024-08-26T11:44:00Z" w16du:dateUtc="2024-08-26T09:44:00Z">
        <w:r>
          <w:rPr>
            <w:rFonts w:eastAsia="Times New Roman" w:cs="Arial"/>
            <w:lang w:eastAsia="en-US"/>
          </w:rPr>
          <w:t>4</w:t>
        </w:r>
      </w:ins>
      <w:ins w:id="1865"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1866" w:author="Gert Morlion" w:date="2024-08-26T11:44:00Z" w16du:dateUtc="2024-08-26T09:44:00Z">
        <w:r w:rsidR="00405215">
          <w:rPr>
            <w:rFonts w:eastAsia="Times New Roman" w:cs="Arial"/>
            <w:lang w:eastAsia="en-US"/>
          </w:rPr>
          <w:t>I</w:t>
        </w:r>
      </w:ins>
      <w:ins w:id="1867"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1868" w:author="Gert Morlion" w:date="2024-08-26T11:44:00Z" w16du:dateUtc="2024-08-26T09:44:00Z">
        <w:r w:rsidR="00405215">
          <w:rPr>
            <w:rFonts w:eastAsia="Times New Roman" w:cs="Arial"/>
            <w:lang w:eastAsia="en-US"/>
          </w:rPr>
          <w:t>I</w:t>
        </w:r>
      </w:ins>
      <w:ins w:id="1869"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commentRangeEnd w:id="1859"/>
        <w:r>
          <w:rPr>
            <w:rStyle w:val="Verwijzingopmerking"/>
          </w:rPr>
          <w:commentReference w:id="1859"/>
        </w:r>
        <w:commentRangeEnd w:id="1860"/>
        <w:r>
          <w:rPr>
            <w:rStyle w:val="Verwijzingopmerking"/>
          </w:rPr>
          <w:commentReference w:id="1860"/>
        </w:r>
      </w:ins>
    </w:p>
    <w:p w14:paraId="26238450" w14:textId="2DF3ED0A" w:rsidR="005A2FB1" w:rsidRPr="00D22CCD" w:rsidDel="00405215" w:rsidRDefault="005A2FB1" w:rsidP="00405215">
      <w:pPr>
        <w:autoSpaceDE w:val="0"/>
        <w:autoSpaceDN w:val="0"/>
        <w:adjustRightInd w:val="0"/>
        <w:spacing w:after="0" w:line="240" w:lineRule="auto"/>
        <w:rPr>
          <w:del w:id="1870" w:author="Gert Morlion" w:date="2024-08-26T11:44:00Z" w16du:dateUtc="2024-08-26T09: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Kop3"/>
        <w:jc w:val="both"/>
        <w:rPr>
          <w:lang w:eastAsia="en-US"/>
        </w:rPr>
      </w:pPr>
      <w:bookmarkStart w:id="1871" w:name="_Toc225648343"/>
      <w:bookmarkStart w:id="1872" w:name="_Toc225065200"/>
      <w:bookmarkStart w:id="1873" w:name="_Toc487203172"/>
      <w:commentRangeStart w:id="1874"/>
      <w:r w:rsidRPr="00D22CCD">
        <w:rPr>
          <w:lang w:eastAsia="en-US"/>
        </w:rPr>
        <w:t>Dataset file naming</w:t>
      </w:r>
      <w:bookmarkEnd w:id="1871"/>
      <w:bookmarkEnd w:id="1872"/>
      <w:bookmarkEnd w:id="1873"/>
      <w:r w:rsidRPr="00D22CCD">
        <w:rPr>
          <w:lang w:eastAsia="en-US"/>
        </w:rPr>
        <w:t xml:space="preserve"> </w:t>
      </w:r>
      <w:commentRangeEnd w:id="1874"/>
      <w:r w:rsidR="00EF1317">
        <w:rPr>
          <w:rStyle w:val="Verwijzingopmerking"/>
          <w:b w:val="0"/>
          <w:bCs w:val="0"/>
        </w:rPr>
        <w:commentReference w:id="1874"/>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jstalinea"/>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jstalinea"/>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1875" w:author="Gert Morlion" w:date="2024-08-26T11:45:00Z" w16du:dateUtc="2024-08-26T09:45:00Z"/>
          <w:b/>
          <w:color w:val="FF0000"/>
        </w:rPr>
      </w:pPr>
      <w:del w:id="1876" w:author="Gert Morlion" w:date="2024-08-26T11:45:00Z" w16du:dateUtc="2024-08-26T09: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Kop3"/>
        <w:jc w:val="both"/>
      </w:pPr>
      <w:bookmarkStart w:id="1877" w:name="_Toc487203173"/>
      <w:r w:rsidRPr="00D22CCD">
        <w:lastRenderedPageBreak/>
        <w:t>New Editions, Re-Issues, Updates and Cancellations</w:t>
      </w:r>
      <w:bookmarkEnd w:id="1877"/>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77777777" w:rsidR="00453023" w:rsidRPr="00D22CCD" w:rsidRDefault="00212271" w:rsidP="00212271">
      <w:pPr>
        <w:keepNext/>
        <w:keepLines/>
        <w:tabs>
          <w:tab w:val="left" w:pos="-12"/>
        </w:tabs>
        <w:ind w:left="2410" w:hanging="2268"/>
      </w:pPr>
      <w:r w:rsidRPr="00D22CCD">
        <w:rPr>
          <w:b/>
        </w:rPr>
        <w:t>U</w:t>
      </w:r>
      <w:r w:rsidR="007260E2" w:rsidRPr="00D22CCD">
        <w:rPr>
          <w:b/>
        </w:rPr>
        <w:t>pdate comment</w:t>
      </w:r>
      <w:r w:rsidR="007260E2" w:rsidRPr="00D22CCD">
        <w:rPr>
          <w:b/>
        </w:rPr>
        <w:tab/>
      </w:r>
      <w:r w:rsidRPr="00D22CCD">
        <w:t>C</w:t>
      </w:r>
      <w:r w:rsidR="007260E2" w:rsidRPr="00D22CCD">
        <w:t xml:space="preserve">omment for describing the change introduced by an </w:t>
      </w:r>
      <w:r w:rsidRPr="00D22CCD">
        <w:t>U</w:t>
      </w:r>
      <w:r w:rsidR="007260E2" w:rsidRPr="00D22CCD">
        <w:t xml:space="preserve">pdate. </w:t>
      </w:r>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Kop2"/>
        <w:tabs>
          <w:tab w:val="clear" w:pos="540"/>
        </w:tabs>
        <w:spacing w:before="120" w:after="200" w:line="240" w:lineRule="auto"/>
        <w:ind w:left="709" w:hanging="709"/>
        <w:rPr>
          <w:ins w:id="1878" w:author="Gert Morlion" w:date="2024-08-26T11:46:00Z"/>
          <w:lang w:eastAsia="en-US"/>
        </w:rPr>
      </w:pPr>
      <w:bookmarkStart w:id="1879" w:name="_Toc487203174"/>
      <w:r w:rsidRPr="00D22CCD">
        <w:rPr>
          <w:lang w:eastAsia="en-US"/>
        </w:rPr>
        <w:t>Support Files</w:t>
      </w:r>
      <w:bookmarkEnd w:id="1879"/>
    </w:p>
    <w:p w14:paraId="67AD6B78" w14:textId="77777777" w:rsidR="004E09A8" w:rsidRPr="000F0F0F" w:rsidRDefault="004E09A8" w:rsidP="004E09A8">
      <w:pPr>
        <w:pStyle w:val="Kop3"/>
        <w:tabs>
          <w:tab w:val="clear" w:pos="660"/>
          <w:tab w:val="clear" w:pos="880"/>
          <w:tab w:val="left" w:pos="851"/>
        </w:tabs>
        <w:spacing w:before="120" w:after="120" w:line="240" w:lineRule="auto"/>
        <w:ind w:left="851" w:hanging="851"/>
        <w:jc w:val="both"/>
        <w:rPr>
          <w:ins w:id="1880" w:author="Gert Morlion" w:date="2024-08-26T11:46:00Z"/>
        </w:rPr>
      </w:pPr>
      <w:bookmarkStart w:id="1881" w:name="_Toc170072429"/>
      <w:commentRangeStart w:id="1882"/>
      <w:ins w:id="1883" w:author="Gert Morlion" w:date="2024-08-26T11:46:00Z">
        <w:r>
          <w:t>ENC support files</w:t>
        </w:r>
        <w:commentRangeEnd w:id="1882"/>
        <w:r>
          <w:rPr>
            <w:rStyle w:val="Verwijzingopmerking"/>
            <w:b w:val="0"/>
            <w:bCs w:val="0"/>
          </w:rPr>
          <w:commentReference w:id="1882"/>
        </w:r>
        <w:bookmarkEnd w:id="1881"/>
      </w:ins>
    </w:p>
    <w:p w14:paraId="432F6200" w14:textId="5B26533E" w:rsidR="00453023" w:rsidRPr="00D22CCD" w:rsidDel="004E09A8" w:rsidRDefault="00453023" w:rsidP="004E09A8">
      <w:pPr>
        <w:pStyle w:val="Kop2"/>
        <w:numPr>
          <w:ilvl w:val="0"/>
          <w:numId w:val="0"/>
        </w:numPr>
        <w:rPr>
          <w:del w:id="1884" w:author="Gert Morlion" w:date="2024-08-26T11:46:00Z" w16du:dateUtc="2024-08-26T09: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1885" w:author="Gert Morlion" w:date="2024-08-26T11:46:00Z" w16du:dateUtc="2024-08-26T09:46:00Z">
        <w:r>
          <w:t>IENC</w:t>
        </w:r>
      </w:ins>
      <w:del w:id="1886" w:author="Gert Morlion" w:date="2024-08-26T11:46:00Z" w16du:dateUtc="2024-08-26T09: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703D42">
      <w:pPr>
        <w:numPr>
          <w:ilvl w:val="0"/>
          <w:numId w:val="30"/>
        </w:numPr>
        <w:tabs>
          <w:tab w:val="left" w:pos="373"/>
          <w:tab w:val="left" w:pos="709"/>
        </w:tabs>
        <w:spacing w:after="0"/>
        <w:ind w:left="709" w:hanging="283"/>
        <w:rPr>
          <w:del w:id="1887" w:author="Gert Morlion" w:date="2024-08-26T11:47:00Z" w16du:dateUtc="2024-08-26T09:47:00Z"/>
        </w:rPr>
      </w:pPr>
      <w:r w:rsidRPr="00D22CCD">
        <w:t xml:space="preserve">Text files must contain only </w:t>
      </w:r>
      <w:del w:id="1888" w:author="Gert Morlion" w:date="2024-08-26T11:46:00Z" w16du:dateUtc="2024-08-26T09:46:00Z">
        <w:r w:rsidRPr="00D22CCD" w:rsidDel="00F47D69">
          <w:delText xml:space="preserve">general </w:delText>
        </w:r>
      </w:del>
      <w:ins w:id="1889" w:author="Gert Morlion" w:date="2024-08-26T11:46:00Z" w16du:dateUtc="2024-08-26T09: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1890" w:author="Gert Morlion" w:date="2024-08-26T11:47:00Z" w16du:dateUtc="2024-08-26T09: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jstalinea"/>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1891" w:author="Gert Morlion" w:date="2024-08-26T11:47:00Z" w16du:dateUtc="2024-08-26T09:47:00Z"/>
          <w:rFonts w:cs="Arial"/>
          <w:i/>
        </w:rPr>
      </w:pPr>
    </w:p>
    <w:p w14:paraId="498EB14A" w14:textId="2FFE07E5" w:rsidR="00421749" w:rsidRPr="00421749" w:rsidRDefault="00421749" w:rsidP="00421749">
      <w:pPr>
        <w:pStyle w:val="Bijschrift"/>
        <w:keepNext/>
        <w:keepLines/>
        <w:spacing w:line="240" w:lineRule="auto"/>
        <w:jc w:val="center"/>
        <w:rPr>
          <w:rFonts w:cs="Arial"/>
        </w:rPr>
      </w:pPr>
      <w:ins w:id="1892" w:author="Gert Morlion" w:date="2024-08-26T11:47:00Z">
        <w:r w:rsidRPr="00190CF4">
          <w:t xml:space="preserve">Table </w:t>
        </w:r>
        <w:r>
          <w:t>11-1</w:t>
        </w:r>
        <w:r w:rsidRPr="00190CF4">
          <w:t xml:space="preserve"> </w:t>
        </w:r>
        <w:r>
          <w:t>–</w:t>
        </w:r>
        <w:r w:rsidRPr="00190CF4">
          <w:t xml:space="preserve"> </w:t>
        </w:r>
      </w:ins>
      <w:ins w:id="1893" w:author="Gert Morlion" w:date="2024-08-26T11:47:00Z" w16du:dateUtc="2024-08-26T09:47:00Z">
        <w:r>
          <w:t>I</w:t>
        </w:r>
      </w:ins>
      <w:ins w:id="1894" w:author="Gert Morlion" w:date="2024-08-26T11:47:00Z">
        <w:r>
          <w:t>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Normaal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Normaalweb"/>
              <w:spacing w:before="0" w:beforeAutospacing="0" w:after="0" w:afterAutospacing="0"/>
              <w:jc w:val="both"/>
              <w:rPr>
                <w:rFonts w:ascii="Arial" w:hAnsi="Arial" w:cs="Arial"/>
                <w:b/>
                <w:sz w:val="18"/>
                <w:szCs w:val="18"/>
              </w:rPr>
            </w:pPr>
          </w:p>
        </w:tc>
        <w:tc>
          <w:tcPr>
            <w:tcW w:w="1299" w:type="dxa"/>
          </w:tcPr>
          <w:p w14:paraId="7336AA15"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Javascript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Normaalweb"/>
              <w:spacing w:before="0" w:beforeAutospacing="0" w:after="0" w:afterAutospacing="0"/>
              <w:jc w:val="both"/>
              <w:rPr>
                <w:rFonts w:ascii="Arial" w:hAnsi="Arial" w:cs="Arial"/>
                <w:b/>
                <w:sz w:val="18"/>
                <w:szCs w:val="18"/>
              </w:rPr>
            </w:pPr>
          </w:p>
        </w:tc>
        <w:tc>
          <w:tcPr>
            <w:tcW w:w="1299" w:type="dxa"/>
          </w:tcPr>
          <w:p w14:paraId="0C286F62"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Normaal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Normaal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Normaal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Normaal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ijschrift"/>
        <w:jc w:val="center"/>
        <w:rPr>
          <w:del w:id="1895" w:author="Gert Morlion" w:date="2024-08-26T11:48:00Z" w16du:dateUtc="2024-08-26T09:48:00Z"/>
          <w:rFonts w:cs="Arial"/>
          <w:i/>
          <w:iCs/>
          <w:color w:val="FF0000"/>
          <w:sz w:val="18"/>
          <w:szCs w:val="18"/>
        </w:rPr>
      </w:pPr>
      <w:del w:id="1896" w:author="Gert Morlion" w:date="2024-08-26T11:48:00Z" w16du:dateUtc="2024-08-26T09: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Normaal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Kop3"/>
        <w:tabs>
          <w:tab w:val="clear" w:pos="660"/>
          <w:tab w:val="clear" w:pos="880"/>
          <w:tab w:val="left" w:pos="851"/>
        </w:tabs>
        <w:spacing w:before="120" w:after="120" w:line="240" w:lineRule="auto"/>
        <w:ind w:left="851" w:hanging="851"/>
        <w:jc w:val="both"/>
        <w:rPr>
          <w:ins w:id="1897" w:author="Gert Morlion" w:date="2024-08-26T11:48:00Z"/>
        </w:rPr>
      </w:pPr>
      <w:bookmarkStart w:id="1898" w:name="_Toc170072430"/>
      <w:commentRangeStart w:id="1899"/>
      <w:ins w:id="1900" w:author="Gert Morlion" w:date="2024-08-26T11:48:00Z">
        <w:r>
          <w:t>System support files</w:t>
        </w:r>
        <w:commentRangeEnd w:id="1899"/>
        <w:r>
          <w:rPr>
            <w:rStyle w:val="Verwijzingopmerking"/>
            <w:b w:val="0"/>
            <w:bCs w:val="0"/>
          </w:rPr>
          <w:commentReference w:id="1899"/>
        </w:r>
        <w:bookmarkEnd w:id="1898"/>
      </w:ins>
    </w:p>
    <w:p w14:paraId="3499130E" w14:textId="482280A7" w:rsidR="00C75407" w:rsidRPr="00391875" w:rsidRDefault="00C75407" w:rsidP="00C75407">
      <w:pPr>
        <w:spacing w:after="120" w:line="240" w:lineRule="auto"/>
        <w:rPr>
          <w:ins w:id="1901" w:author="Gert Morlion" w:date="2024-08-26T11:48:00Z"/>
        </w:rPr>
      </w:pPr>
      <w:ins w:id="1902" w:author="Gert Morlion" w:date="2024-08-26T11:48:00Z">
        <w:r w:rsidRPr="00391875">
          <w:t>System support files used with the S-</w:t>
        </w:r>
      </w:ins>
      <w:ins w:id="1903" w:author="Gert Morlion" w:date="2024-08-26T11:48:00Z" w16du:dateUtc="2024-08-26T09:48:00Z">
        <w:r>
          <w:t>4</w:t>
        </w:r>
      </w:ins>
      <w:ins w:id="1904" w:author="Gert Morlion" w:date="2024-08-26T11:48:00Z">
        <w:r w:rsidRPr="00391875">
          <w:t>01 ENC Product Specification follow the general S-100 Framework principles without any specific S-</w:t>
        </w:r>
      </w:ins>
      <w:ins w:id="1905" w:author="Gert Morlion" w:date="2024-08-26T11:48:00Z" w16du:dateUtc="2024-08-26T09:48:00Z">
        <w:r>
          <w:t>4</w:t>
        </w:r>
      </w:ins>
      <w:ins w:id="1906" w:author="Gert Morlion" w:date="2024-08-26T11:48:00Z">
        <w:r w:rsidRPr="00391875">
          <w:t>01 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Normaal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Kop3"/>
        <w:jc w:val="both"/>
      </w:pPr>
      <w:bookmarkStart w:id="1907" w:name="_Toc225648345"/>
      <w:bookmarkStart w:id="1908" w:name="_Toc225065202"/>
      <w:bookmarkStart w:id="1909" w:name="_Toc226430998"/>
      <w:bookmarkStart w:id="1910" w:name="_Toc487203175"/>
      <w:ins w:id="1911" w:author="Gert Morlion" w:date="2024-08-26T11:48:00Z" w16du:dateUtc="2024-08-26T09:48:00Z">
        <w:r>
          <w:t xml:space="preserve">IENC </w:t>
        </w:r>
      </w:ins>
      <w:del w:id="1912" w:author="Gert Morlion" w:date="2024-08-26T11:48:00Z" w16du:dateUtc="2024-08-26T09:48:00Z">
        <w:r w:rsidR="007260E2" w:rsidRPr="00D22CCD" w:rsidDel="00C75407">
          <w:delText>S</w:delText>
        </w:r>
      </w:del>
      <w:ins w:id="1913" w:author="Gert Morlion" w:date="2024-08-26T11:48:00Z" w16du:dateUtc="2024-08-26T09:48:00Z">
        <w:r>
          <w:t>s</w:t>
        </w:r>
      </w:ins>
      <w:r w:rsidR="007260E2" w:rsidRPr="00D22CCD">
        <w:t xml:space="preserve">upport </w:t>
      </w:r>
      <w:ins w:id="1914" w:author="Gert Morlion" w:date="2024-08-26T11:48:00Z" w16du:dateUtc="2024-08-26T09:48:00Z">
        <w:r w:rsidR="00F2101B">
          <w:t>f</w:t>
        </w:r>
      </w:ins>
      <w:del w:id="1915" w:author="Gert Morlion" w:date="2024-08-26T11:48:00Z" w16du:dateUtc="2024-08-26T09:48:00Z">
        <w:r w:rsidR="007260E2" w:rsidRPr="00D22CCD" w:rsidDel="00F2101B">
          <w:delText>F</w:delText>
        </w:r>
      </w:del>
      <w:r w:rsidR="007260E2" w:rsidRPr="00D22CCD">
        <w:t xml:space="preserve">ile </w:t>
      </w:r>
      <w:ins w:id="1916" w:author="Gert Morlion" w:date="2024-08-26T11:48:00Z" w16du:dateUtc="2024-08-26T09:48:00Z">
        <w:r w:rsidR="00F2101B">
          <w:t>n</w:t>
        </w:r>
      </w:ins>
      <w:del w:id="1917" w:author="Gert Morlion" w:date="2024-08-26T11:48:00Z" w16du:dateUtc="2024-08-26T09:48:00Z">
        <w:r w:rsidR="007260E2" w:rsidRPr="00D22CCD" w:rsidDel="00F2101B">
          <w:delText>N</w:delText>
        </w:r>
      </w:del>
      <w:r w:rsidR="007260E2" w:rsidRPr="00D22CCD">
        <w:t>aming</w:t>
      </w:r>
      <w:bookmarkEnd w:id="1907"/>
      <w:bookmarkEnd w:id="1908"/>
      <w:bookmarkEnd w:id="1909"/>
      <w:bookmarkEnd w:id="1910"/>
    </w:p>
    <w:p w14:paraId="624294E9" w14:textId="5531CA28" w:rsidR="00453023" w:rsidRPr="00D22CCD" w:rsidRDefault="007260E2">
      <w:r w:rsidRPr="00D22CCD">
        <w:t xml:space="preserve">All </w:t>
      </w:r>
      <w:ins w:id="1918" w:author="Gert Morlion" w:date="2024-08-26T11:49:00Z" w16du:dateUtc="2024-08-26T09: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1919" w:author="Gert Morlion" w:date="2024-08-26T11:49:00Z" w16du:dateUtc="2024-08-26T09: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1920" w:author="Gert Morlion" w:date="2024-08-26T11:49:00Z" w16du:dateUtc="2024-08-26T09: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1921"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1922" w:author="Gert Morlion" w:date="2024-08-26T11:49:00Z" w16du:dateUtc="2024-08-26T09: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1923" w:author="Gert Morlion" w:date="2024-08-26T11:49:00Z" w16du:dateUtc="2024-08-26T09: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1924" w:author="Gert Morlion" w:date="2024-08-26T11:49:00Z" w16du:dateUtc="2024-08-26T09: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77777777"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lastRenderedPageBreak/>
        <w:t>EU: The ISRS Location Code can be used for the file name of the external XML files, for example DEXXX039000000005023.XML.</w:t>
      </w:r>
    </w:p>
    <w:p w14:paraId="2E67BFF4" w14:textId="77777777" w:rsidR="002C1384" w:rsidRPr="00D22CCD" w:rsidRDefault="002C1384" w:rsidP="002C1384">
      <w:pPr>
        <w:autoSpaceDE w:val="0"/>
        <w:autoSpaceDN w:val="0"/>
        <w:adjustRightInd w:val="0"/>
        <w:spacing w:after="0" w:line="240" w:lineRule="auto"/>
      </w:pPr>
    </w:p>
    <w:p w14:paraId="5D3BD0B3" w14:textId="4F299112"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1925" w:author="Gert Morlion" w:date="2024-08-26T11:50:00Z" w16du:dateUtc="2024-08-26T09:50:00Z">
        <w:r w:rsidR="00F0446C">
          <w:rPr>
            <w:lang w:eastAsia="en-US"/>
          </w:rPr>
          <w:t xml:space="preserve">IENC </w:t>
        </w:r>
      </w:ins>
      <w:r w:rsidRPr="00D22CCD">
        <w:rPr>
          <w:lang w:eastAsia="en-US"/>
        </w:rPr>
        <w:t>support file extension. (TXT, HTM, XML or TIF).</w:t>
      </w:r>
      <w:bookmarkEnd w:id="1921"/>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Kop3"/>
        <w:jc w:val="both"/>
        <w:rPr>
          <w:lang w:eastAsia="en-US"/>
        </w:rPr>
      </w:pPr>
      <w:bookmarkStart w:id="1926" w:name="_Toc487203176"/>
      <w:r w:rsidRPr="00D22CCD">
        <w:rPr>
          <w:lang w:eastAsia="en-US"/>
        </w:rPr>
        <w:t xml:space="preserve">Support </w:t>
      </w:r>
      <w:ins w:id="1927" w:author="Gert Morlion" w:date="2024-08-26T11:50:00Z" w16du:dateUtc="2024-08-26T09:50:00Z">
        <w:r w:rsidR="00F0446C">
          <w:rPr>
            <w:lang w:eastAsia="en-US"/>
          </w:rPr>
          <w:t>f</w:t>
        </w:r>
      </w:ins>
      <w:del w:id="1928" w:author="Gert Morlion" w:date="2024-08-26T11:50:00Z" w16du:dateUtc="2024-08-26T09:50:00Z">
        <w:r w:rsidRPr="00D22CCD" w:rsidDel="00F0446C">
          <w:rPr>
            <w:lang w:eastAsia="en-US"/>
          </w:rPr>
          <w:delText>F</w:delText>
        </w:r>
      </w:del>
      <w:r w:rsidRPr="00D22CCD">
        <w:rPr>
          <w:lang w:eastAsia="en-US"/>
        </w:rPr>
        <w:t xml:space="preserve">ile </w:t>
      </w:r>
      <w:ins w:id="1929" w:author="Gert Morlion" w:date="2024-08-26T11:50:00Z" w16du:dateUtc="2024-08-26T09:50:00Z">
        <w:r w:rsidR="00F0446C">
          <w:rPr>
            <w:lang w:eastAsia="en-US"/>
          </w:rPr>
          <w:t>m</w:t>
        </w:r>
      </w:ins>
      <w:del w:id="1930" w:author="Gert Morlion" w:date="2024-08-26T11:50:00Z" w16du:dateUtc="2024-08-26T09:50:00Z">
        <w:r w:rsidRPr="00D22CCD" w:rsidDel="00F0446C">
          <w:rPr>
            <w:lang w:eastAsia="en-US"/>
          </w:rPr>
          <w:delText>M</w:delText>
        </w:r>
      </w:del>
      <w:r w:rsidRPr="00D22CCD">
        <w:rPr>
          <w:lang w:eastAsia="en-US"/>
        </w:rPr>
        <w:t>anagement</w:t>
      </w:r>
      <w:bookmarkEnd w:id="1926"/>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1931" w:author="Gert Morlion" w:date="2024-08-26T11:50:00Z" w16du:dateUtc="2024-08-26T09:50:00Z">
        <w:r w:rsidR="00721308">
          <w:rPr>
            <w:rFonts w:cs="Arial"/>
            <w:lang w:eastAsia="en-US"/>
          </w:rPr>
          <w:t>P</w:t>
        </w:r>
      </w:ins>
      <w:del w:id="1932" w:author="Gert Morlion" w:date="2024-08-26T11:50:00Z" w16du:dateUtc="2024-08-26T09: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1933" w:author="Gert Morlion" w:date="2024-08-26T11:52:00Z" w16du:dateUtc="2024-08-26T09:52:00Z"/>
          <w:rFonts w:cs="Arial"/>
          <w:lang w:val="en-US" w:eastAsia="en-US"/>
        </w:rPr>
      </w:pPr>
      <w:r w:rsidRPr="00D22CCD">
        <w:rPr>
          <w:rFonts w:cs="Arial"/>
          <w:lang w:eastAsia="en-US"/>
        </w:rPr>
        <w:t xml:space="preserve">The </w:t>
      </w:r>
      <w:del w:id="1934" w:author="Gert Morlion" w:date="2024-08-26T11:51:00Z" w16du:dateUtc="2024-08-26T09:51:00Z">
        <w:r w:rsidRPr="00D22CCD" w:rsidDel="00150645">
          <w:rPr>
            <w:rFonts w:cs="Arial"/>
            <w:lang w:eastAsia="en-US"/>
          </w:rPr>
          <w:delText xml:space="preserve">type of support file is indicated in the </w:delText>
        </w:r>
      </w:del>
      <w:r w:rsidRPr="00D22CCD">
        <w:rPr>
          <w:rFonts w:cs="Arial"/>
          <w:lang w:eastAsia="en-US"/>
        </w:rPr>
        <w:t>“</w:t>
      </w:r>
      <w:del w:id="1935" w:author="Gert Morlion" w:date="2024-08-26T11:51:00Z" w16du:dateUtc="2024-08-26T09:51:00Z">
        <w:r w:rsidRPr="00D22CCD" w:rsidDel="00150645">
          <w:rPr>
            <w:rFonts w:cs="Arial"/>
            <w:lang w:eastAsia="en-US"/>
          </w:rPr>
          <w:delText>purpose</w:delText>
        </w:r>
      </w:del>
      <w:ins w:id="1936" w:author="Gert Morlion" w:date="2024-08-26T11:51:00Z">
        <w:r w:rsidR="00150645">
          <w:rPr>
            <w:rFonts w:cs="Arial"/>
            <w:lang w:eastAsia="en-US"/>
          </w:rPr>
          <w:t>revisionStatus</w:t>
        </w:r>
        <w:commentRangeStart w:id="1937"/>
        <w:commentRangeEnd w:id="1937"/>
        <w:r w:rsidR="00150645">
          <w:rPr>
            <w:rStyle w:val="Verwijzingopmerking"/>
          </w:rPr>
          <w:commentReference w:id="1937"/>
        </w:r>
      </w:ins>
      <w:r w:rsidRPr="00D22CCD">
        <w:rPr>
          <w:rFonts w:cs="Arial"/>
          <w:lang w:eastAsia="en-US"/>
        </w:rPr>
        <w:t xml:space="preserve">” field of the </w:t>
      </w:r>
      <w:ins w:id="1938" w:author="Gert Morlion" w:date="2024-08-26T11:51:00Z" w16du:dateUtc="2024-08-26T09:51:00Z">
        <w:r w:rsidR="00433A80">
          <w:rPr>
            <w:rFonts w:cs="Arial"/>
            <w:lang w:eastAsia="en-US"/>
          </w:rPr>
          <w:t xml:space="preserve">support file </w:t>
        </w:r>
      </w:ins>
      <w:r w:rsidRPr="00D22CCD">
        <w:rPr>
          <w:rFonts w:cs="Arial"/>
          <w:lang w:eastAsia="en-US"/>
        </w:rPr>
        <w:t>discovery metadata</w:t>
      </w:r>
      <w:del w:id="1939" w:author="Gert Morlion" w:date="2024-08-26T11:51:00Z" w16du:dateUtc="2024-08-26T09: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1940" w:author="Gert Morlion" w:date="2024-08-26T11:52:00Z" w16du:dateUtc="2024-08-26T09:52:00Z">
        <w:r w:rsidR="00212271" w:rsidRPr="00D22CCD" w:rsidDel="007A0CBC">
          <w:rPr>
            <w:rFonts w:cs="Arial"/>
            <w:lang w:val="en-US" w:eastAsia="en-US"/>
          </w:rPr>
          <w:delText>ypes:</w:delText>
        </w:r>
      </w:del>
      <w:ins w:id="1941" w:author="Gert Morlion" w:date="2024-08-26T11:52:00Z" w16du:dateUtc="2024-08-26T09: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1942" w:author="Gert Morlion" w:date="2024-08-26T11:52:00Z" w16du:dateUtc="2024-08-26T09:52:00Z">
        <w:r w:rsidR="00212271" w:rsidRPr="00D22CCD" w:rsidDel="00770D7D">
          <w:rPr>
            <w:rFonts w:cs="Arial"/>
            <w:lang w:val="en-US" w:eastAsia="en-US"/>
          </w:rPr>
          <w:delText>and</w:delText>
        </w:r>
      </w:del>
      <w:ins w:id="1943" w:author="Gert Morlion" w:date="2024-08-26T11:52:00Z" w16du:dateUtc="2024-08-26T09:52:00Z">
        <w:r w:rsidR="00770D7D">
          <w:rPr>
            <w:rFonts w:cs="Arial"/>
            <w:lang w:val="en-US" w:eastAsia="en-US"/>
          </w:rPr>
          <w:t>or</w:t>
        </w:r>
      </w:ins>
      <w:r w:rsidR="00212271" w:rsidRPr="00D22CCD">
        <w:rPr>
          <w:rFonts w:cs="Arial"/>
          <w:lang w:val="en-US" w:eastAsia="en-US"/>
        </w:rPr>
        <w:t xml:space="preserve"> deletion</w:t>
      </w:r>
      <w:del w:id="1944" w:author="Gert Morlion" w:date="2024-08-26T11:52:00Z" w16du:dateUtc="2024-08-26T09: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1945" w:author="Gert Morlion" w:date="2024-08-26T11:52:00Z" w16du:dateUtc="2024-08-26T09:52:00Z"/>
          <w:rFonts w:cs="Arial"/>
          <w:lang w:val="en-US" w:eastAsia="en-US"/>
        </w:rPr>
      </w:pPr>
    </w:p>
    <w:p w14:paraId="25CAD6A3" w14:textId="77777777" w:rsidR="006F3C54" w:rsidRDefault="006F3C54" w:rsidP="006F3C54">
      <w:pPr>
        <w:autoSpaceDE w:val="0"/>
        <w:autoSpaceDN w:val="0"/>
        <w:adjustRightInd w:val="0"/>
        <w:spacing w:after="120" w:line="240" w:lineRule="auto"/>
        <w:rPr>
          <w:ins w:id="1946" w:author="Gert Morlion" w:date="2024-08-26T11:52:00Z"/>
          <w:rFonts w:cs="Arial"/>
          <w:lang w:eastAsia="en-US"/>
        </w:rPr>
      </w:pPr>
      <w:ins w:id="1947"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1948" w:author="Gert Morlion" w:date="2024-08-26T11:53:00Z" w16du:dateUtc="2024-08-26T09:53:00Z">
        <w:r w:rsidR="006F3C54">
          <w:rPr>
            <w:rFonts w:cs="Arial"/>
            <w:lang w:eastAsia="en-US"/>
          </w:rPr>
          <w:t xml:space="preserve">or “cancellation” </w:t>
        </w:r>
      </w:ins>
      <w:r w:rsidRPr="00D22CCD">
        <w:rPr>
          <w:rFonts w:cs="Arial"/>
          <w:lang w:eastAsia="en-US"/>
        </w:rPr>
        <w:t>flag must be removed</w:t>
      </w:r>
      <w:del w:id="1949" w:author="Gert Morlion" w:date="2024-08-26T11:53:00Z" w16du:dateUtc="2024-08-26T09:53:00Z">
        <w:r w:rsidRPr="00D22CCD" w:rsidDel="00C32B79">
          <w:rPr>
            <w:rFonts w:cs="Arial"/>
            <w:lang w:eastAsia="en-US"/>
          </w:rPr>
          <w:delText xml:space="preserve"> from the system</w:delText>
        </w:r>
      </w:del>
      <w:ins w:id="1950" w:author="Gert Morlion" w:date="2024-08-26T11:53:00Z" w16du:dateUtc="2024-08-26T09:53:00Z">
        <w:r w:rsidR="00C32B79">
          <w:rPr>
            <w:rFonts w:cs="Arial"/>
            <w:lang w:eastAsia="en-US"/>
          </w:rPr>
          <w:t xml:space="preserve"> or archived</w:t>
        </w:r>
      </w:ins>
      <w:r w:rsidRPr="00D22CCD">
        <w:rPr>
          <w:rFonts w:cs="Arial"/>
          <w:lang w:eastAsia="en-US"/>
        </w:rPr>
        <w:t xml:space="preserve">.  </w:t>
      </w:r>
      <w:ins w:id="1951" w:author="Gert Morlion" w:date="2024-08-26T11:53:00Z" w16du:dateUtc="2024-08-26T09:53:00Z">
        <w:r w:rsidR="00C32B79">
          <w:rPr>
            <w:rFonts w:cs="Arial"/>
            <w:lang w:eastAsia="en-US"/>
          </w:rPr>
          <w:t>Upon receiving an</w:t>
        </w:r>
      </w:ins>
      <w:del w:id="1952" w:author="Gert Morlion" w:date="2024-08-26T11:53:00Z" w16du:dateUtc="2024-08-26T09:53:00Z">
        <w:r w:rsidRPr="00D22CCD" w:rsidDel="00C32B79">
          <w:rPr>
            <w:rFonts w:eastAsia="Times New Roman" w:cs="Arial"/>
            <w:lang w:eastAsia="en-US"/>
          </w:rPr>
          <w:delText>When</w:delText>
        </w:r>
      </w:del>
      <w:ins w:id="1953" w:author="Gert Morlion" w:date="2024-08-26T11:54:00Z" w16du:dateUtc="2024-08-26T09: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1954" w:author="Gert Morlion" w:date="2024-08-26T11:55:00Z" w16du:dateUtc="2024-08-26T09:55:00Z">
        <w:r w:rsidR="00A22995">
          <w:rPr>
            <w:rFonts w:eastAsia="Times New Roman" w:cs="Arial"/>
            <w:lang w:eastAsia="en-US"/>
          </w:rPr>
          <w:t>ceived</w:t>
        </w:r>
      </w:ins>
      <w:del w:id="1955" w:author="Gert Morlion" w:date="2024-08-26T11:55:00Z" w16du:dateUtc="2024-08-26T09: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1956" w:author="Gert Morlion" w:date="2024-08-26T11:55:00Z" w16du:dateUtc="2024-08-26T09:55:00Z">
        <w:r w:rsidRPr="00D22CCD" w:rsidDel="003D5F40">
          <w:rPr>
            <w:rFonts w:eastAsia="Times New Roman" w:cs="Arial"/>
            <w:lang w:eastAsia="en-US"/>
          </w:rPr>
          <w:delText xml:space="preserve">other </w:delText>
        </w:r>
      </w:del>
      <w:r w:rsidRPr="00D22CCD">
        <w:rPr>
          <w:rFonts w:eastAsia="Times New Roman" w:cs="Arial"/>
          <w:lang w:eastAsia="en-US"/>
        </w:rPr>
        <w:t>feature</w:t>
      </w:r>
      <w:ins w:id="1957" w:author="Gert Morlion" w:date="2024-08-26T11:55:00Z" w16du:dateUtc="2024-08-26T09:55:00Z">
        <w:r w:rsidR="003D5F40">
          <w:rPr>
            <w:rFonts w:eastAsia="Times New Roman" w:cs="Arial"/>
            <w:lang w:eastAsia="en-US"/>
          </w:rPr>
          <w:t>s</w:t>
        </w:r>
      </w:ins>
      <w:r w:rsidRPr="00D22CCD">
        <w:rPr>
          <w:rFonts w:eastAsia="Times New Roman" w:cs="Arial"/>
          <w:lang w:eastAsia="en-US"/>
        </w:rPr>
        <w:t xml:space="preserve"> reference</w:t>
      </w:r>
      <w:del w:id="1958" w:author="Gert Morlion" w:date="2024-08-26T11:55:00Z" w16du:dateUtc="2024-08-26T09:55:00Z">
        <w:r w:rsidRPr="00D22CCD" w:rsidDel="003D5F40">
          <w:rPr>
            <w:rFonts w:eastAsia="Times New Roman" w:cs="Arial"/>
            <w:lang w:eastAsia="en-US"/>
          </w:rPr>
          <w:delText>d</w:delText>
        </w:r>
      </w:del>
      <w:r w:rsidRPr="00D22CCD">
        <w:rPr>
          <w:rFonts w:eastAsia="Times New Roman" w:cs="Arial"/>
          <w:lang w:eastAsia="en-US"/>
        </w:rPr>
        <w:t xml:space="preserve"> the </w:t>
      </w:r>
      <w:del w:id="1959" w:author="Gert Morlion" w:date="2024-08-26T11:55:00Z" w16du:dateUtc="2024-08-26T09:55:00Z">
        <w:r w:rsidRPr="00D22CCD" w:rsidDel="003D5F40">
          <w:rPr>
            <w:rFonts w:eastAsia="Times New Roman" w:cs="Arial"/>
            <w:lang w:eastAsia="en-US"/>
          </w:rPr>
          <w:delText>same</w:delText>
        </w:r>
      </w:del>
      <w:r w:rsidRPr="00D22CCD">
        <w:rPr>
          <w:rFonts w:eastAsia="Times New Roman" w:cs="Arial"/>
          <w:lang w:eastAsia="en-US"/>
        </w:rPr>
        <w:t xml:space="preserve"> </w:t>
      </w:r>
      <w:ins w:id="1960" w:author="Gert Morlion" w:date="2024-08-26T11:55:00Z" w16du:dateUtc="2024-08-26T09:55:00Z">
        <w:r w:rsidR="003D5F40">
          <w:rPr>
            <w:rFonts w:eastAsia="Times New Roman" w:cs="Arial"/>
            <w:lang w:eastAsia="en-US"/>
          </w:rPr>
          <w:t xml:space="preserve">IENC support </w:t>
        </w:r>
      </w:ins>
      <w:r w:rsidRPr="00D22CCD">
        <w:rPr>
          <w:rFonts w:eastAsia="Times New Roman" w:cs="Arial"/>
          <w:lang w:eastAsia="en-US"/>
        </w:rPr>
        <w:t xml:space="preserve">file, </w:t>
      </w:r>
      <w:del w:id="1961" w:author="Gert Morlion" w:date="2024-08-26T11:56:00Z" w16du:dateUtc="2024-08-26T09:56:00Z">
        <w:r w:rsidRPr="00D22CCD" w:rsidDel="00AA0AF6">
          <w:rPr>
            <w:rFonts w:eastAsia="Times New Roman" w:cs="Arial"/>
            <w:lang w:eastAsia="en-US"/>
          </w:rPr>
          <w:delText>before that file is</w:delText>
        </w:r>
      </w:del>
      <w:ins w:id="1962" w:author="Gert Morlion" w:date="2024-08-26T11:56:00Z" w16du:dateUtc="2024-08-26T09:56:00Z">
        <w:r w:rsidR="00AA0AF6">
          <w:rPr>
            <w:rFonts w:eastAsia="Times New Roman" w:cs="Arial"/>
            <w:lang w:eastAsia="en-US"/>
          </w:rPr>
          <w:t>prior deleting or archiving the file</w:t>
        </w:r>
      </w:ins>
      <w:del w:id="1963" w:author="Gert Morlion" w:date="2024-08-26T11:56:00Z" w16du:dateUtc="2024-08-26T09: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1964" w:author="Gert Morlion" w:date="2024-08-26T11:56:00Z" w16du:dateUtc="2024-08-26T09:56:00Z"/>
          <w:rFonts w:eastAsia="Times New Roman" w:cs="Arial"/>
          <w:lang w:eastAsia="en-US"/>
        </w:rPr>
      </w:pPr>
      <w:del w:id="1965" w:author="Gert Morlion" w:date="2024-08-26T11:56:00Z" w16du:dateUtc="2024-08-26T09: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1966" w:author="Gert Morlion" w:date="2024-08-26T12:45:00Z">
        <w:r w:rsidR="000E6F41">
          <w:rPr>
            <w:rFonts w:cs="Arial"/>
            <w:lang w:eastAsia="en-US"/>
          </w:rPr>
          <w:t>, with the exception of Catalogue files,</w:t>
        </w:r>
        <w:r w:rsidR="000E6F41" w:rsidRPr="00EC74DC">
          <w:rPr>
            <w:rFonts w:cs="Arial"/>
            <w:lang w:eastAsia="en-US"/>
          </w:rPr>
          <w:t xml:space="preserve"> </w:t>
        </w:r>
      </w:ins>
      <w:ins w:id="1967" w:author="Gert Morlion" w:date="2024-08-26T12:45:00Z" w16du:dateUtc="2024-08-26T10:45:00Z">
        <w:r w:rsidR="000E6F41">
          <w:rPr>
            <w:rFonts w:cs="Arial"/>
            <w:lang w:eastAsia="en-US"/>
          </w:rPr>
          <w:t xml:space="preserve">must </w:t>
        </w:r>
      </w:ins>
      <w:del w:id="1968" w:author="Gert Morlion" w:date="2024-08-26T12:45:00Z" w16du:dateUtc="2024-08-26T10: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1969" w:author="Gert Morlion" w:date="2024-08-26T12:45:00Z" w16du:dateUtc="2024-08-26T10:45:00Z">
        <w:r w:rsidR="000745F6">
          <w:rPr>
            <w:rFonts w:cs="Arial"/>
            <w:lang w:eastAsia="en-US"/>
          </w:rPr>
          <w:t>E</w:t>
        </w:r>
      </w:ins>
      <w:del w:id="1970" w:author="Gert Morlion" w:date="2024-08-26T12:45:00Z" w16du:dateUtc="2024-08-26T10:45:00Z">
        <w:r w:rsidRPr="00D22CCD" w:rsidDel="000745F6">
          <w:rPr>
            <w:rFonts w:cs="Arial"/>
            <w:lang w:eastAsia="en-US"/>
          </w:rPr>
          <w:delText>e</w:delText>
        </w:r>
      </w:del>
      <w:r w:rsidRPr="00D22CCD">
        <w:rPr>
          <w:rFonts w:cs="Arial"/>
          <w:lang w:eastAsia="en-US"/>
        </w:rPr>
        <w:t xml:space="preserve">xchange </w:t>
      </w:r>
      <w:ins w:id="1971" w:author="Gert Morlion" w:date="2024-08-26T12:45:00Z" w16du:dateUtc="2024-08-26T10:45:00Z">
        <w:r w:rsidR="000745F6">
          <w:rPr>
            <w:rFonts w:cs="Arial"/>
            <w:lang w:eastAsia="en-US"/>
          </w:rPr>
          <w:t>S</w:t>
        </w:r>
      </w:ins>
      <w:del w:id="1972" w:author="Gert Morlion" w:date="2024-08-26T12:45:00Z" w16du:dateUtc="2024-08-26T10:45:00Z">
        <w:r w:rsidRPr="00D22CCD" w:rsidDel="000745F6">
          <w:rPr>
            <w:rFonts w:cs="Arial"/>
            <w:lang w:eastAsia="en-US"/>
          </w:rPr>
          <w:delText>s</w:delText>
        </w:r>
      </w:del>
      <w:r w:rsidRPr="00D22CCD">
        <w:rPr>
          <w:rFonts w:cs="Arial"/>
          <w:lang w:eastAsia="en-US"/>
        </w:rPr>
        <w:t>et</w:t>
      </w:r>
      <w:ins w:id="1973" w:author="Gert Morlion" w:date="2024-08-26T12:45:00Z" w16du:dateUtc="2024-08-26T10:45:00Z">
        <w:r w:rsidR="00D5085B">
          <w:rPr>
            <w:rFonts w:cs="Arial"/>
            <w:lang w:eastAsia="en-US"/>
          </w:rPr>
          <w:t xml:space="preserve"> </w:t>
        </w:r>
      </w:ins>
      <w:ins w:id="1974" w:author="Gert Morlion" w:date="2024-08-26T12:45:00Z">
        <w:r w:rsidR="00D5085B">
          <w:rPr>
            <w:rFonts w:cs="Arial"/>
            <w:lang w:eastAsia="en-US"/>
          </w:rPr>
          <w:t>named SUPPORT_FILES</w:t>
        </w:r>
      </w:ins>
      <w:del w:id="1975" w:author="Gert Morlion" w:date="2024-08-26T12:45:00Z" w16du:dateUtc="2024-08-26T10:45:00Z">
        <w:r w:rsidR="00212271" w:rsidRPr="00D22CCD" w:rsidDel="00D5085B">
          <w:rPr>
            <w:rFonts w:cs="Arial"/>
            <w:lang w:eastAsia="en-US"/>
          </w:rPr>
          <w:delText>,</w:delText>
        </w:r>
      </w:del>
      <w:del w:id="1976" w:author="Gert Morlion" w:date="2024-08-26T12:46:00Z" w16du:dateUtc="2024-08-26T10: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1977" w:author="Gert Morlion" w:date="2024-08-26T12:46:00Z" w16du:dateUtc="2024-08-26T10:46:00Z">
        <w:r w:rsidR="00ED57A8">
          <w:rPr>
            <w:rFonts w:cs="Arial"/>
            <w:lang w:eastAsia="en-US"/>
          </w:rPr>
          <w:t xml:space="preserve"> </w:t>
        </w:r>
      </w:ins>
      <w:ins w:id="1978" w:author="Gert Morlion" w:date="2024-08-26T12:46:00Z">
        <w:r w:rsidR="00ED57A8">
          <w:rPr>
            <w:rFonts w:cs="Arial"/>
            <w:lang w:eastAsia="en-US"/>
          </w:rPr>
          <w:t xml:space="preserve">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1979" w:author="Gert Morlion" w:date="2024-08-26T12:47:00Z" w16du:dateUtc="2024-08-26T10:47:00Z">
        <w:r w:rsidR="00ED57A8">
          <w:rPr>
            <w:rFonts w:cs="Arial"/>
            <w:lang w:val="en-US" w:eastAsia="en-US"/>
          </w:rPr>
          <w:t xml:space="preserve">IENC </w:t>
        </w:r>
      </w:ins>
      <w:r w:rsidRPr="00D22CCD">
        <w:rPr>
          <w:rFonts w:cs="Arial"/>
          <w:lang w:val="en-US" w:eastAsia="en-US"/>
        </w:rPr>
        <w:t xml:space="preserve">support file name after a deletion </w:t>
      </w:r>
      <w:del w:id="1980" w:author="Gert Morlion" w:date="2024-08-26T12:47:00Z" w16du:dateUtc="2024-08-26T10: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1981" w:author="Gert Morlion" w:date="2024-08-26T12:47:00Z" w16du:dateUtc="2024-08-26T10: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1982" w:author="Gert Morlion" w:date="2024-08-26T12:47:00Z" w16du:dateUtc="2024-08-26T10: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1983" w:author="Gert Morlion" w:date="2024-08-26T12:47:00Z" w16du:dateUtc="2024-08-26T10: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1984" w:author="Gert Morlion" w:date="2024-08-26T12:50:00Z" w16du:dateUtc="2024-08-26T10:50:00Z"/>
          <w:rFonts w:cs="Arial"/>
          <w:lang w:val="en-US" w:eastAsia="en-US"/>
        </w:rPr>
      </w:pPr>
      <w:r w:rsidRPr="00D22CCD">
        <w:rPr>
          <w:rFonts w:cs="Arial"/>
          <w:lang w:val="en-US" w:eastAsia="en-US"/>
        </w:rPr>
        <w:t xml:space="preserve">If a </w:t>
      </w:r>
      <w:ins w:id="1985" w:author="Gert Morlion" w:date="2024-08-26T12:47:00Z" w16du:dateUtc="2024-08-26T10:47:00Z">
        <w:r w:rsidR="00936DB3">
          <w:rPr>
            <w:rFonts w:cs="Arial"/>
            <w:lang w:val="en-US" w:eastAsia="en-US"/>
          </w:rPr>
          <w:t>N</w:t>
        </w:r>
      </w:ins>
      <w:del w:id="1986" w:author="Gert Morlion" w:date="2024-08-26T12:47:00Z" w16du:dateUtc="2024-08-26T10:47:00Z">
        <w:r w:rsidRPr="00D22CCD" w:rsidDel="00936DB3">
          <w:rPr>
            <w:rFonts w:cs="Arial"/>
            <w:lang w:val="en-US" w:eastAsia="en-US"/>
          </w:rPr>
          <w:delText>n</w:delText>
        </w:r>
      </w:del>
      <w:r w:rsidRPr="00D22CCD">
        <w:rPr>
          <w:rFonts w:cs="Arial"/>
          <w:lang w:val="en-US" w:eastAsia="en-US"/>
        </w:rPr>
        <w:t xml:space="preserve">ew </w:t>
      </w:r>
      <w:ins w:id="1987" w:author="Gert Morlion" w:date="2024-08-26T12:47:00Z" w16du:dateUtc="2024-08-26T10:47:00Z">
        <w:r w:rsidR="00936DB3">
          <w:rPr>
            <w:rFonts w:cs="Arial"/>
            <w:lang w:val="en-US" w:eastAsia="en-US"/>
          </w:rPr>
          <w:t>E</w:t>
        </w:r>
      </w:ins>
      <w:del w:id="1988" w:author="Gert Morlion" w:date="2024-08-26T12:47:00Z" w16du:dateUtc="2024-08-26T10:47:00Z">
        <w:r w:rsidRPr="00D22CCD" w:rsidDel="00936DB3">
          <w:rPr>
            <w:rFonts w:cs="Arial"/>
            <w:lang w:val="en-US" w:eastAsia="en-US"/>
          </w:rPr>
          <w:delText>e</w:delText>
        </w:r>
      </w:del>
      <w:r w:rsidRPr="00D22CCD">
        <w:rPr>
          <w:rFonts w:cs="Arial"/>
          <w:lang w:val="en-US" w:eastAsia="en-US"/>
        </w:rPr>
        <w:t>dition of a</w:t>
      </w:r>
      <w:ins w:id="1989" w:author="Gert Morlion" w:date="2024-08-26T12:47:00Z" w16du:dateUtc="2024-08-26T10: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1990" w:author="Gert Morlion" w:date="2024-08-26T12:48:00Z" w16du:dateUtc="2024-08-26T10: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1991" w:author="Gert Morlion" w:date="2024-08-26T12:48:00Z" w16du:dateUtc="2024-08-26T10:48:00Z">
        <w:r w:rsidR="00214B9D">
          <w:rPr>
            <w:rFonts w:cs="Arial"/>
            <w:lang w:val="en-US" w:eastAsia="en-US"/>
          </w:rPr>
          <w:t xml:space="preserve">IENC </w:t>
        </w:r>
      </w:ins>
      <w:r w:rsidRPr="00D22CCD">
        <w:rPr>
          <w:rFonts w:cs="Arial"/>
          <w:lang w:val="en-US" w:eastAsia="en-US"/>
        </w:rPr>
        <w:t xml:space="preserve">support file information </w:t>
      </w:r>
      <w:del w:id="1992" w:author="Gert Morlion" w:date="2024-08-26T12:48:00Z" w16du:dateUtc="2024-08-26T10:48:00Z">
        <w:r w:rsidRPr="00D22CCD" w:rsidDel="00214B9D">
          <w:rPr>
            <w:rFonts w:cs="Arial"/>
            <w:lang w:val="en-US" w:eastAsia="en-US"/>
          </w:rPr>
          <w:delText>in</w:delText>
        </w:r>
      </w:del>
      <w:ins w:id="1993" w:author="Gert Morlion" w:date="2024-08-26T12:48:00Z" w16du:dateUtc="2024-08-26T10:48:00Z">
        <w:r w:rsidR="00214B9D">
          <w:rPr>
            <w:rFonts w:cs="Arial"/>
            <w:lang w:val="en-US" w:eastAsia="en-US"/>
          </w:rPr>
          <w:t>for</w:t>
        </w:r>
      </w:ins>
      <w:r w:rsidRPr="00D22CCD">
        <w:rPr>
          <w:rFonts w:cs="Arial"/>
          <w:lang w:val="en-US" w:eastAsia="en-US"/>
        </w:rPr>
        <w:t xml:space="preserve"> the associated features not effected by the </w:t>
      </w:r>
      <w:del w:id="1994" w:author="Gert Morlion" w:date="2024-08-26T12:48:00Z" w16du:dateUtc="2024-08-26T10: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1995" w:author="Gert Morlion" w:date="2024-08-26T12:48:00Z" w16du:dateUtc="2024-08-26T10:48:00Z">
        <w:r w:rsidRPr="00D22CCD" w:rsidDel="00214B9D">
          <w:rPr>
            <w:rFonts w:cs="Arial"/>
            <w:lang w:val="en-US" w:eastAsia="en-US"/>
          </w:rPr>
          <w:delText>old</w:delText>
        </w:r>
      </w:del>
      <w:ins w:id="1996" w:author="Gert Morlion" w:date="2024-08-26T12:48:00Z" w16du:dateUtc="2024-08-26T10:48:00Z">
        <w:r w:rsidR="00214B9D">
          <w:rPr>
            <w:rFonts w:cs="Arial"/>
            <w:lang w:val="en-US" w:eastAsia="en-US"/>
          </w:rPr>
          <w:t>original</w:t>
        </w:r>
      </w:ins>
      <w:r w:rsidRPr="00D22CCD">
        <w:rPr>
          <w:rFonts w:cs="Arial"/>
          <w:lang w:val="en-US" w:eastAsia="en-US"/>
        </w:rPr>
        <w:t xml:space="preserve"> file must then be removed </w:t>
      </w:r>
      <w:ins w:id="1997" w:author="Gert Morlion" w:date="2024-08-26T12:49:00Z" w16du:dateUtc="2024-08-26T10: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1998" w:author="Gert Morlion" w:date="2024-08-26T12:49:00Z" w16du:dateUtc="2024-08-26T10:49:00Z">
        <w:r w:rsidR="00C00FF3">
          <w:rPr>
            <w:rFonts w:cs="Arial"/>
            <w:lang w:val="en-US" w:eastAsia="en-US"/>
          </w:rPr>
          <w:t xml:space="preserve">IENC </w:t>
        </w:r>
      </w:ins>
      <w:r w:rsidRPr="00D22CCD">
        <w:rPr>
          <w:rFonts w:cs="Arial"/>
          <w:lang w:val="en-US" w:eastAsia="en-US"/>
        </w:rPr>
        <w:t>support file</w:t>
      </w:r>
      <w:ins w:id="1999" w:author="Gert Morlion" w:date="2024-08-26T12:49:00Z" w16du:dateUtc="2024-08-26T10: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000" w:author="Gert Morlion" w:date="2024-08-26T12:49:00Z" w16du:dateUtc="2024-08-26T10:49:00Z">
        <w:r w:rsidRPr="00D22CCD" w:rsidDel="00C00FF3">
          <w:rPr>
            <w:rFonts w:cs="Arial"/>
            <w:lang w:val="en-US" w:eastAsia="en-US"/>
          </w:rPr>
          <w:delText>old</w:delText>
        </w:r>
      </w:del>
      <w:ins w:id="2001" w:author="Gert Morlion" w:date="2024-08-26T12:49:00Z" w16du:dateUtc="2024-08-26T10: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002" w:author="Gert Morlion" w:date="2024-08-26T12:50:00Z" w16du:dateUtc="2024-08-26T10:50:00Z"/>
          <w:rFonts w:cs="Arial"/>
          <w:lang w:eastAsia="en-US"/>
        </w:rPr>
      </w:pPr>
      <w:ins w:id="2003" w:author="Gert Morlion" w:date="2024-08-26T12:50:00Z">
        <w:r>
          <w:rPr>
            <w:rFonts w:cs="Arial"/>
            <w:lang w:val="en-US" w:eastAsia="en-US"/>
          </w:rPr>
          <w:t xml:space="preserve">In all cases, the ENC update(s) and the associated new or updated </w:t>
        </w:r>
      </w:ins>
      <w:ins w:id="2004" w:author="Gert Morlion" w:date="2024-08-26T12:50:00Z" w16du:dateUtc="2024-08-26T10:50:00Z">
        <w:r>
          <w:rPr>
            <w:rFonts w:cs="Arial"/>
            <w:lang w:val="en-US" w:eastAsia="en-US"/>
          </w:rPr>
          <w:t>I</w:t>
        </w:r>
      </w:ins>
      <w:ins w:id="2005" w:author="Gert Morlion" w:date="2024-08-26T12:50:00Z">
        <w:r>
          <w:rPr>
            <w:rFonts w:cs="Arial"/>
            <w:lang w:val="en-US" w:eastAsia="en-US"/>
          </w:rPr>
          <w:t xml:space="preserve">ENC support file(s) must be included in the same Exchange Set. If the original </w:t>
        </w:r>
      </w:ins>
      <w:ins w:id="2006" w:author="Gert Morlion" w:date="2024-08-26T12:50:00Z" w16du:dateUtc="2024-08-26T10:50:00Z">
        <w:r>
          <w:rPr>
            <w:rFonts w:cs="Arial"/>
            <w:lang w:val="en-US" w:eastAsia="en-US"/>
          </w:rPr>
          <w:t>I</w:t>
        </w:r>
      </w:ins>
      <w:ins w:id="2007" w:author="Gert Morlion" w:date="2024-08-26T12:50:00Z">
        <w:r>
          <w:rPr>
            <w:rFonts w:cs="Arial"/>
            <w:lang w:val="en-US" w:eastAsia="en-US"/>
          </w:rPr>
          <w:t xml:space="preserve">ENC support file’s supportFileDiscoveryMetadata “supportedResource” was originally populated to reference one of more </w:t>
        </w:r>
      </w:ins>
      <w:ins w:id="2008" w:author="Gert Morlion" w:date="2024-08-26T12:50:00Z" w16du:dateUtc="2024-08-26T10:50:00Z">
        <w:r>
          <w:rPr>
            <w:rFonts w:cs="Arial"/>
            <w:lang w:val="en-US" w:eastAsia="en-US"/>
          </w:rPr>
          <w:t>I</w:t>
        </w:r>
      </w:ins>
      <w:ins w:id="2009" w:author="Gert Morlion" w:date="2024-08-26T12:50:00Z">
        <w:r>
          <w:rPr>
            <w:rFonts w:cs="Arial"/>
            <w:lang w:val="en-US" w:eastAsia="en-US"/>
          </w:rPr>
          <w:t xml:space="preserve">ENCs, then it can be updated in the CATALOG.XML without adding the original </w:t>
        </w:r>
      </w:ins>
      <w:ins w:id="2010" w:author="Gert Morlion" w:date="2024-08-26T12:50:00Z" w16du:dateUtc="2024-08-26T10:50:00Z">
        <w:r>
          <w:rPr>
            <w:rFonts w:cs="Arial"/>
            <w:lang w:val="en-US" w:eastAsia="en-US"/>
          </w:rPr>
          <w:t>I</w:t>
        </w:r>
      </w:ins>
      <w:ins w:id="2011" w:author="Gert Morlion" w:date="2024-08-26T12:50:00Z">
        <w:r>
          <w:rPr>
            <w:rFonts w:cs="Arial"/>
            <w:lang w:val="en-US" w:eastAsia="en-US"/>
          </w:rPr>
          <w:t>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012" w:author="Gert Morlion" w:date="2024-08-26T12:50:00Z" w16du:dateUtc="2024-08-26T10: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013" w:author="Gert Morlion" w:date="2024-08-26T12:50:00Z" w16du:dateUtc="2024-08-26T10:50:00Z">
        <w:r w:rsidR="00165856">
          <w:rPr>
            <w:rFonts w:eastAsia="Arial" w:cs="Arial"/>
            <w:lang w:val="en-US" w:eastAsia="en-US"/>
          </w:rPr>
          <w:t>I</w:t>
        </w:r>
      </w:ins>
      <w:r w:rsidRPr="00D22CCD">
        <w:rPr>
          <w:rFonts w:eastAsia="Arial" w:cs="Arial"/>
          <w:lang w:val="en-US" w:eastAsia="en-US"/>
        </w:rPr>
        <w:t xml:space="preserve">ENCs. All of them references the same </w:t>
      </w:r>
      <w:ins w:id="2014" w:author="Gert Morlion" w:date="2024-08-26T12:50:00Z" w16du:dateUtc="2024-08-26T10:50:00Z">
        <w:r w:rsidR="00165856">
          <w:rPr>
            <w:rFonts w:eastAsia="Arial" w:cs="Arial"/>
            <w:lang w:val="en-US" w:eastAsia="en-US"/>
          </w:rPr>
          <w:t xml:space="preserve">IENC </w:t>
        </w:r>
      </w:ins>
      <w:r w:rsidRPr="00D22CCD">
        <w:rPr>
          <w:rFonts w:eastAsia="Arial" w:cs="Arial"/>
          <w:lang w:val="en-US" w:eastAsia="en-US"/>
        </w:rPr>
        <w:t>support file A:</w:t>
      </w:r>
    </w:p>
    <w:p w14:paraId="32A339D3" w14:textId="77777777" w:rsidR="00212271" w:rsidRPr="00D22CCD" w:rsidRDefault="003C59D7"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lastRenderedPageBreak/>
        <w:pict w14:anchorId="2C4B7FDC">
          <v:shape id="_x0000_i1049" type="#_x0000_t75" alt="" style="width:311.25pt;height:210pt;visibility:visible;mso-width-percent:0;mso-height-percent:0;mso-width-percent:0;mso-height-percent:0">
            <v:imagedata r:id="rId46" o:title=""/>
          </v:shape>
        </w:pict>
      </w:r>
      <w:commentRangeStart w:id="2015"/>
      <w:commentRangeEnd w:id="2015"/>
      <w:r w:rsidR="00165856">
        <w:rPr>
          <w:rStyle w:val="Verwijzingopmerking"/>
        </w:rPr>
        <w:commentReference w:id="2015"/>
      </w:r>
    </w:p>
    <w:p w14:paraId="3AEE2001" w14:textId="0F11DF8D" w:rsidR="00212271" w:rsidRPr="00D22CCD" w:rsidRDefault="00212271" w:rsidP="3CCBF2F9">
      <w:pPr>
        <w:pStyle w:val="Bijschrift"/>
        <w:spacing w:after="240"/>
        <w:jc w:val="center"/>
        <w:rPr>
          <w:i/>
          <w:iCs/>
          <w:sz w:val="18"/>
          <w:szCs w:val="18"/>
        </w:rPr>
      </w:pPr>
      <w:r w:rsidRPr="00D22CCD">
        <w:rPr>
          <w:i/>
          <w:iCs/>
          <w:sz w:val="18"/>
          <w:szCs w:val="18"/>
        </w:rPr>
        <w:t xml:space="preserve">Figure </w:t>
      </w:r>
      <w:del w:id="2016" w:author="Gert Morlion" w:date="2024-08-26T12:51:00Z" w16du:dateUtc="2024-08-26T10:51:00Z">
        <w:r w:rsidRPr="00D22CCD" w:rsidDel="00165856">
          <w:rPr>
            <w:i/>
            <w:iCs/>
            <w:sz w:val="18"/>
            <w:szCs w:val="18"/>
          </w:rPr>
          <w:delText xml:space="preserve">19 </w:delText>
        </w:r>
      </w:del>
      <w:ins w:id="2017" w:author="Gert Morlion" w:date="2024-08-26T12:51:00Z" w16du:dateUtc="2024-08-26T10: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018"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019" w:author="Gert Morlion" w:date="2024-08-26T12:51:00Z" w16du:dateUtc="2024-08-26T10:51:00Z">
        <w:r>
          <w:rPr>
            <w:rFonts w:eastAsia="Arial" w:cs="Arial"/>
            <w:lang w:val="en-US" w:eastAsia="en-US"/>
          </w:rPr>
          <w:t>N</w:t>
        </w:r>
      </w:ins>
      <w:del w:id="2020" w:author="Gert Morlion" w:date="2024-08-26T12:51:00Z" w16du:dateUtc="2024-08-26T10: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021" w:author="Gert Morlion" w:date="2024-08-26T12:51:00Z" w16du:dateUtc="2024-08-26T10:51:00Z">
        <w:r>
          <w:rPr>
            <w:rFonts w:eastAsia="Arial" w:cs="Arial"/>
            <w:lang w:val="en-US" w:eastAsia="en-US"/>
          </w:rPr>
          <w:t>E</w:t>
        </w:r>
      </w:ins>
      <w:del w:id="2022" w:author="Gert Morlion" w:date="2024-08-26T12:51:00Z" w16du:dateUtc="2024-08-26T10: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023" w:author="Gert Morlion" w:date="2024-08-26T12:51:00Z" w16du:dateUtc="2024-08-26T10:51:00Z">
        <w:r>
          <w:rPr>
            <w:rFonts w:eastAsia="Arial" w:cs="Arial"/>
            <w:lang w:val="en-US" w:eastAsia="en-US"/>
          </w:rPr>
          <w:t>IENC s</w:t>
        </w:r>
      </w:ins>
      <w:del w:id="2024" w:author="Gert Morlion" w:date="2024-08-26T12:51:00Z" w16du:dateUtc="2024-08-26T10: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025" w:author="Gert Morlion" w:date="2024-08-26T12:52:00Z" w16du:dateUtc="2024-08-26T10:52:00Z">
        <w:r w:rsidR="00652854">
          <w:rPr>
            <w:rFonts w:eastAsia="Arial" w:cs="Arial"/>
            <w:lang w:val="en-US" w:eastAsia="en-US"/>
          </w:rPr>
          <w:t>N</w:t>
        </w:r>
      </w:ins>
      <w:del w:id="2026" w:author="Gert Morlion" w:date="2024-08-26T12:52:00Z" w16du:dateUtc="2024-08-26T10: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027" w:author="Gert Morlion" w:date="2024-08-26T12:52:00Z" w16du:dateUtc="2024-08-26T10:52:00Z">
        <w:r w:rsidR="00652854">
          <w:rPr>
            <w:rFonts w:eastAsia="Arial" w:cs="Arial"/>
            <w:lang w:val="en-US" w:eastAsia="en-US"/>
          </w:rPr>
          <w:t>E</w:t>
        </w:r>
      </w:ins>
      <w:del w:id="2028" w:author="Gert Morlion" w:date="2024-08-26T12:52:00Z" w16du:dateUtc="2024-08-26T10: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029" w:author="Gert Morlion" w:date="2024-08-26T12:52:00Z" w16du:dateUtc="2024-08-26T10:52:00Z">
        <w:r w:rsidR="00652854">
          <w:rPr>
            <w:rFonts w:eastAsia="Arial" w:cs="Arial"/>
            <w:lang w:val="en-US" w:eastAsia="en-US"/>
          </w:rPr>
          <w:t>IENC s</w:t>
        </w:r>
      </w:ins>
      <w:del w:id="2030" w:author="Gert Morlion" w:date="2024-08-26T12:52:00Z" w16du:dateUtc="2024-08-26T10: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031" w:author="Gert Morlion" w:date="2024-08-26T12:52:00Z" w16du:dateUtc="2024-08-26T10:52:00Z">
        <w:r w:rsidR="00652854">
          <w:rPr>
            <w:rFonts w:eastAsia="Arial" w:cs="Arial"/>
            <w:lang w:val="en-US" w:eastAsia="en-US"/>
          </w:rPr>
          <w:t>E</w:t>
        </w:r>
      </w:ins>
      <w:del w:id="2032" w:author="Gert Morlion" w:date="2024-08-26T12:52:00Z" w16du:dateUtc="2024-08-26T10: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033" w:author="Gert Morlion" w:date="2024-08-26T12:52:00Z" w16du:dateUtc="2024-08-26T10: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034" w:author="Gert Morlion" w:date="2024-08-26T12:52:00Z" w16du:dateUtc="2024-08-26T10: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035" w:author="Gert Morlion" w:date="2024-08-26T12:52:00Z" w16du:dateUtc="2024-08-26T10:52:00Z">
        <w:r w:rsidR="00CA304D">
          <w:rPr>
            <w:rFonts w:eastAsia="Arial" w:cs="Arial"/>
            <w:lang w:val="en-US" w:eastAsia="en-US"/>
          </w:rPr>
          <w:t>no longer</w:t>
        </w:r>
      </w:ins>
      <w:ins w:id="2036" w:author="Gert Morlion" w:date="2024-08-26T12:53:00Z" w16du:dateUtc="2024-08-26T10: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037" w:author="Gert Morlion" w:date="2024-08-26T12:53:00Z" w16du:dateUtc="2024-08-26T10:53:00Z">
        <w:r w:rsidR="00212271" w:rsidRPr="00D22CCD" w:rsidDel="00CA304D">
          <w:rPr>
            <w:rFonts w:eastAsia="Arial" w:cs="Arial"/>
            <w:lang w:val="en-US" w:eastAsia="en-US"/>
          </w:rPr>
          <w:delText>no</w:delText>
        </w:r>
      </w:del>
      <w:ins w:id="2038" w:author="Gert Morlion" w:date="2024-08-26T12:53:00Z" w16du:dateUtc="2024-08-26T10:53:00Z">
        <w:r w:rsidR="00CA304D">
          <w:rPr>
            <w:rFonts w:eastAsia="Arial" w:cs="Arial"/>
            <w:lang w:val="en-US" w:eastAsia="en-US"/>
          </w:rPr>
          <w:t>any IENC</w:t>
        </w:r>
      </w:ins>
      <w:r w:rsidR="00212271" w:rsidRPr="00D22CCD">
        <w:rPr>
          <w:rFonts w:eastAsia="Arial" w:cs="Arial"/>
          <w:lang w:val="en-US" w:eastAsia="en-US"/>
        </w:rPr>
        <w:t xml:space="preserve"> features):</w:t>
      </w:r>
    </w:p>
    <w:p w14:paraId="4FEBD67C" w14:textId="77777777" w:rsidR="00212271" w:rsidRPr="00D22CCD" w:rsidRDefault="003C59D7"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pict w14:anchorId="6774E4CD">
          <v:shape id="_x0000_i1050" type="#_x0000_t75" alt="" style="width:307.5pt;height:225.75pt;visibility:visible;mso-width-percent:0;mso-height-percent:0;mso-width-percent:0;mso-height-percent:0">
            <v:imagedata r:id="rId47" o:title=""/>
          </v:shape>
        </w:pict>
      </w:r>
      <w:commentRangeStart w:id="2039"/>
      <w:commentRangeEnd w:id="2039"/>
      <w:r w:rsidR="00CA304D">
        <w:rPr>
          <w:rStyle w:val="Verwijzingopmerking"/>
        </w:rPr>
        <w:commentReference w:id="2039"/>
      </w:r>
    </w:p>
    <w:p w14:paraId="25902A91" w14:textId="593E9428" w:rsidR="00212271" w:rsidRPr="00D22CCD" w:rsidRDefault="00212271" w:rsidP="3CCBF2F9">
      <w:pPr>
        <w:pStyle w:val="Bijschrift"/>
        <w:spacing w:after="240"/>
        <w:jc w:val="center"/>
        <w:rPr>
          <w:rFonts w:eastAsia="Calibri" w:cs="Arial"/>
          <w:i/>
          <w:iCs/>
          <w:sz w:val="18"/>
          <w:szCs w:val="18"/>
          <w:lang w:eastAsia="en-US"/>
        </w:rPr>
      </w:pPr>
      <w:r w:rsidRPr="00D22CCD">
        <w:rPr>
          <w:i/>
          <w:iCs/>
          <w:sz w:val="18"/>
          <w:szCs w:val="18"/>
        </w:rPr>
        <w:t xml:space="preserve">Figure </w:t>
      </w:r>
      <w:ins w:id="2040" w:author="Gert Morlion" w:date="2024-08-26T12:53:00Z" w16du:dateUtc="2024-08-26T10:53:00Z">
        <w:r w:rsidR="00CA304D">
          <w:rPr>
            <w:i/>
            <w:iCs/>
            <w:sz w:val="18"/>
            <w:szCs w:val="18"/>
          </w:rPr>
          <w:t>11-2</w:t>
        </w:r>
      </w:ins>
      <w:del w:id="2041" w:author="Gert Morlion" w:date="2024-08-26T12:53:00Z" w16du:dateUtc="2024-08-26T10:53:00Z">
        <w:r w:rsidRPr="00D22CCD" w:rsidDel="00CA304D">
          <w:rPr>
            <w:i/>
            <w:iCs/>
            <w:sz w:val="18"/>
            <w:szCs w:val="18"/>
          </w:rPr>
          <w:delText>20</w:delText>
        </w:r>
      </w:del>
      <w:r w:rsidRPr="00D22CCD">
        <w:rPr>
          <w:i/>
          <w:iCs/>
          <w:sz w:val="18"/>
          <w:szCs w:val="18"/>
        </w:rPr>
        <w:t xml:space="preserve"> – Reference to </w:t>
      </w:r>
      <w:ins w:id="2042" w:author="Gert Morlion" w:date="2024-08-26T12:53:00Z" w16du:dateUtc="2024-08-26T10:53:00Z">
        <w:r w:rsidR="00CA304D">
          <w:rPr>
            <w:i/>
            <w:iCs/>
            <w:sz w:val="18"/>
            <w:szCs w:val="18"/>
          </w:rPr>
          <w:t>a N</w:t>
        </w:r>
      </w:ins>
      <w:del w:id="2043" w:author="Gert Morlion" w:date="2024-08-26T12:53:00Z" w16du:dateUtc="2024-08-26T10:53:00Z">
        <w:r w:rsidRPr="00D22CCD" w:rsidDel="00CA304D">
          <w:rPr>
            <w:i/>
            <w:iCs/>
            <w:sz w:val="18"/>
            <w:szCs w:val="18"/>
          </w:rPr>
          <w:delText>n</w:delText>
        </w:r>
      </w:del>
      <w:r w:rsidRPr="00D22CCD">
        <w:rPr>
          <w:i/>
          <w:iCs/>
          <w:sz w:val="18"/>
          <w:szCs w:val="18"/>
        </w:rPr>
        <w:t xml:space="preserve">ew </w:t>
      </w:r>
      <w:ins w:id="2044" w:author="Gert Morlion" w:date="2024-08-26T12:53:00Z" w16du:dateUtc="2024-08-26T10:53:00Z">
        <w:r w:rsidR="00CA304D">
          <w:rPr>
            <w:i/>
            <w:iCs/>
            <w:sz w:val="18"/>
            <w:szCs w:val="18"/>
          </w:rPr>
          <w:t>E</w:t>
        </w:r>
      </w:ins>
      <w:del w:id="2045" w:author="Gert Morlion" w:date="2024-08-26T12:53:00Z" w16du:dateUtc="2024-08-26T10:53:00Z">
        <w:r w:rsidRPr="00D22CCD" w:rsidDel="00CA304D">
          <w:rPr>
            <w:i/>
            <w:iCs/>
            <w:sz w:val="18"/>
            <w:szCs w:val="18"/>
          </w:rPr>
          <w:delText>e</w:delText>
        </w:r>
      </w:del>
      <w:r w:rsidRPr="00D22CCD">
        <w:rPr>
          <w:i/>
          <w:iCs/>
          <w:sz w:val="18"/>
          <w:szCs w:val="18"/>
        </w:rPr>
        <w:t>dition of a</w:t>
      </w:r>
      <w:ins w:id="2046" w:author="Gert Morlion" w:date="2024-08-26T12:53:00Z" w16du:dateUtc="2024-08-26T10: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047" w:author="Gert Morlion" w:date="2024-08-26T12:54:00Z" w16du:dateUtc="2024-08-26T10: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048" w:author="Gert Morlion" w:date="2024-08-26T12:54:00Z" w16du:dateUtc="2024-08-26T10:54:00Z">
        <w:r w:rsidR="00FD51EF">
          <w:rPr>
            <w:rFonts w:eastAsia="Arial" w:cs="Arial"/>
            <w:lang w:val="en-US" w:eastAsia="en-US"/>
          </w:rPr>
          <w:t>I</w:t>
        </w:r>
      </w:ins>
      <w:r w:rsidR="00212271" w:rsidRPr="00D22CCD">
        <w:rPr>
          <w:rFonts w:eastAsia="Arial" w:cs="Arial"/>
          <w:lang w:val="en-US" w:eastAsia="en-US"/>
        </w:rPr>
        <w:t xml:space="preserve">ENC 1 and </w:t>
      </w:r>
      <w:ins w:id="2049" w:author="Gert Morlion" w:date="2024-08-26T12:54:00Z" w16du:dateUtc="2024-08-26T10:54:00Z">
        <w:r w:rsidR="00FD51EF">
          <w:rPr>
            <w:rFonts w:eastAsia="Arial" w:cs="Arial"/>
            <w:lang w:val="en-US" w:eastAsia="en-US"/>
          </w:rPr>
          <w:t>I</w:t>
        </w:r>
      </w:ins>
      <w:r w:rsidR="00212271" w:rsidRPr="00D22CCD">
        <w:rPr>
          <w:rFonts w:eastAsia="Arial" w:cs="Arial"/>
          <w:lang w:val="en-US" w:eastAsia="en-US"/>
        </w:rPr>
        <w:t xml:space="preserve">ENC 2.  Consequently, these </w:t>
      </w:r>
      <w:ins w:id="2050" w:author="Gert Morlion" w:date="2024-08-26T12:54:00Z" w16du:dateUtc="2024-08-26T10:54:00Z">
        <w:r>
          <w:rPr>
            <w:rFonts w:eastAsia="Arial" w:cs="Arial"/>
            <w:lang w:val="en-US" w:eastAsia="en-US"/>
          </w:rPr>
          <w:t>I</w:t>
        </w:r>
      </w:ins>
      <w:r w:rsidR="00212271" w:rsidRPr="00D22CCD">
        <w:rPr>
          <w:rFonts w:eastAsia="Arial" w:cs="Arial"/>
          <w:lang w:val="en-US" w:eastAsia="en-US"/>
        </w:rPr>
        <w:t xml:space="preserve">ENCs can no longer refer to </w:t>
      </w:r>
      <w:ins w:id="2051" w:author="Gert Morlion" w:date="2024-08-26T12:54:00Z" w16du:dateUtc="2024-08-26T10: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57018F7E" w14:textId="77777777" w:rsidR="00212271" w:rsidRPr="00D22CCD" w:rsidRDefault="003C59D7"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lastRenderedPageBreak/>
        <w:pict w14:anchorId="0A7A6A10">
          <v:shape id="_x0000_i1051" type="#_x0000_t75" alt="" style="width:307.5pt;height:208.5pt;visibility:visible;mso-width-percent:0;mso-height-percent:0;mso-width-percent:0;mso-height-percent:0">
            <v:imagedata r:id="rId48" o:title=""/>
          </v:shape>
        </w:pict>
      </w:r>
      <w:commentRangeStart w:id="2052"/>
      <w:commentRangeEnd w:id="2052"/>
      <w:r w:rsidR="00FD51EF">
        <w:rPr>
          <w:rStyle w:val="Verwijzingopmerking"/>
        </w:rPr>
        <w:commentReference w:id="2052"/>
      </w:r>
    </w:p>
    <w:p w14:paraId="71EABDBF" w14:textId="5FDF23AB" w:rsidR="00212271" w:rsidRPr="00D22CCD" w:rsidRDefault="00212271" w:rsidP="3CCBF2F9">
      <w:pPr>
        <w:pStyle w:val="Bijschrift"/>
        <w:spacing w:after="240"/>
        <w:jc w:val="center"/>
        <w:rPr>
          <w:i/>
          <w:iCs/>
          <w:sz w:val="18"/>
          <w:szCs w:val="18"/>
        </w:rPr>
      </w:pPr>
      <w:r w:rsidRPr="00D22CCD">
        <w:rPr>
          <w:i/>
          <w:iCs/>
          <w:sz w:val="18"/>
          <w:szCs w:val="18"/>
        </w:rPr>
        <w:t xml:space="preserve">Figure </w:t>
      </w:r>
      <w:ins w:id="2053" w:author="Gert Morlion" w:date="2024-08-26T12:54:00Z" w16du:dateUtc="2024-08-26T10:54:00Z">
        <w:r w:rsidR="00FD51EF">
          <w:rPr>
            <w:i/>
            <w:iCs/>
            <w:sz w:val="18"/>
            <w:szCs w:val="18"/>
          </w:rPr>
          <w:t>11-3</w:t>
        </w:r>
      </w:ins>
      <w:del w:id="2054" w:author="Gert Morlion" w:date="2024-08-26T12:54:00Z" w16du:dateUtc="2024-08-26T10:54:00Z">
        <w:r w:rsidRPr="00D22CCD" w:rsidDel="00FD51EF">
          <w:rPr>
            <w:i/>
            <w:iCs/>
            <w:sz w:val="18"/>
            <w:szCs w:val="18"/>
          </w:rPr>
          <w:delText>21</w:delText>
        </w:r>
      </w:del>
      <w:r w:rsidRPr="00D22CCD">
        <w:rPr>
          <w:i/>
          <w:iCs/>
          <w:sz w:val="18"/>
          <w:szCs w:val="18"/>
        </w:rPr>
        <w:t xml:space="preserve"> – Changes to </w:t>
      </w:r>
      <w:ins w:id="2055" w:author="Gert Morlion" w:date="2024-08-26T12:54:00Z" w16du:dateUtc="2024-08-26T10:54:00Z">
        <w:r w:rsidR="00FD51EF">
          <w:rPr>
            <w:i/>
            <w:iCs/>
            <w:sz w:val="18"/>
            <w:szCs w:val="18"/>
          </w:rPr>
          <w:t>IEN</w:t>
        </w:r>
      </w:ins>
      <w:ins w:id="2056" w:author="Gert Morlion" w:date="2024-08-26T12:55:00Z" w16du:dateUtc="2024-08-26T10: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057" w:author="Gert Morlion" w:date="2024-08-26T12:55:00Z" w16du:dateUtc="2024-08-26T10:55:00Z">
        <w:r>
          <w:rPr>
            <w:rFonts w:eastAsia="Arial" w:cs="Arial"/>
            <w:lang w:val="en-US" w:eastAsia="en-US"/>
          </w:rPr>
          <w:t xml:space="preserve">Figure 11-4: </w:t>
        </w:r>
      </w:ins>
      <w:r w:rsidR="00212271" w:rsidRPr="00D22CCD">
        <w:rPr>
          <w:rFonts w:eastAsia="Arial" w:cs="Arial"/>
          <w:lang w:val="en-US" w:eastAsia="en-US"/>
        </w:rPr>
        <w:t xml:space="preserve">A new </w:t>
      </w:r>
      <w:ins w:id="2058" w:author="Gert Morlion" w:date="2024-08-26T12:55:00Z" w16du:dateUtc="2024-08-26T10: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059" w:author="Gert Morlion" w:date="2024-08-26T12:55:00Z" w16du:dateUtc="2024-08-26T10:55:00Z">
        <w:r>
          <w:rPr>
            <w:rFonts w:eastAsia="Arial" w:cs="Arial"/>
            <w:lang w:val="en-US" w:eastAsia="en-US"/>
          </w:rPr>
          <w:t>I</w:t>
        </w:r>
      </w:ins>
      <w:r w:rsidR="00212271" w:rsidRPr="00D22CCD">
        <w:rPr>
          <w:rFonts w:eastAsia="Arial" w:cs="Arial"/>
          <w:lang w:val="en-US" w:eastAsia="en-US"/>
        </w:rPr>
        <w:t xml:space="preserve">ENC 1 and </w:t>
      </w:r>
      <w:ins w:id="2060" w:author="Gert Morlion" w:date="2024-08-26T12:55:00Z" w16du:dateUtc="2024-08-26T10:55:00Z">
        <w:r>
          <w:rPr>
            <w:rFonts w:eastAsia="Arial" w:cs="Arial"/>
            <w:lang w:val="en-US" w:eastAsia="en-US"/>
          </w:rPr>
          <w:t>I</w:t>
        </w:r>
      </w:ins>
      <w:r w:rsidR="00212271" w:rsidRPr="00D22CCD">
        <w:rPr>
          <w:rFonts w:eastAsia="Arial" w:cs="Arial"/>
          <w:lang w:val="en-US" w:eastAsia="en-US"/>
        </w:rPr>
        <w:t>ENC 2 to use as reference:</w:t>
      </w:r>
    </w:p>
    <w:p w14:paraId="65B41D0E" w14:textId="77777777" w:rsidR="00212271" w:rsidRPr="00D22CCD" w:rsidRDefault="003C59D7"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pict w14:anchorId="15439645">
          <v:shape id="_x0000_i1052" type="#_x0000_t75" alt="" style="width:309pt;height:221.25pt;visibility:visible;mso-width-percent:0;mso-height-percent:0;mso-width-percent:0;mso-height-percent:0">
            <v:imagedata r:id="rId49" o:title=""/>
          </v:shape>
        </w:pict>
      </w:r>
      <w:commentRangeStart w:id="2061"/>
      <w:commentRangeEnd w:id="2061"/>
      <w:r w:rsidR="00FD51EF">
        <w:rPr>
          <w:rStyle w:val="Verwijzingopmerking"/>
        </w:rPr>
        <w:commentReference w:id="2061"/>
      </w:r>
    </w:p>
    <w:p w14:paraId="49CB95A0" w14:textId="77286013" w:rsidR="00212271" w:rsidRPr="00D22CCD" w:rsidRDefault="00212271" w:rsidP="3CCBF2F9">
      <w:pPr>
        <w:pStyle w:val="Bijschrift"/>
        <w:spacing w:after="240"/>
        <w:jc w:val="center"/>
        <w:rPr>
          <w:i/>
          <w:iCs/>
          <w:sz w:val="18"/>
          <w:szCs w:val="18"/>
        </w:rPr>
      </w:pPr>
      <w:r w:rsidRPr="00D22CCD">
        <w:rPr>
          <w:i/>
          <w:iCs/>
          <w:sz w:val="18"/>
          <w:szCs w:val="18"/>
        </w:rPr>
        <w:t xml:space="preserve">Figure </w:t>
      </w:r>
      <w:del w:id="2062" w:author="Gert Morlion" w:date="2024-08-26T12:55:00Z" w16du:dateUtc="2024-08-26T10:55:00Z">
        <w:r w:rsidRPr="00D22CCD" w:rsidDel="00D81F57">
          <w:rPr>
            <w:i/>
            <w:iCs/>
            <w:sz w:val="18"/>
            <w:szCs w:val="18"/>
          </w:rPr>
          <w:delText xml:space="preserve">22 </w:delText>
        </w:r>
      </w:del>
      <w:ins w:id="2063" w:author="Gert Morlion" w:date="2024-08-26T12:55:00Z" w16du:dateUtc="2024-08-26T10: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064" w:author="Gert Morlion" w:date="2024-08-26T12:55:00Z" w16du:dateUtc="2024-08-26T10:55:00Z">
        <w:r w:rsidR="00D96E51">
          <w:rPr>
            <w:i/>
            <w:iCs/>
            <w:sz w:val="18"/>
            <w:szCs w:val="18"/>
          </w:rPr>
          <w:t>A n</w:t>
        </w:r>
      </w:ins>
      <w:del w:id="2065" w:author="Gert Morlion" w:date="2024-08-26T12:55:00Z" w16du:dateUtc="2024-08-26T10:55:00Z">
        <w:r w:rsidRPr="00D22CCD" w:rsidDel="00D96E51">
          <w:rPr>
            <w:i/>
            <w:iCs/>
            <w:sz w:val="18"/>
            <w:szCs w:val="18"/>
          </w:rPr>
          <w:delText>N</w:delText>
        </w:r>
      </w:del>
      <w:r w:rsidRPr="00D22CCD">
        <w:rPr>
          <w:i/>
          <w:iCs/>
          <w:sz w:val="18"/>
          <w:szCs w:val="18"/>
        </w:rPr>
        <w:t xml:space="preserve">ew </w:t>
      </w:r>
      <w:ins w:id="2066" w:author="Gert Morlion" w:date="2024-08-26T12:55:00Z" w16du:dateUtc="2024-08-26T10:55:00Z">
        <w:r w:rsidR="00D96E51">
          <w:rPr>
            <w:i/>
            <w:iCs/>
            <w:sz w:val="18"/>
            <w:szCs w:val="18"/>
          </w:rPr>
          <w:t xml:space="preserve">IENC </w:t>
        </w:r>
      </w:ins>
      <w:r w:rsidRPr="00D22CCD">
        <w:rPr>
          <w:i/>
          <w:iCs/>
          <w:sz w:val="18"/>
          <w:szCs w:val="18"/>
        </w:rPr>
        <w:t>support file affecting limited referenced features</w:t>
      </w:r>
    </w:p>
    <w:p w14:paraId="182C6680" w14:textId="77777777" w:rsidR="006949C5" w:rsidRDefault="006949C5" w:rsidP="006949C5">
      <w:pPr>
        <w:spacing w:after="120" w:line="240" w:lineRule="auto"/>
        <w:rPr>
          <w:ins w:id="2067" w:author="Gert Morlion" w:date="2024-08-26T12:55:00Z"/>
        </w:rPr>
      </w:pPr>
      <w:ins w:id="2068" w:author="Gert Morlion" w:date="2024-08-26T12:55:00Z">
        <w:r>
          <w:t>NOTE: In Figure 11-4, if</w:t>
        </w:r>
        <w:r w:rsidRPr="00C82D86">
          <w:t xml:space="preserve"> </w:t>
        </w:r>
        <w:r>
          <w:t>the ENC support file A Edition 2 Support File Discovery Metadata attribute “supportedResource” has been populated with all the previous ENC references, then the ENC support file A Edition 2 Support File Discovery Metadata</w:t>
        </w:r>
        <w:r w:rsidRPr="00054DC7">
          <w:t xml:space="preserve"> </w:t>
        </w:r>
        <w:r>
          <w:t>should also be included and updated in the update Exchange Set CATALOG.XML with the “supportedResource” updated accordingly – now referencing only “ENC 3”.</w:t>
        </w:r>
      </w:ins>
    </w:p>
    <w:p w14:paraId="7A650DB8" w14:textId="77777777" w:rsidR="006949C5" w:rsidRDefault="006949C5" w:rsidP="006949C5">
      <w:pPr>
        <w:spacing w:after="120" w:line="240" w:lineRule="auto"/>
        <w:rPr>
          <w:ins w:id="2069" w:author="Gert Morlion" w:date="2024-08-26T12:55:00Z"/>
        </w:rPr>
      </w:pPr>
      <w:ins w:id="2070" w:author="Gert Morlion" w:date="2024-08-26T12:55:00Z">
        <w:r>
          <w:t>To simplify this process it consideration may be given to not populating the ENC Support File Discovery Metadata attribute “supportedResource” where the ENC support file is referenced in more than one ENC product (see S-100 Part 17, clause 17-4.3.1 – Supported resources / multiple references guide).</w:t>
        </w:r>
      </w:ins>
    </w:p>
    <w:p w14:paraId="11CC4827" w14:textId="77777777" w:rsidR="006949C5" w:rsidRDefault="006949C5" w:rsidP="006949C5">
      <w:pPr>
        <w:spacing w:after="120" w:line="240" w:lineRule="auto"/>
        <w:rPr>
          <w:ins w:id="2071"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Kop2"/>
        <w:rPr>
          <w:ins w:id="2072" w:author="Gert Morlion" w:date="2023-06-05T14:00:00Z"/>
          <w:szCs w:val="22"/>
        </w:rPr>
      </w:pPr>
      <w:bookmarkStart w:id="2073" w:name="_Toc487203177"/>
      <w:ins w:id="2074" w:author="Gert Morlion" w:date="2023-06-05T14:00:00Z">
        <w:del w:id="2075"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76" w:author="Gert Morlion" w:date="2023-06-05T14:00:00Z"/>
        </w:rPr>
      </w:pPr>
      <w:ins w:id="2077"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78" w:author="Gert Morlion" w:date="2023-06-05T14:00:00Z"/>
        </w:rPr>
      </w:pPr>
      <w:ins w:id="2079"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80" w:author="Gert Morlion" w:date="2023-06-05T14:00:00Z"/>
        </w:rPr>
      </w:pPr>
      <w:ins w:id="2081"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82" w:author="Gert Morlion" w:date="2023-06-05T14:01:00Z"/>
          <w:sz w:val="22"/>
          <w:lang w:eastAsia="en-US"/>
        </w:rPr>
      </w:pPr>
      <w:ins w:id="2083" w:author="Gert Morlion" w:date="2023-06-05T14:00:00Z">
        <w:r>
          <w:t xml:space="preserve">MD_&lt;data file base name&gt;.XML </w:t>
        </w:r>
      </w:ins>
    </w:p>
    <w:p w14:paraId="6B8E44C7" w14:textId="67ADF771" w:rsidR="00453023" w:rsidRPr="00D22CCD" w:rsidRDefault="00212271" w:rsidP="00AC585C">
      <w:pPr>
        <w:pStyle w:val="Kop2"/>
        <w:rPr>
          <w:lang w:eastAsia="en-US"/>
        </w:rPr>
      </w:pPr>
      <w:r w:rsidRPr="00D22CCD">
        <w:rPr>
          <w:lang w:eastAsia="en-US"/>
        </w:rPr>
        <w:t xml:space="preserve">S-401 </w:t>
      </w:r>
      <w:r w:rsidR="007260E2" w:rsidRPr="00D22CCD">
        <w:rPr>
          <w:lang w:eastAsia="en-US"/>
        </w:rPr>
        <w:t>Exchange Catalogue</w:t>
      </w:r>
      <w:bookmarkEnd w:id="2073"/>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790"/>
      <w:bookmarkEnd w:id="1791"/>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Kop2"/>
      </w:pPr>
      <w:bookmarkStart w:id="2084" w:name="_Toc487203178"/>
      <w:r w:rsidRPr="00D22CCD">
        <w:t>Data integrity and encryption</w:t>
      </w:r>
      <w:bookmarkEnd w:id="2084"/>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085" w:author="Gert Morlion" w:date="2023-06-05T14:02:00Z"/>
        </w:rPr>
      </w:pPr>
      <w:ins w:id="2086" w:author="Gert Morlion" w:date="2023-06-05T14:02:00Z">
        <w:r>
          <w:t xml:space="preserve">See S-100 Parts 15 and 17. </w:t>
        </w:r>
      </w:ins>
      <w:del w:id="2087"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0"/>
          <w:footerReference w:type="default" r:id="rId51"/>
          <w:headerReference w:type="first" r:id="rId52"/>
          <w:footerReference w:type="first" r:id="rId53"/>
          <w:pgSz w:w="11906" w:h="16838"/>
          <w:pgMar w:top="1440" w:right="1400" w:bottom="1440" w:left="1418" w:header="709" w:footer="283" w:gutter="0"/>
          <w:cols w:space="720"/>
          <w:docGrid w:linePitch="272"/>
        </w:sectPr>
      </w:pPr>
    </w:p>
    <w:p w14:paraId="2ABE3534" w14:textId="77777777" w:rsidR="00453023" w:rsidRPr="00D22CCD" w:rsidRDefault="007260E2">
      <w:pPr>
        <w:pStyle w:val="Kop1"/>
      </w:pPr>
      <w:bookmarkStart w:id="2092" w:name="_Toc225648311"/>
      <w:bookmarkStart w:id="2093" w:name="_Toc225065168"/>
      <w:bookmarkStart w:id="2094" w:name="_Toc487203183"/>
      <w:r w:rsidRPr="00D22CCD">
        <w:lastRenderedPageBreak/>
        <w:t>Metadata</w:t>
      </w:r>
      <w:bookmarkEnd w:id="2092"/>
      <w:bookmarkEnd w:id="2093"/>
      <w:bookmarkEnd w:id="2094"/>
    </w:p>
    <w:p w14:paraId="5E0BDD09" w14:textId="77777777" w:rsidR="00453023" w:rsidRPr="00D22CCD" w:rsidRDefault="007260E2">
      <w:pPr>
        <w:pStyle w:val="Kop2"/>
      </w:pPr>
      <w:bookmarkStart w:id="2095" w:name="_Toc487203184"/>
      <w:r w:rsidRPr="00D22CCD">
        <w:t>Introduction</w:t>
      </w:r>
      <w:bookmarkEnd w:id="2095"/>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096"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097" w:author="Gert Morlion" w:date="2024-08-26T13:51:00Z" w16du:dateUtc="2024-08-26T11: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098" w:author="Gert Morlion" w:date="2024-08-26T13:51:00Z" w16du:dateUtc="2024-08-26T11:51:00Z">
        <w:r w:rsidR="008C6607">
          <w:rPr>
            <w:rFonts w:cs="Arial"/>
          </w:rPr>
          <w:t>1</w:t>
        </w:r>
      </w:ins>
      <w:del w:id="2099" w:author="Gert Morlion" w:date="2024-08-26T13:51:00Z" w16du:dateUtc="2024-08-26T11:51:00Z">
        <w:r w:rsidR="007260E2" w:rsidRPr="00D22CCD" w:rsidDel="008C6607">
          <w:rPr>
            <w:rFonts w:cs="Arial"/>
          </w:rPr>
          <w:delText>4</w:delText>
        </w:r>
      </w:del>
      <w:r w:rsidR="007260E2" w:rsidRPr="00D22CCD">
        <w:rPr>
          <w:rFonts w:cs="Arial"/>
        </w:rPr>
        <w:t>0</w:t>
      </w:r>
      <w:ins w:id="2100" w:author="Gert Morlion" w:date="2024-08-26T13:51:00Z" w16du:dateUtc="2024-08-26T11:51:00Z">
        <w:r w:rsidR="008C6607">
          <w:rPr>
            <w:rFonts w:cs="Arial"/>
          </w:rPr>
          <w:t>0</w:t>
        </w:r>
      </w:ins>
      <w:del w:id="2101" w:author="Gert Morlion" w:date="2024-08-26T13:51:00Z" w16du:dateUtc="2024-08-26T11:51:00Z">
        <w:r w:rsidR="007260E2" w:rsidRPr="00D22CCD" w:rsidDel="008C6607">
          <w:rPr>
            <w:rFonts w:cs="Arial"/>
          </w:rPr>
          <w:delText>1</w:delText>
        </w:r>
      </w:del>
      <w:r w:rsidR="007260E2" w:rsidRPr="00D22CCD">
        <w:rPr>
          <w:rFonts w:cs="Arial"/>
        </w:rPr>
        <w:t xml:space="preserve"> </w:t>
      </w:r>
      <w:ins w:id="2102" w:author="Gert Morlion" w:date="2024-08-26T13:51:00Z" w16du:dateUtc="2024-08-26T11:51:00Z">
        <w:r w:rsidR="008C6607">
          <w:rPr>
            <w:rFonts w:cs="Arial"/>
          </w:rPr>
          <w:t>E</w:t>
        </w:r>
      </w:ins>
      <w:del w:id="2103" w:author="Gert Morlion" w:date="2024-08-26T13:51:00Z" w16du:dateUtc="2024-08-26T11:51:00Z">
        <w:r w:rsidR="007260E2" w:rsidRPr="00D22CCD" w:rsidDel="008C6607">
          <w:rPr>
            <w:rFonts w:cs="Arial"/>
          </w:rPr>
          <w:delText>e</w:delText>
        </w:r>
      </w:del>
      <w:r w:rsidR="007260E2" w:rsidRPr="00D22CCD">
        <w:rPr>
          <w:rFonts w:cs="Arial"/>
        </w:rPr>
        <w:t xml:space="preserve">xchange </w:t>
      </w:r>
      <w:ins w:id="2104" w:author="Gert Morlion" w:date="2024-08-26T13:51:00Z" w16du:dateUtc="2024-08-26T11:51:00Z">
        <w:r w:rsidR="008C6607">
          <w:rPr>
            <w:rFonts w:cs="Arial"/>
          </w:rPr>
          <w:t>S</w:t>
        </w:r>
      </w:ins>
      <w:del w:id="2105" w:author="Gert Morlion" w:date="2024-08-26T13:51:00Z" w16du:dateUtc="2024-08-26T11: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106" w:author="Gert Morlion" w:date="2024-08-26T13:51:00Z" w16du:dateUtc="2024-08-26T11:51:00Z">
        <w:r w:rsidR="008C6607">
          <w:rPr>
            <w:rFonts w:cs="Arial"/>
          </w:rPr>
          <w:t>17-1</w:t>
        </w:r>
      </w:ins>
      <w:del w:id="2107" w:author="Gert Morlion" w:date="2024-08-26T13:51:00Z" w16du:dateUtc="2024-08-26T11: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108" w:author="Gert Morlion" w:date="2024-08-26T13:51:00Z" w16du:dateUtc="2024-08-26T11:51:00Z">
        <w:r w:rsidR="00007923">
          <w:rPr>
            <w:rFonts w:cs="Arial"/>
          </w:rPr>
          <w:t>E</w:t>
        </w:r>
      </w:ins>
      <w:del w:id="2109" w:author="Gert Morlion" w:date="2024-08-26T13:51:00Z" w16du:dateUtc="2024-08-26T11:51:00Z">
        <w:r w:rsidR="007260E2" w:rsidRPr="00D22CCD" w:rsidDel="00007923">
          <w:rPr>
            <w:rFonts w:cs="Arial"/>
          </w:rPr>
          <w:delText>e</w:delText>
        </w:r>
      </w:del>
      <w:r w:rsidR="007260E2" w:rsidRPr="00D22CCD">
        <w:rPr>
          <w:rFonts w:cs="Arial"/>
        </w:rPr>
        <w:t xml:space="preserve">xchange </w:t>
      </w:r>
      <w:ins w:id="2110" w:author="Gert Morlion" w:date="2024-08-26T13:51:00Z" w16du:dateUtc="2024-08-26T11:51:00Z">
        <w:r w:rsidR="00007923">
          <w:rPr>
            <w:rFonts w:cs="Arial"/>
          </w:rPr>
          <w:t>S</w:t>
        </w:r>
      </w:ins>
      <w:del w:id="2111" w:author="Gert Morlion" w:date="2024-08-26T13:51:00Z" w16du:dateUtc="2024-08-26T11:51:00Z">
        <w:r w:rsidR="007260E2" w:rsidRPr="00D22CCD" w:rsidDel="00007923">
          <w:rPr>
            <w:rFonts w:cs="Arial"/>
          </w:rPr>
          <w:delText>s</w:delText>
        </w:r>
      </w:del>
      <w:r w:rsidR="007260E2" w:rsidRPr="00D22CCD">
        <w:rPr>
          <w:rFonts w:cs="Arial"/>
        </w:rPr>
        <w:t xml:space="preserve">et. The overall structure of S-401 metadata for </w:t>
      </w:r>
      <w:ins w:id="2112" w:author="Gert Morlion" w:date="2024-08-26T13:51:00Z" w16du:dateUtc="2024-08-26T11:51:00Z">
        <w:r w:rsidR="00007923">
          <w:rPr>
            <w:rFonts w:cs="Arial"/>
          </w:rPr>
          <w:t>E</w:t>
        </w:r>
      </w:ins>
      <w:del w:id="2113" w:author="Gert Morlion" w:date="2024-08-26T13:51:00Z" w16du:dateUtc="2024-08-26T11:51:00Z">
        <w:r w:rsidR="007260E2" w:rsidRPr="00D22CCD" w:rsidDel="00007923">
          <w:rPr>
            <w:rFonts w:cs="Arial"/>
          </w:rPr>
          <w:delText>e</w:delText>
        </w:r>
      </w:del>
      <w:r w:rsidR="007260E2" w:rsidRPr="00D22CCD">
        <w:rPr>
          <w:rFonts w:cs="Arial"/>
        </w:rPr>
        <w:t xml:space="preserve">xchange </w:t>
      </w:r>
      <w:ins w:id="2114" w:author="Gert Morlion" w:date="2024-08-26T13:51:00Z" w16du:dateUtc="2024-08-26T11:51:00Z">
        <w:r w:rsidR="00007923">
          <w:rPr>
            <w:rFonts w:cs="Arial"/>
          </w:rPr>
          <w:t>S</w:t>
        </w:r>
      </w:ins>
      <w:del w:id="2115" w:author="Gert Morlion" w:date="2024-08-26T13:51:00Z" w16du:dateUtc="2024-08-26T11: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116" w:author="Gert Morlion" w:date="2024-08-26T13:52:00Z" w16du:dateUtc="2024-08-26T11:52:00Z">
        <w:r w:rsidR="00675A5A">
          <w:rPr>
            <w:rFonts w:cs="Arial"/>
          </w:rPr>
          <w:t>.</w:t>
        </w:r>
      </w:ins>
      <w:r w:rsidR="00212271" w:rsidRPr="00D22CCD">
        <w:rPr>
          <w:rFonts w:cs="Arial"/>
        </w:rPr>
        <w:t xml:space="preserve">, </w:t>
      </w:r>
      <w:ins w:id="2117"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118" w:author="Gert Morlion" w:date="2024-08-26T13:52:00Z" w16du:dateUtc="2024-08-26T11: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119" w:author="Gert Morlion" w:date="2024-08-26T13:53:00Z" w16du:dateUtc="2024-08-26T11: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120" w:author="Gert Morlion" w:date="2024-08-26T13:53:00Z" w16du:dateUtc="2024-08-26T11: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121" w:author="Gert Morlion" w:date="2024-08-26T13:54:00Z" w16du:dateUtc="2024-08-26T11:54:00Z"/>
          <w:rFonts w:cs="Arial"/>
        </w:rPr>
      </w:pPr>
      <w:r w:rsidRPr="00D22CCD">
        <w:rPr>
          <w:rFonts w:cs="Arial"/>
        </w:rPr>
        <w:t xml:space="preserve">The discovery metadata classes have numerous attributes which </w:t>
      </w:r>
      <w:del w:id="2122" w:author="Gert Morlion" w:date="2024-08-26T13:53:00Z" w16du:dateUtc="2024-08-26T11:53:00Z">
        <w:r w:rsidRPr="00D22CCD" w:rsidDel="001D492A">
          <w:rPr>
            <w:rFonts w:cs="Arial"/>
          </w:rPr>
          <w:delText xml:space="preserve">enable </w:delText>
        </w:r>
      </w:del>
      <w:ins w:id="2123" w:author="Gert Morlion" w:date="2024-08-26T13:53:00Z" w16du:dateUtc="2024-08-26T11:53:00Z">
        <w:r w:rsidR="00E0385F">
          <w:rPr>
            <w:rFonts w:cs="Arial"/>
          </w:rPr>
          <w:t xml:space="preserve">expose </w:t>
        </w:r>
      </w:ins>
      <w:r w:rsidRPr="00D22CCD">
        <w:rPr>
          <w:rFonts w:cs="Arial"/>
        </w:rPr>
        <w:t xml:space="preserve">important information about the </w:t>
      </w:r>
      <w:del w:id="2124" w:author="Gert Morlion" w:date="2024-08-26T13:53:00Z" w16du:dateUtc="2024-08-26T11:53:00Z">
        <w:r w:rsidRPr="00D22CCD" w:rsidDel="00E0385F">
          <w:rPr>
            <w:rFonts w:cs="Arial"/>
          </w:rPr>
          <w:delText>datasets</w:delText>
        </w:r>
      </w:del>
      <w:ins w:id="2125" w:author="Gert Morlion" w:date="2024-08-26T13:53:00Z" w16du:dateUtc="2024-08-26T11:53:00Z">
        <w:r w:rsidR="00E0385F">
          <w:rPr>
            <w:rFonts w:cs="Arial"/>
          </w:rPr>
          <w:t>IENCs,</w:t>
        </w:r>
      </w:ins>
      <w:r w:rsidRPr="00D22CCD">
        <w:rPr>
          <w:rFonts w:cs="Arial"/>
        </w:rPr>
        <w:t xml:space="preserve"> </w:t>
      </w:r>
      <w:del w:id="2126" w:author="Gert Morlion" w:date="2024-08-26T13:53:00Z" w16du:dateUtc="2024-08-26T11:53:00Z">
        <w:r w:rsidRPr="00D22CCD" w:rsidDel="00E0385F">
          <w:rPr>
            <w:rFonts w:cs="Arial"/>
          </w:rPr>
          <w:delText>and accompanying</w:delText>
        </w:r>
      </w:del>
      <w:r w:rsidRPr="00D22CCD">
        <w:rPr>
          <w:rFonts w:cs="Arial"/>
        </w:rPr>
        <w:t xml:space="preserve"> </w:t>
      </w:r>
      <w:ins w:id="2127" w:author="Gert Morlion" w:date="2024-08-26T13:53:00Z" w16du:dateUtc="2024-08-26T11:53:00Z">
        <w:r w:rsidR="00E0385F">
          <w:rPr>
            <w:rFonts w:cs="Arial"/>
          </w:rPr>
          <w:t xml:space="preserve">IENC </w:t>
        </w:r>
      </w:ins>
      <w:r w:rsidRPr="00D22CCD">
        <w:rPr>
          <w:rFonts w:cs="Arial"/>
        </w:rPr>
        <w:t xml:space="preserve">support files </w:t>
      </w:r>
      <w:ins w:id="2128" w:author="Gert Morlion" w:date="2024-08-26T13:53:00Z" w16du:dateUtc="2024-08-26T11:53:00Z">
        <w:r w:rsidR="0098734C">
          <w:rPr>
            <w:rFonts w:cs="Arial"/>
          </w:rPr>
          <w:t xml:space="preserve">and system </w:t>
        </w:r>
      </w:ins>
      <w:ins w:id="2129" w:author="Gert Morlion" w:date="2024-08-26T13:54:00Z" w16du:dateUtc="2024-08-26T11: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130" w:author="Gert Morlion" w:date="2024-08-26T13:54:00Z" w16du:dateUtc="2024-08-26T11:54:00Z">
        <w:r w:rsidRPr="00D22CCD" w:rsidDel="0098734C">
          <w:rPr>
            <w:rFonts w:cs="Arial"/>
          </w:rPr>
          <w:delText xml:space="preserve"> </w:delText>
        </w:r>
      </w:del>
    </w:p>
    <w:p w14:paraId="166F78BC" w14:textId="25BEEE35" w:rsidR="00453023" w:rsidRDefault="007260E2">
      <w:pPr>
        <w:rPr>
          <w:ins w:id="2131" w:author="Gert Morlion" w:date="2024-08-26T13:57:00Z" w16du:dateUtc="2024-08-26T11:57:00Z"/>
          <w:rFonts w:cs="Arial"/>
        </w:rPr>
      </w:pPr>
      <w:del w:id="2132" w:author="Gert Morlion" w:date="2024-08-26T13:54:00Z" w16du:dateUtc="2024-08-26T11:54:00Z">
        <w:r w:rsidRPr="00D22CCD" w:rsidDel="00171F6B">
          <w:rPr>
            <w:rFonts w:cs="Arial"/>
          </w:rPr>
          <w:delText>Other</w:delText>
        </w:r>
      </w:del>
      <w:ins w:id="2133" w:author="Gert Morlion" w:date="2024-08-26T13:54:00Z" w16du:dateUtc="2024-08-26T11:54:00Z">
        <w:r w:rsidR="00171F6B">
          <w:rPr>
            <w:rFonts w:cs="Arial"/>
          </w:rPr>
          <w:t>Sysyem support files, such as Feature and Portrayal</w:t>
        </w:r>
      </w:ins>
      <w:r w:rsidRPr="00D22CCD">
        <w:rPr>
          <w:rFonts w:cs="Arial"/>
        </w:rPr>
        <w:t xml:space="preserve"> </w:t>
      </w:r>
      <w:ins w:id="2134" w:author="Gert Morlion" w:date="2024-08-26T13:54:00Z" w16du:dateUtc="2024-08-26T11:54:00Z">
        <w:r w:rsidR="00171F6B">
          <w:rPr>
            <w:rFonts w:cs="Arial"/>
          </w:rPr>
          <w:t>C</w:t>
        </w:r>
      </w:ins>
      <w:del w:id="2135" w:author="Gert Morlion" w:date="2024-08-26T13:54:00Z" w16du:dateUtc="2024-08-26T11:54:00Z">
        <w:r w:rsidRPr="00D22CCD" w:rsidDel="00171F6B">
          <w:rPr>
            <w:rFonts w:cs="Arial"/>
          </w:rPr>
          <w:delText>c</w:delText>
        </w:r>
      </w:del>
      <w:r w:rsidRPr="00D22CCD">
        <w:rPr>
          <w:rFonts w:cs="Arial"/>
        </w:rPr>
        <w:t xml:space="preserve">atalogues </w:t>
      </w:r>
      <w:ins w:id="2136" w:author="Gert Morlion" w:date="2024-08-26T13:54:00Z" w16du:dateUtc="2024-08-26T11:54:00Z">
        <w:r w:rsidR="00171F6B">
          <w:rPr>
            <w:rFonts w:cs="Arial"/>
          </w:rPr>
          <w:t>or codelist dic</w:t>
        </w:r>
      </w:ins>
      <w:ins w:id="2137" w:author="Gert Morlion" w:date="2024-08-26T13:55:00Z" w16du:dateUtc="2024-08-26T11:55:00Z">
        <w:r w:rsidR="003324C2">
          <w:rPr>
            <w:rFonts w:cs="Arial"/>
          </w:rPr>
          <w:t xml:space="preserve">tionary files, </w:t>
        </w:r>
      </w:ins>
      <w:r w:rsidRPr="00D22CCD">
        <w:rPr>
          <w:rFonts w:cs="Arial"/>
        </w:rPr>
        <w:t xml:space="preserve">can be included in the </w:t>
      </w:r>
      <w:ins w:id="2138" w:author="Gert Morlion" w:date="2024-08-26T13:55:00Z" w16du:dateUtc="2024-08-26T11:55:00Z">
        <w:r w:rsidR="003324C2">
          <w:rPr>
            <w:rFonts w:cs="Arial"/>
          </w:rPr>
          <w:t>E</w:t>
        </w:r>
      </w:ins>
      <w:del w:id="2139" w:author="Gert Morlion" w:date="2024-08-26T13:55:00Z" w16du:dateUtc="2024-08-26T11:55:00Z">
        <w:r w:rsidRPr="00D22CCD" w:rsidDel="003324C2">
          <w:rPr>
            <w:rFonts w:cs="Arial"/>
          </w:rPr>
          <w:delText>e</w:delText>
        </w:r>
      </w:del>
      <w:r w:rsidRPr="00D22CCD">
        <w:rPr>
          <w:rFonts w:cs="Arial"/>
        </w:rPr>
        <w:t xml:space="preserve">xchange </w:t>
      </w:r>
      <w:ins w:id="2140" w:author="Gert Morlion" w:date="2024-08-26T13:55:00Z" w16du:dateUtc="2024-08-26T11:55:00Z">
        <w:r w:rsidR="003324C2">
          <w:rPr>
            <w:rFonts w:cs="Arial"/>
          </w:rPr>
          <w:t>S</w:t>
        </w:r>
      </w:ins>
      <w:del w:id="2141" w:author="Gert Morlion" w:date="2024-08-26T13:55:00Z" w16du:dateUtc="2024-08-26T11:55:00Z">
        <w:r w:rsidRPr="00D22CCD" w:rsidDel="003324C2">
          <w:rPr>
            <w:rFonts w:cs="Arial"/>
          </w:rPr>
          <w:delText>s</w:delText>
        </w:r>
      </w:del>
      <w:r w:rsidRPr="00D22CCD">
        <w:rPr>
          <w:rFonts w:cs="Arial"/>
        </w:rPr>
        <w:t xml:space="preserve">et in support of the </w:t>
      </w:r>
      <w:del w:id="2142" w:author="Gert Morlion" w:date="2024-08-26T13:55:00Z" w16du:dateUtc="2024-08-26T11:55:00Z">
        <w:r w:rsidRPr="00D22CCD" w:rsidDel="003324C2">
          <w:rPr>
            <w:rFonts w:cs="Arial"/>
          </w:rPr>
          <w:delText>datasets such as feature and portrayal</w:delText>
        </w:r>
      </w:del>
      <w:ins w:id="2143" w:author="Gert Morlion" w:date="2024-08-26T13:55:00Z" w16du:dateUtc="2024-08-26T11:55:00Z">
        <w:r w:rsidR="003324C2">
          <w:rPr>
            <w:rFonts w:cs="Arial"/>
          </w:rPr>
          <w:t>end-user system</w:t>
        </w:r>
      </w:ins>
      <w:r w:rsidRPr="00D22CCD">
        <w:rPr>
          <w:rFonts w:cs="Arial"/>
        </w:rPr>
        <w:t>. The attribute “</w:t>
      </w:r>
      <w:ins w:id="2144" w:author="Gert Morlion" w:date="2024-08-26T13:55:00Z" w16du:dateUtc="2024-08-26T11:55:00Z">
        <w:r w:rsidR="00CB53C1">
          <w:rPr>
            <w:rFonts w:cs="Arial"/>
          </w:rPr>
          <w:t>resourceP</w:t>
        </w:r>
      </w:ins>
      <w:del w:id="2145" w:author="Gert Morlion" w:date="2024-08-26T13:55:00Z" w16du:dateUtc="2024-08-26T11:55:00Z">
        <w:r w:rsidRPr="00D22CCD" w:rsidDel="00CB53C1">
          <w:rPr>
            <w:rFonts w:cs="Arial"/>
          </w:rPr>
          <w:delText>p</w:delText>
        </w:r>
      </w:del>
      <w:r w:rsidRPr="00D22CCD">
        <w:rPr>
          <w:rFonts w:cs="Arial"/>
        </w:rPr>
        <w:t xml:space="preserve">urpose” of the </w:t>
      </w:r>
      <w:ins w:id="2146" w:author="Gert Morlion" w:date="2024-08-26T13:55:00Z" w16du:dateUtc="2024-08-26T11:55:00Z">
        <w:r w:rsidR="00CB53C1">
          <w:rPr>
            <w:rFonts w:cs="Arial"/>
          </w:rPr>
          <w:t xml:space="preserve">IENC </w:t>
        </w:r>
      </w:ins>
      <w:ins w:id="2147" w:author="Gert Morlion" w:date="2024-08-26T13:56:00Z" w16du:dateUtc="2024-08-26T11:56:00Z">
        <w:r w:rsidR="00CB53C1">
          <w:rPr>
            <w:rFonts w:cs="Arial"/>
          </w:rPr>
          <w:t>S</w:t>
        </w:r>
      </w:ins>
      <w:del w:id="2148" w:author="Gert Morlion" w:date="2024-08-26T13:56:00Z" w16du:dateUtc="2024-08-26T11:56:00Z">
        <w:r w:rsidRPr="00D22CCD" w:rsidDel="00CB53C1">
          <w:rPr>
            <w:rFonts w:cs="Arial"/>
          </w:rPr>
          <w:delText>s</w:delText>
        </w:r>
      </w:del>
      <w:r w:rsidRPr="00D22CCD">
        <w:rPr>
          <w:rFonts w:cs="Arial"/>
        </w:rPr>
        <w:t xml:space="preserve">upport </w:t>
      </w:r>
      <w:ins w:id="2149" w:author="Gert Morlion" w:date="2024-08-26T13:56:00Z" w16du:dateUtc="2024-08-26T11:56:00Z">
        <w:r w:rsidR="00CB53C1">
          <w:rPr>
            <w:rFonts w:cs="Arial"/>
          </w:rPr>
          <w:t>F</w:t>
        </w:r>
      </w:ins>
      <w:del w:id="2150" w:author="Gert Morlion" w:date="2024-08-26T13:56:00Z" w16du:dateUtc="2024-08-26T11:56:00Z">
        <w:r w:rsidRPr="00D22CCD" w:rsidDel="00CB53C1">
          <w:rPr>
            <w:rFonts w:cs="Arial"/>
          </w:rPr>
          <w:delText>f</w:delText>
        </w:r>
      </w:del>
      <w:r w:rsidRPr="00D22CCD">
        <w:rPr>
          <w:rFonts w:cs="Arial"/>
        </w:rPr>
        <w:t xml:space="preserve">ile </w:t>
      </w:r>
      <w:ins w:id="2151" w:author="Gert Morlion" w:date="2024-08-26T13:56:00Z" w16du:dateUtc="2024-08-26T11:56:00Z">
        <w:r w:rsidR="00C674C8">
          <w:rPr>
            <w:rFonts w:cs="Arial"/>
          </w:rPr>
          <w:t>Discovery M</w:t>
        </w:r>
      </w:ins>
      <w:del w:id="2152" w:author="Gert Morlion" w:date="2024-08-26T13:56:00Z" w16du:dateUtc="2024-08-26T11:56:00Z">
        <w:r w:rsidRPr="00D22CCD" w:rsidDel="00C674C8">
          <w:rPr>
            <w:rFonts w:cs="Arial"/>
          </w:rPr>
          <w:delText>m</w:delText>
        </w:r>
      </w:del>
      <w:r w:rsidRPr="00D22CCD">
        <w:rPr>
          <w:rFonts w:cs="Arial"/>
        </w:rPr>
        <w:t xml:space="preserve">etadata provides a mechanism to </w:t>
      </w:r>
      <w:ins w:id="2153" w:author="Gert Morlion" w:date="2024-08-26T13:56:00Z" w16du:dateUtc="2024-08-26T11:56:00Z">
        <w:r w:rsidR="00C674C8">
          <w:rPr>
            <w:rFonts w:cs="Arial"/>
          </w:rPr>
          <w:t>“read” and apply these system</w:t>
        </w:r>
      </w:ins>
      <w:del w:id="2154" w:author="Gert Morlion" w:date="2024-08-26T13:56:00Z" w16du:dateUtc="2024-08-26T11: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155" w:author="Gert Morlion" w:date="2024-08-26T13:58:00Z" w16du:dateUtc="2024-08-26T11:58:00Z"/>
        </w:rPr>
      </w:pPr>
    </w:p>
    <w:p w14:paraId="4D778290" w14:textId="4C06DCBF" w:rsidR="00453023" w:rsidRPr="00D22CCD" w:rsidDel="00BE1263" w:rsidRDefault="003C59D7">
      <w:pPr>
        <w:pStyle w:val="Bijschrift"/>
        <w:rPr>
          <w:del w:id="2156" w:author="Gert Morlion" w:date="2024-08-26T13:58:00Z" w16du:dateUtc="2024-08-26T11:58:00Z"/>
          <w:rFonts w:cs="Arial"/>
          <w:sz w:val="24"/>
          <w:szCs w:val="24"/>
        </w:rPr>
      </w:pPr>
      <w:del w:id="2157" w:author="Gert Morlion" w:date="2024-08-26T13:58:00Z" w16du:dateUtc="2024-08-26T11:58:00Z">
        <w:r>
          <w:rPr>
            <w:b w:val="0"/>
            <w:noProof/>
            <w:lang w:val="en-US" w:eastAsia="ko-KR"/>
          </w:rPr>
          <w:lastRenderedPageBreak/>
          <w:pict w14:anchorId="5CE8A038">
            <v:shape id="_x0000_i1053" type="#_x0000_t75" alt="" style="width:454.5pt;height:391.5pt;visibility:visible;mso-width-percent:0;mso-height-percent:0;mso-width-percent:0;mso-height-percent:0">
              <v:imagedata r:id="rId54" o:title="Fig 22 (V4"/>
            </v:shape>
          </w:pict>
        </w:r>
      </w:del>
    </w:p>
    <w:p w14:paraId="7CD8A5FA" w14:textId="6B7F9683" w:rsidR="00453023" w:rsidRPr="00D22CCD" w:rsidDel="00BE1263" w:rsidRDefault="007260E2" w:rsidP="3CCBF2F9">
      <w:pPr>
        <w:pStyle w:val="Bijschrift"/>
        <w:jc w:val="center"/>
        <w:rPr>
          <w:del w:id="2158" w:author="Gert Morlion" w:date="2024-08-26T13:58:00Z" w16du:dateUtc="2024-08-26T11:58:00Z"/>
          <w:rFonts w:cs="Arial"/>
          <w:i/>
          <w:iCs/>
        </w:rPr>
      </w:pPr>
      <w:del w:id="2159" w:author="Gert Morlion" w:date="2024-08-26T13:58:00Z" w16du:dateUtc="2024-08-26T11: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3C59D7" w:rsidP="00212271">
      <w:pPr>
        <w:rPr>
          <w:del w:id="2160" w:author="Gert Morlion" w:date="2024-08-26T13:58:00Z" w16du:dateUtc="2024-08-26T11:58:00Z"/>
        </w:rPr>
      </w:pPr>
      <w:del w:id="2161" w:author="Gert Morlion" w:date="2024-08-26T13:58:00Z" w16du:dateUtc="2024-08-26T11:58:00Z">
        <w:r>
          <w:rPr>
            <w:b/>
            <w:noProof/>
            <w:lang w:val="en-US" w:eastAsia="ko-KR"/>
          </w:rPr>
          <w:pict w14:anchorId="6357654D">
            <v:shape id="_x0000_i1054" type="#_x0000_t75" alt="" style="width:344.25pt;height:265.5pt;visibility:visible;mso-width-percent:0;mso-height-percent:0;mso-width-percent:0;mso-height-percent:0">
              <v:imagedata r:id="rId55" o:title="20181219_3 Fig 24 S-101 Exchange Set Catalogue"/>
            </v:shape>
          </w:pict>
        </w:r>
      </w:del>
    </w:p>
    <w:p w14:paraId="0A345FBF" w14:textId="508DE3C5" w:rsidR="00453023" w:rsidRPr="00D22CCD" w:rsidDel="00BE1263" w:rsidRDefault="007260E2">
      <w:pPr>
        <w:pStyle w:val="Bijschrift"/>
        <w:jc w:val="center"/>
        <w:rPr>
          <w:del w:id="2162" w:author="Gert Morlion" w:date="2024-08-26T13:58:00Z" w16du:dateUtc="2024-08-26T11:58:00Z"/>
          <w:rFonts w:cs="Arial"/>
          <w:i/>
        </w:rPr>
      </w:pPr>
      <w:del w:id="2163" w:author="Gert Morlion" w:date="2024-08-26T13:58:00Z" w16du:dateUtc="2024-08-26T11: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ijschrift"/>
        <w:jc w:val="center"/>
        <w:rPr>
          <w:del w:id="2164" w:author="Gert Morlion" w:date="2024-08-26T13:58:00Z" w16du:dateUtc="2024-08-26T11:58:00Z"/>
          <w:rFonts w:cs="Arial"/>
          <w:sz w:val="24"/>
          <w:szCs w:val="24"/>
        </w:rPr>
      </w:pPr>
    </w:p>
    <w:p w14:paraId="274B4BBB" w14:textId="08C57F38" w:rsidR="00212271" w:rsidRPr="00D22CCD" w:rsidDel="00BE1263" w:rsidRDefault="003C59D7">
      <w:pPr>
        <w:keepNext/>
        <w:rPr>
          <w:del w:id="2165" w:author="Gert Morlion" w:date="2024-08-26T13:58:00Z" w16du:dateUtc="2024-08-26T11:58:00Z"/>
        </w:rPr>
      </w:pPr>
      <w:del w:id="2166" w:author="Gert Morlion" w:date="2024-08-26T13:58:00Z" w16du:dateUtc="2024-08-26T11:58:00Z">
        <w:r>
          <w:rPr>
            <w:noProof/>
            <w:lang w:val="en-US" w:eastAsia="ko-KR"/>
          </w:rPr>
          <w:pict w14:anchorId="2AD61676">
            <v:shape id="_x0000_i1055" type="#_x0000_t75" alt="" style="width:453.75pt;height:243pt;visibility:visible;mso-width-percent:0;mso-height-percent:0;mso-width-percent:0;mso-height-percent:0">
              <v:imagedata r:id="rId56" o:title=""/>
            </v:shape>
          </w:pict>
        </w:r>
      </w:del>
    </w:p>
    <w:p w14:paraId="0EA50108" w14:textId="04579490" w:rsidR="00453023" w:rsidRPr="00D22CCD" w:rsidDel="00BE1263" w:rsidRDefault="007260E2" w:rsidP="3CCBF2F9">
      <w:pPr>
        <w:pStyle w:val="Bijschrift"/>
        <w:jc w:val="center"/>
        <w:rPr>
          <w:del w:id="2167" w:author="Gert Morlion" w:date="2024-08-26T13:58:00Z" w16du:dateUtc="2024-08-26T11:58:00Z"/>
          <w:i/>
          <w:iCs/>
        </w:rPr>
      </w:pPr>
      <w:del w:id="2168" w:author="Gert Morlion" w:date="2024-08-26T13:58:00Z" w16du:dateUtc="2024-08-26T11: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3C59D7">
      <w:pPr>
        <w:pStyle w:val="Bijschrift"/>
        <w:rPr>
          <w:rFonts w:cs="Arial"/>
          <w:sz w:val="24"/>
          <w:szCs w:val="24"/>
        </w:rPr>
      </w:pPr>
      <w:del w:id="2169" w:author="Gert Morlion" w:date="2024-08-26T13:58:00Z" w16du:dateUtc="2024-08-26T11:58:00Z">
        <w:r>
          <w:rPr>
            <w:rFonts w:cs="Arial"/>
            <w:b w:val="0"/>
            <w:noProof/>
            <w:color w:val="000000"/>
            <w:lang w:val="en-US" w:eastAsia="ko-KR"/>
          </w:rPr>
          <w:lastRenderedPageBreak/>
          <w:pict w14:anchorId="72287E63">
            <v:shape id="_x0000_i1056" type="#_x0000_t75" alt="" style="width:453pt;height:416.25pt;visibility:visible;mso-width-percent:0;mso-height-percent:0;mso-width-percent:0;mso-height-percent:0">
              <v:imagedata r:id="rId57" o:title=""/>
            </v:shape>
          </w:pict>
        </w:r>
      </w:del>
    </w:p>
    <w:p w14:paraId="08D61ADC" w14:textId="3ED82ACF" w:rsidR="00453023" w:rsidRPr="00D22CCD" w:rsidDel="00BE1263" w:rsidRDefault="007260E2" w:rsidP="3CCBF2F9">
      <w:pPr>
        <w:pStyle w:val="Bijschrift"/>
        <w:jc w:val="center"/>
        <w:rPr>
          <w:del w:id="2170" w:author="Gert Morlion" w:date="2024-08-26T13:58:00Z" w16du:dateUtc="2024-08-26T11:58:00Z"/>
          <w:i/>
          <w:iCs/>
          <w:lang w:eastAsia="de-DE"/>
        </w:rPr>
      </w:pPr>
      <w:del w:id="2171" w:author="Gert Morlion" w:date="2024-08-26T13:58:00Z" w16du:dateUtc="2024-08-26T11: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172" w:author="Gert Morlion" w:date="2024-08-26T13:58:00Z" w16du:dateUtc="2024-08-26T11: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173"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174" w:author="Gert Morlion" w:date="2024-08-26T13:59:00Z" w16du:dateUtc="2024-08-26T11:59:00Z">
        <w:r w:rsidR="00283C20">
          <w:rPr>
            <w:lang w:eastAsia="de-DE"/>
          </w:rPr>
          <w:t>17</w:t>
        </w:r>
      </w:ins>
      <w:del w:id="2175" w:author="Gert Morlion" w:date="2024-08-26T13:59:00Z" w16du:dateUtc="2024-08-26T11:59:00Z">
        <w:r w:rsidRPr="00D22CCD" w:rsidDel="00283C20">
          <w:rPr>
            <w:lang w:eastAsia="de-DE"/>
          </w:rPr>
          <w:delText>4a</w:delText>
        </w:r>
      </w:del>
      <w:ins w:id="2176" w:author="Gert Morlion" w:date="2024-08-26T13:59:00Z" w16du:dateUtc="2024-08-26T11:59:00Z">
        <w:r w:rsidR="0004358F">
          <w:rPr>
            <w:lang w:eastAsia="de-DE"/>
          </w:rPr>
          <w:t xml:space="preserve">, </w:t>
        </w:r>
      </w:ins>
      <w:ins w:id="2177" w:author="Gert Morlion" w:date="2024-08-26T13:59:00Z">
        <w:r w:rsidR="0004358F">
          <w:rPr>
            <w:lang w:eastAsia="de-DE"/>
          </w:rPr>
          <w:t>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178" w:author="Gert Morlion" w:date="2024-08-26T13:59:00Z" w16du:dateUtc="2024-08-26T11:59:00Z"/>
          <w:lang w:eastAsia="de-DE"/>
        </w:rPr>
      </w:pPr>
      <w:del w:id="2179" w:author="Gert Morlion" w:date="2024-08-26T13:59:00Z" w16du:dateUtc="2024-08-26T11: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Kop3"/>
        <w:jc w:val="both"/>
      </w:pPr>
      <w:bookmarkStart w:id="2180" w:name="_Toc487203185"/>
      <w:commentRangeStart w:id="2181"/>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180"/>
      <w:commentRangeEnd w:id="2181"/>
      <w:r w:rsidR="00AC585C">
        <w:rPr>
          <w:rStyle w:val="Verwijzingopmerking"/>
          <w:b w:val="0"/>
          <w:bCs w:val="0"/>
        </w:rPr>
        <w:commentReference w:id="2181"/>
      </w:r>
    </w:p>
    <w:p w14:paraId="4CA33944" w14:textId="5A6B2F4C" w:rsidR="00453023" w:rsidRDefault="007260E2" w:rsidP="00212271">
      <w:pPr>
        <w:autoSpaceDE w:val="0"/>
        <w:autoSpaceDN w:val="0"/>
        <w:adjustRightInd w:val="0"/>
        <w:rPr>
          <w:ins w:id="2182" w:author="Gert Morlion" w:date="2024-08-26T14:03:00Z" w16du:dateUtc="2024-08-26T12:03:00Z"/>
          <w:lang w:eastAsia="de-DE"/>
        </w:rPr>
      </w:pPr>
      <w:del w:id="2183" w:author="Gert Morlion" w:date="2024-08-26T14:02:00Z" w16du:dateUtc="2024-08-26T12:02:00Z">
        <w:r w:rsidRPr="00D22CCD" w:rsidDel="00C068CC">
          <w:rPr>
            <w:lang w:eastAsia="de-DE"/>
          </w:rPr>
          <w:delText xml:space="preserve">The </w:delText>
        </w:r>
      </w:del>
      <w:del w:id="2184" w:author="Gert Morlion" w:date="2024-08-26T14:00:00Z" w16du:dateUtc="2024-08-26T12:00:00Z">
        <w:r w:rsidRPr="00D22CCD" w:rsidDel="00770D0C">
          <w:rPr>
            <w:lang w:eastAsia="de-DE"/>
          </w:rPr>
          <w:delText>c</w:delText>
        </w:r>
      </w:del>
      <w:del w:id="2185" w:author="Gert Morlion" w:date="2024-08-26T14:02:00Z" w16du:dateUtc="2024-08-26T12:02:00Z">
        <w:r w:rsidRPr="00D22CCD" w:rsidDel="00C068CC">
          <w:rPr>
            <w:lang w:eastAsia="de-DE"/>
          </w:rPr>
          <w:delText xml:space="preserve">atalogue </w:delText>
        </w:r>
      </w:del>
      <w:del w:id="2186" w:author="Gert Morlion" w:date="2024-08-26T14:01:00Z" w16du:dateUtc="2024-08-26T12:01:00Z">
        <w:r w:rsidRPr="00D22CCD" w:rsidDel="00BB77B8">
          <w:rPr>
            <w:lang w:eastAsia="de-DE"/>
          </w:rPr>
          <w:delText>file is defined in XML schema language.</w:delText>
        </w:r>
      </w:del>
      <w:del w:id="2187" w:author="Gert Morlion" w:date="2024-08-26T14:02:00Z" w16du:dateUtc="2024-08-26T12:02:00Z">
        <w:r w:rsidRPr="00D22CCD" w:rsidDel="00C068CC">
          <w:rPr>
            <w:lang w:eastAsia="de-DE"/>
          </w:rPr>
          <w:delText xml:space="preserve">  </w:delText>
        </w:r>
      </w:del>
      <w:r w:rsidRPr="00D22CCD">
        <w:rPr>
          <w:lang w:eastAsia="de-DE"/>
        </w:rPr>
        <w:t xml:space="preserve">The Exchange </w:t>
      </w:r>
      <w:ins w:id="2188" w:author="Gert Morlion" w:date="2024-08-26T14:01:00Z" w16du:dateUtc="2024-08-26T12:01:00Z">
        <w:r w:rsidR="00BB77B8">
          <w:rPr>
            <w:lang w:eastAsia="de-DE"/>
          </w:rPr>
          <w:t>C</w:t>
        </w:r>
      </w:ins>
      <w:del w:id="2189" w:author="Gert Morlion" w:date="2024-08-26T14:01:00Z" w16du:dateUtc="2024-08-26T12:01:00Z">
        <w:r w:rsidRPr="00D22CCD" w:rsidDel="00BB77B8">
          <w:rPr>
            <w:lang w:eastAsia="de-DE"/>
          </w:rPr>
          <w:delText>c</w:delText>
        </w:r>
      </w:del>
      <w:r w:rsidRPr="00D22CCD">
        <w:rPr>
          <w:lang w:eastAsia="de-DE"/>
        </w:rPr>
        <w:t xml:space="preserve">atalogue inherits the </w:t>
      </w:r>
      <w:ins w:id="2190" w:author="Gert Morlion" w:date="2024-08-26T14:01:00Z" w16du:dateUtc="2024-08-26T12:01:00Z">
        <w:r w:rsidR="00BB77B8">
          <w:rPr>
            <w:lang w:eastAsia="de-DE"/>
          </w:rPr>
          <w:t>D</w:t>
        </w:r>
      </w:ins>
      <w:del w:id="2191" w:author="Gert Morlion" w:date="2024-08-26T14:01:00Z" w16du:dateUtc="2024-08-26T12:01:00Z">
        <w:r w:rsidRPr="00D22CCD" w:rsidDel="00BB77B8">
          <w:rPr>
            <w:lang w:eastAsia="de-DE"/>
          </w:rPr>
          <w:delText>d</w:delText>
        </w:r>
      </w:del>
      <w:r w:rsidRPr="00D22CCD">
        <w:rPr>
          <w:lang w:eastAsia="de-DE"/>
        </w:rPr>
        <w:t xml:space="preserve">ataset </w:t>
      </w:r>
      <w:ins w:id="2192" w:author="Gert Morlion" w:date="2024-08-26T14:01:00Z" w16du:dateUtc="2024-08-26T12:01:00Z">
        <w:r w:rsidR="00BB77B8">
          <w:rPr>
            <w:lang w:eastAsia="de-DE"/>
          </w:rPr>
          <w:t>D</w:t>
        </w:r>
      </w:ins>
      <w:del w:id="2193" w:author="Gert Morlion" w:date="2024-08-26T14:01:00Z" w16du:dateUtc="2024-08-26T12:01:00Z">
        <w:r w:rsidRPr="00D22CCD" w:rsidDel="00BB77B8">
          <w:rPr>
            <w:lang w:eastAsia="de-DE"/>
          </w:rPr>
          <w:delText>d</w:delText>
        </w:r>
      </w:del>
      <w:r w:rsidRPr="00D22CCD">
        <w:rPr>
          <w:lang w:eastAsia="de-DE"/>
        </w:rPr>
        <w:t xml:space="preserve">iscovery </w:t>
      </w:r>
      <w:ins w:id="2194" w:author="Gert Morlion" w:date="2024-08-26T14:01:00Z" w16du:dateUtc="2024-08-26T12:01:00Z">
        <w:r w:rsidR="00BB77B8">
          <w:rPr>
            <w:lang w:eastAsia="de-DE"/>
          </w:rPr>
          <w:t>M</w:t>
        </w:r>
      </w:ins>
      <w:del w:id="2195" w:author="Gert Morlion" w:date="2024-08-26T14:01:00Z" w16du:dateUtc="2024-08-26T12:01:00Z">
        <w:r w:rsidRPr="00D22CCD" w:rsidDel="00BB77B8">
          <w:rPr>
            <w:lang w:eastAsia="de-DE"/>
          </w:rPr>
          <w:delText>m</w:delText>
        </w:r>
      </w:del>
      <w:r w:rsidRPr="00D22CCD">
        <w:rPr>
          <w:lang w:eastAsia="de-DE"/>
        </w:rPr>
        <w:t>etadata</w:t>
      </w:r>
      <w:ins w:id="2196" w:author="Gert Morlion" w:date="2024-08-26T14:01:00Z">
        <w:r w:rsidR="00BB77B8">
          <w:rPr>
            <w:lang w:eastAsia="de-DE"/>
          </w:rPr>
          <w:t>, Support File Discovery Metadata and Catalogue Discovery Metadata</w:t>
        </w:r>
      </w:ins>
      <w:r w:rsidRPr="00D22CCD">
        <w:rPr>
          <w:lang w:eastAsia="de-DE"/>
        </w:rPr>
        <w:t xml:space="preserve"> </w:t>
      </w:r>
      <w:del w:id="2197" w:author="Gert Morlion" w:date="2024-08-26T14:02:00Z" w16du:dateUtc="2024-08-26T12: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753ED4">
        <w:trPr>
          <w:trHeight w:val="20"/>
          <w:tblHeader/>
          <w:ins w:id="219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199" w:author="Gert Morlion" w:date="2024-08-26T14:03:00Z"/>
                <w:rFonts w:cs="Arial"/>
                <w:b/>
                <w:bCs/>
                <w:sz w:val="16"/>
                <w:szCs w:val="16"/>
                <w:lang w:eastAsia="en-US"/>
              </w:rPr>
            </w:pPr>
            <w:ins w:id="2200"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201" w:author="Gert Morlion" w:date="2024-08-26T14:03:00Z"/>
                <w:rFonts w:cs="Arial"/>
                <w:b/>
                <w:bCs/>
                <w:sz w:val="16"/>
                <w:szCs w:val="16"/>
                <w:lang w:eastAsia="en-US"/>
              </w:rPr>
            </w:pPr>
            <w:ins w:id="2202"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203" w:author="Gert Morlion" w:date="2024-08-26T14:03:00Z"/>
                <w:rFonts w:cs="Arial"/>
                <w:b/>
                <w:bCs/>
                <w:sz w:val="16"/>
                <w:szCs w:val="16"/>
                <w:lang w:eastAsia="en-US"/>
              </w:rPr>
            </w:pPr>
            <w:ins w:id="2204"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205" w:author="Gert Morlion" w:date="2024-08-26T14:03:00Z"/>
                <w:rFonts w:cs="Arial"/>
                <w:b/>
                <w:bCs/>
                <w:sz w:val="16"/>
                <w:szCs w:val="16"/>
                <w:lang w:eastAsia="en-US"/>
              </w:rPr>
            </w:pPr>
            <w:ins w:id="2206"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207" w:author="Gert Morlion" w:date="2024-08-26T14:03:00Z"/>
                <w:rFonts w:cs="Arial"/>
                <w:b/>
                <w:bCs/>
                <w:sz w:val="16"/>
                <w:szCs w:val="16"/>
                <w:lang w:eastAsia="en-US"/>
              </w:rPr>
            </w:pPr>
            <w:ins w:id="2208" w:author="Gert Morlion" w:date="2024-08-26T14:03:00Z">
              <w:r w:rsidRPr="00753ED4">
                <w:rPr>
                  <w:rFonts w:cs="Arial"/>
                  <w:b/>
                  <w:bCs/>
                  <w:sz w:val="16"/>
                  <w:szCs w:val="16"/>
                  <w:lang w:eastAsia="en-US"/>
                </w:rPr>
                <w:t>Remarks</w:t>
              </w:r>
            </w:ins>
          </w:p>
        </w:tc>
      </w:tr>
      <w:tr w:rsidR="00753ED4" w:rsidRPr="00753ED4" w14:paraId="7685E1D1" w14:textId="77777777" w:rsidTr="00753ED4">
        <w:trPr>
          <w:trHeight w:val="20"/>
          <w:tblHeader/>
          <w:ins w:id="220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C7D014" w14:textId="77777777" w:rsidR="00753ED4" w:rsidRPr="00753ED4" w:rsidRDefault="00753ED4" w:rsidP="00753ED4">
            <w:pPr>
              <w:spacing w:before="100" w:beforeAutospacing="1" w:after="0" w:line="240" w:lineRule="auto"/>
              <w:jc w:val="left"/>
              <w:rPr>
                <w:ins w:id="2210" w:author="Gert Morlion" w:date="2024-08-26T14:03:00Z"/>
                <w:rFonts w:cs="Arial"/>
                <w:sz w:val="16"/>
                <w:szCs w:val="16"/>
                <w:lang w:eastAsia="en-US"/>
              </w:rPr>
            </w:pPr>
            <w:ins w:id="2211" w:author="Gert Morlion" w:date="2024-08-26T14:03:00Z">
              <w:r w:rsidRPr="00753ED4">
                <w:rPr>
                  <w:rFonts w:cs="Arial"/>
                  <w:sz w:val="16"/>
                  <w:szCs w:val="16"/>
                  <w:lang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77777777" w:rsidR="00753ED4" w:rsidRPr="00753ED4" w:rsidRDefault="00753ED4" w:rsidP="00753ED4">
            <w:pPr>
              <w:spacing w:before="100" w:beforeAutospacing="1" w:after="0" w:line="240" w:lineRule="auto"/>
              <w:jc w:val="left"/>
              <w:rPr>
                <w:ins w:id="2212" w:author="Gert Morlion" w:date="2024-08-26T14:03:00Z"/>
                <w:rFonts w:cs="Arial"/>
                <w:sz w:val="16"/>
                <w:szCs w:val="16"/>
                <w:lang w:eastAsia="en-US"/>
              </w:rPr>
            </w:pPr>
            <w:ins w:id="2213" w:author="Gert Morlion" w:date="2024-08-26T14:03:00Z">
              <w:r w:rsidRPr="00753ED4">
                <w:rPr>
                  <w:rFonts w:cs="Arial"/>
                  <w:sz w:val="16"/>
                  <w:szCs w:val="16"/>
                  <w:lang w:eastAsia="en-US"/>
                </w:rPr>
                <w:t>An Exchange Catalogue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3EE5455" w14:textId="77777777" w:rsidR="00753ED4" w:rsidRPr="00753ED4" w:rsidRDefault="00753ED4" w:rsidP="00753ED4">
            <w:pPr>
              <w:spacing w:before="100" w:beforeAutospacing="1" w:after="0" w:line="240" w:lineRule="auto"/>
              <w:jc w:val="center"/>
              <w:rPr>
                <w:ins w:id="2214" w:author="Gert Morlion" w:date="2024-08-26T14:03:00Z"/>
                <w:rFonts w:cs="Arial"/>
                <w:sz w:val="16"/>
                <w:szCs w:val="16"/>
                <w:lang w:eastAsia="en-US"/>
              </w:rPr>
            </w:pPr>
            <w:ins w:id="2215" w:author="Gert Morlion" w:date="2024-08-26T14:03:00Z">
              <w:r w:rsidRPr="00753ED4">
                <w:rPr>
                  <w:rFonts w:cs="Arial"/>
                  <w:sz w:val="16"/>
                  <w:szCs w:val="16"/>
                  <w:lang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925ED2A" w14:textId="77777777" w:rsidR="00753ED4" w:rsidRPr="00753ED4" w:rsidRDefault="00753ED4" w:rsidP="00753ED4">
            <w:pPr>
              <w:spacing w:before="100" w:beforeAutospacing="1" w:after="0" w:line="240" w:lineRule="auto"/>
              <w:jc w:val="left"/>
              <w:rPr>
                <w:ins w:id="2216"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F082524" w14:textId="77777777" w:rsidR="00753ED4" w:rsidRPr="00753ED4" w:rsidRDefault="00753ED4" w:rsidP="00753ED4">
            <w:pPr>
              <w:spacing w:before="100" w:beforeAutospacing="1" w:after="0" w:line="240" w:lineRule="auto"/>
              <w:jc w:val="left"/>
              <w:rPr>
                <w:ins w:id="2217" w:author="Gert Morlion" w:date="2024-08-26T14:03:00Z"/>
                <w:rFonts w:cs="Arial"/>
                <w:sz w:val="16"/>
                <w:szCs w:val="16"/>
                <w:lang w:eastAsia="en-US"/>
              </w:rPr>
            </w:pPr>
            <w:ins w:id="2218" w:author="Gert Morlion" w:date="2024-08-26T14:03:00Z">
              <w:r w:rsidRPr="00753ED4">
                <w:rPr>
                  <w:rFonts w:cs="Arial"/>
                  <w:sz w:val="16"/>
                  <w:szCs w:val="16"/>
                  <w:lang w:eastAsia="en-US"/>
                </w:rPr>
                <w:t>-</w:t>
              </w:r>
            </w:ins>
          </w:p>
        </w:tc>
      </w:tr>
      <w:tr w:rsidR="00753ED4" w:rsidRPr="00753ED4" w14:paraId="09EA2758" w14:textId="77777777" w:rsidTr="00753ED4">
        <w:trPr>
          <w:trHeight w:val="20"/>
          <w:tblHeader/>
          <w:ins w:id="221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93505FE" w14:textId="77777777" w:rsidR="00753ED4" w:rsidRPr="00753ED4" w:rsidRDefault="00753ED4" w:rsidP="00753ED4">
            <w:pPr>
              <w:spacing w:before="100" w:beforeAutospacing="1" w:after="0" w:line="240" w:lineRule="auto"/>
              <w:jc w:val="left"/>
              <w:rPr>
                <w:ins w:id="2220" w:author="Gert Morlion" w:date="2024-08-26T14:03:00Z"/>
                <w:rFonts w:cs="Arial"/>
                <w:sz w:val="16"/>
                <w:szCs w:val="16"/>
                <w:lang w:eastAsia="en-US"/>
              </w:rPr>
            </w:pPr>
            <w:ins w:id="2221" w:author="Gert Morlion" w:date="2024-08-26T14:03:00Z">
              <w:r w:rsidRPr="00753ED4">
                <w:rPr>
                  <w:rFonts w:cs="Arial"/>
                  <w:sz w:val="16"/>
                  <w:szCs w:val="16"/>
                  <w:lang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77777777" w:rsidR="00753ED4" w:rsidRPr="00753ED4" w:rsidRDefault="00753ED4" w:rsidP="00753ED4">
            <w:pPr>
              <w:spacing w:before="100" w:beforeAutospacing="1" w:after="0" w:line="240" w:lineRule="auto"/>
              <w:jc w:val="left"/>
              <w:rPr>
                <w:ins w:id="2222" w:author="Gert Morlion" w:date="2024-08-26T14:03:00Z"/>
                <w:rFonts w:cs="Arial"/>
                <w:sz w:val="16"/>
                <w:szCs w:val="16"/>
                <w:lang w:eastAsia="en-US"/>
              </w:rPr>
            </w:pPr>
            <w:ins w:id="2223" w:author="Gert Morlion" w:date="2024-08-26T14:03:00Z">
              <w:r w:rsidRPr="00753ED4">
                <w:rPr>
                  <w:rFonts w:cs="Arial"/>
                  <w:sz w:val="16"/>
                  <w:szCs w:val="16"/>
                  <w:lang w:eastAsia="en-US"/>
                </w:rPr>
                <w:t>Uniquely identifies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DBC33FF" w14:textId="77777777" w:rsidR="00753ED4" w:rsidRPr="00753ED4" w:rsidRDefault="00753ED4" w:rsidP="00753ED4">
            <w:pPr>
              <w:spacing w:before="100" w:beforeAutospacing="1" w:after="0" w:line="240" w:lineRule="auto"/>
              <w:jc w:val="center"/>
              <w:rPr>
                <w:ins w:id="2224" w:author="Gert Morlion" w:date="2024-08-26T14:03:00Z"/>
                <w:rFonts w:cs="Arial"/>
                <w:sz w:val="16"/>
                <w:szCs w:val="16"/>
                <w:lang w:eastAsia="en-US"/>
              </w:rPr>
            </w:pPr>
            <w:ins w:id="2225"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8238066" w14:textId="77777777" w:rsidR="00753ED4" w:rsidRPr="00753ED4" w:rsidRDefault="00753ED4" w:rsidP="00753ED4">
            <w:pPr>
              <w:spacing w:before="100" w:beforeAutospacing="1" w:after="0" w:line="240" w:lineRule="auto"/>
              <w:jc w:val="left"/>
              <w:rPr>
                <w:ins w:id="2226" w:author="Gert Morlion" w:date="2024-08-26T14:03:00Z"/>
                <w:rFonts w:cs="Arial"/>
                <w:sz w:val="16"/>
                <w:szCs w:val="16"/>
                <w:lang w:eastAsia="en-US"/>
              </w:rPr>
            </w:pPr>
            <w:ins w:id="2227" w:author="Gert Morlion" w:date="2024-08-26T14:03:00Z">
              <w:r w:rsidRPr="00753ED4">
                <w:rPr>
                  <w:rFonts w:cs="Arial"/>
                  <w:sz w:val="16"/>
                  <w:szCs w:val="16"/>
                  <w:lang w:eastAsia="en-US"/>
                </w:rPr>
                <w:t>S100_ExchangeCatalogueIdentifier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5019CD3" w14:textId="77777777" w:rsidR="00753ED4" w:rsidRPr="00753ED4" w:rsidRDefault="00753ED4" w:rsidP="00753ED4">
            <w:pPr>
              <w:spacing w:before="100" w:beforeAutospacing="1" w:after="0" w:line="240" w:lineRule="auto"/>
              <w:jc w:val="left"/>
              <w:rPr>
                <w:ins w:id="2228" w:author="Gert Morlion" w:date="2024-08-26T14:03:00Z"/>
                <w:rFonts w:cs="Arial"/>
                <w:sz w:val="16"/>
                <w:szCs w:val="16"/>
                <w:lang w:eastAsia="en-US"/>
              </w:rPr>
            </w:pPr>
            <w:ins w:id="2229" w:author="Gert Morlion" w:date="2024-08-26T14:03:00Z">
              <w:r w:rsidRPr="00753ED4">
                <w:rPr>
                  <w:rFonts w:cs="Arial"/>
                  <w:sz w:val="16"/>
                  <w:szCs w:val="16"/>
                  <w:lang w:eastAsia="en-US"/>
                </w:rPr>
                <w:t>0..1 multiplicity in S-100 restricted to 1 in S-101</w:t>
              </w:r>
            </w:ins>
          </w:p>
        </w:tc>
      </w:tr>
      <w:tr w:rsidR="00753ED4" w:rsidRPr="00753ED4" w14:paraId="07338E5E" w14:textId="77777777" w:rsidTr="00753ED4">
        <w:trPr>
          <w:trHeight w:val="20"/>
          <w:tblHeader/>
          <w:ins w:id="223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6F40287" w14:textId="77777777" w:rsidR="00753ED4" w:rsidRPr="00753ED4" w:rsidRDefault="00753ED4" w:rsidP="00753ED4">
            <w:pPr>
              <w:spacing w:before="100" w:beforeAutospacing="1" w:after="0" w:line="240" w:lineRule="auto"/>
              <w:jc w:val="left"/>
              <w:rPr>
                <w:ins w:id="2231" w:author="Gert Morlion" w:date="2024-08-26T14:03:00Z"/>
                <w:rFonts w:cs="Arial"/>
                <w:sz w:val="16"/>
                <w:szCs w:val="16"/>
                <w:lang w:eastAsia="en-US"/>
              </w:rPr>
            </w:pPr>
            <w:ins w:id="2232" w:author="Gert Morlion" w:date="2024-08-26T14:03:00Z">
              <w:r w:rsidRPr="00753ED4">
                <w:rPr>
                  <w:rFonts w:cs="Arial"/>
                  <w:sz w:val="16"/>
                  <w:szCs w:val="16"/>
                  <w:lang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77777777" w:rsidR="00753ED4" w:rsidRPr="00753ED4" w:rsidRDefault="00753ED4" w:rsidP="00753ED4">
            <w:pPr>
              <w:spacing w:before="100" w:beforeAutospacing="1" w:after="0" w:line="240" w:lineRule="auto"/>
              <w:jc w:val="left"/>
              <w:rPr>
                <w:ins w:id="2233" w:author="Gert Morlion" w:date="2024-08-26T14:03:00Z"/>
                <w:rFonts w:cs="Arial"/>
                <w:sz w:val="16"/>
                <w:szCs w:val="16"/>
                <w:lang w:eastAsia="en-US"/>
              </w:rPr>
            </w:pPr>
            <w:ins w:id="2234" w:author="Gert Morlion" w:date="2024-08-26T14:03:00Z">
              <w:r w:rsidRPr="00753ED4">
                <w:rPr>
                  <w:rFonts w:cs="Arial"/>
                  <w:sz w:val="16"/>
                  <w:szCs w:val="16"/>
                  <w:lang w:eastAsia="en-US"/>
                </w:rPr>
                <w:t>Details about the issuer of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D7049D7" w14:textId="77777777" w:rsidR="00753ED4" w:rsidRPr="00753ED4" w:rsidRDefault="00753ED4" w:rsidP="00753ED4">
            <w:pPr>
              <w:spacing w:before="100" w:beforeAutospacing="1" w:after="0" w:line="240" w:lineRule="auto"/>
              <w:jc w:val="center"/>
              <w:rPr>
                <w:ins w:id="2235" w:author="Gert Morlion" w:date="2024-08-26T14:03:00Z"/>
                <w:rFonts w:cs="Arial"/>
                <w:sz w:val="16"/>
                <w:szCs w:val="16"/>
                <w:lang w:eastAsia="en-US"/>
              </w:rPr>
            </w:pPr>
            <w:ins w:id="2236"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7CDA376" w14:textId="77777777" w:rsidR="00753ED4" w:rsidRPr="00753ED4" w:rsidRDefault="00753ED4" w:rsidP="00753ED4">
            <w:pPr>
              <w:spacing w:before="100" w:beforeAutospacing="1" w:after="0" w:line="240" w:lineRule="auto"/>
              <w:jc w:val="left"/>
              <w:rPr>
                <w:ins w:id="2237" w:author="Gert Morlion" w:date="2024-08-26T14:03:00Z"/>
                <w:rFonts w:cs="Arial"/>
                <w:sz w:val="16"/>
                <w:szCs w:val="16"/>
                <w:lang w:eastAsia="en-US"/>
              </w:rPr>
            </w:pPr>
            <w:ins w:id="2238" w:author="Gert Morlion" w:date="2024-08-26T14:03:00Z">
              <w:r w:rsidRPr="00753ED4">
                <w:rPr>
                  <w:rFonts w:cs="Arial"/>
                  <w:sz w:val="16"/>
                  <w:szCs w:val="16"/>
                  <w:lang w:eastAsia="en-US"/>
                </w:rPr>
                <w:t>S100_CataloguePointOfContact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7049E23" w14:textId="77777777" w:rsidR="00753ED4" w:rsidRPr="00753ED4" w:rsidRDefault="00753ED4" w:rsidP="00753ED4">
            <w:pPr>
              <w:spacing w:before="100" w:beforeAutospacing="1" w:after="0" w:line="240" w:lineRule="auto"/>
              <w:jc w:val="left"/>
              <w:rPr>
                <w:ins w:id="2239" w:author="Gert Morlion" w:date="2024-08-26T14:03:00Z"/>
                <w:rFonts w:cs="Arial"/>
                <w:sz w:val="16"/>
                <w:szCs w:val="16"/>
                <w:lang w:eastAsia="en-US"/>
              </w:rPr>
            </w:pPr>
            <w:ins w:id="2240" w:author="Gert Morlion" w:date="2024-08-26T14:03:00Z">
              <w:r w:rsidRPr="00753ED4">
                <w:rPr>
                  <w:rFonts w:cs="Arial"/>
                  <w:sz w:val="16"/>
                  <w:szCs w:val="16"/>
                  <w:lang w:eastAsia="en-US"/>
                </w:rPr>
                <w:t>0..1 multiplicity in S-100 restricted to 1 in S-101</w:t>
              </w:r>
            </w:ins>
          </w:p>
        </w:tc>
      </w:tr>
      <w:tr w:rsidR="00753ED4" w:rsidRPr="00753ED4" w14:paraId="2E4C6824" w14:textId="77777777" w:rsidTr="00753ED4">
        <w:trPr>
          <w:trHeight w:val="20"/>
          <w:tblHeader/>
          <w:ins w:id="224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FE9641E" w14:textId="77777777" w:rsidR="00753ED4" w:rsidRPr="00753ED4" w:rsidRDefault="00753ED4" w:rsidP="00753ED4">
            <w:pPr>
              <w:spacing w:before="100" w:beforeAutospacing="1" w:after="0" w:line="240" w:lineRule="auto"/>
              <w:jc w:val="left"/>
              <w:rPr>
                <w:ins w:id="2242" w:author="Gert Morlion" w:date="2024-08-26T14:03:00Z"/>
                <w:rFonts w:cs="Arial"/>
                <w:sz w:val="16"/>
                <w:szCs w:val="16"/>
                <w:lang w:eastAsia="en-US"/>
              </w:rPr>
            </w:pPr>
            <w:ins w:id="2243" w:author="Gert Morlion" w:date="2024-08-26T14:03:00Z">
              <w:r w:rsidRPr="00753ED4">
                <w:rPr>
                  <w:rFonts w:cs="Arial"/>
                  <w:sz w:val="16"/>
                  <w:szCs w:val="16"/>
                  <w:lang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7777777" w:rsidR="00753ED4" w:rsidRPr="00753ED4" w:rsidRDefault="00753ED4" w:rsidP="00753ED4">
            <w:pPr>
              <w:spacing w:before="100" w:beforeAutospacing="1" w:after="0" w:line="240" w:lineRule="auto"/>
              <w:jc w:val="left"/>
              <w:rPr>
                <w:ins w:id="2244" w:author="Gert Morlion" w:date="2024-08-26T14:03:00Z"/>
                <w:rFonts w:cs="Arial"/>
                <w:sz w:val="16"/>
                <w:szCs w:val="16"/>
                <w:lang w:eastAsia="en-US"/>
              </w:rPr>
            </w:pPr>
            <w:ins w:id="2245" w:author="Gert Morlion" w:date="2024-08-26T14:03:00Z">
              <w:r w:rsidRPr="00753ED4">
                <w:rPr>
                  <w:rFonts w:cs="Arial"/>
                  <w:sz w:val="16"/>
                  <w:szCs w:val="16"/>
                  <w:lang w:eastAsia="en-US"/>
                </w:rPr>
                <w:t>Details about the Product Specifications used for the datasets contained in the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08A92F0" w14:textId="77777777" w:rsidR="00753ED4" w:rsidRPr="00753ED4" w:rsidRDefault="00753ED4" w:rsidP="00753ED4">
            <w:pPr>
              <w:spacing w:before="100" w:beforeAutospacing="1" w:after="0" w:line="240" w:lineRule="auto"/>
              <w:jc w:val="center"/>
              <w:rPr>
                <w:ins w:id="2246" w:author="Gert Morlion" w:date="2024-08-26T14:03:00Z"/>
                <w:rFonts w:cs="Arial"/>
                <w:sz w:val="16"/>
                <w:szCs w:val="16"/>
                <w:lang w:eastAsia="en-US"/>
              </w:rPr>
            </w:pPr>
            <w:ins w:id="2247"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F33E5E5" w14:textId="77777777" w:rsidR="00753ED4" w:rsidRPr="00753ED4" w:rsidRDefault="00753ED4" w:rsidP="00753ED4">
            <w:pPr>
              <w:spacing w:before="100" w:beforeAutospacing="1" w:after="0" w:line="240" w:lineRule="auto"/>
              <w:jc w:val="left"/>
              <w:rPr>
                <w:ins w:id="2248" w:author="Gert Morlion" w:date="2024-08-26T14:03:00Z"/>
                <w:rFonts w:cs="Arial"/>
                <w:sz w:val="16"/>
                <w:szCs w:val="16"/>
                <w:lang w:eastAsia="en-US"/>
              </w:rPr>
            </w:pPr>
            <w:ins w:id="2249" w:author="Gert Morlion" w:date="2024-08-26T14:03:00Z">
              <w:r w:rsidRPr="00753ED4">
                <w:rPr>
                  <w:rFonts w:cs="Arial"/>
                  <w:sz w:val="16"/>
                  <w:szCs w:val="16"/>
                  <w:lang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5073A77" w14:textId="77777777" w:rsidR="00753ED4" w:rsidRPr="00753ED4" w:rsidRDefault="00753ED4" w:rsidP="00753ED4">
            <w:pPr>
              <w:spacing w:before="100" w:beforeAutospacing="1" w:after="0" w:line="240" w:lineRule="auto"/>
              <w:jc w:val="left"/>
              <w:rPr>
                <w:ins w:id="2250" w:author="Gert Morlion" w:date="2024-08-26T14:03:00Z"/>
                <w:rFonts w:cs="Arial"/>
                <w:sz w:val="16"/>
                <w:szCs w:val="16"/>
                <w:lang w:eastAsia="en-US"/>
              </w:rPr>
            </w:pPr>
            <w:ins w:id="2251" w:author="Gert Morlion" w:date="2024-08-26T14:03:00Z">
              <w:r w:rsidRPr="00753ED4">
                <w:rPr>
                  <w:rFonts w:cs="Arial"/>
                  <w:sz w:val="16"/>
                  <w:szCs w:val="16"/>
                  <w:lang w:eastAsia="en-US"/>
                </w:rPr>
                <w:t>The Exchange Catalogue may contain datasets from Product Specifications other than S-101</w:t>
              </w:r>
            </w:ins>
          </w:p>
          <w:p w14:paraId="215AAA85" w14:textId="77777777" w:rsidR="00753ED4" w:rsidRPr="00753ED4" w:rsidRDefault="00753ED4" w:rsidP="00753ED4">
            <w:pPr>
              <w:spacing w:before="100" w:beforeAutospacing="1" w:after="0" w:line="240" w:lineRule="auto"/>
              <w:jc w:val="left"/>
              <w:rPr>
                <w:ins w:id="2252" w:author="Gert Morlion" w:date="2024-08-26T14:03:00Z"/>
                <w:rFonts w:cs="Arial"/>
                <w:sz w:val="16"/>
                <w:szCs w:val="16"/>
                <w:lang w:eastAsia="en-US"/>
              </w:rPr>
            </w:pPr>
            <w:ins w:id="2253" w:author="Gert Morlion" w:date="2024-08-26T14:03:00Z">
              <w:r w:rsidRPr="00753ED4">
                <w:rPr>
                  <w:rFonts w:cs="Arial"/>
                  <w:sz w:val="16"/>
                  <w:szCs w:val="16"/>
                  <w:lang w:eastAsia="en-US"/>
                </w:rPr>
                <w:t>0..* multiplicity in S-100 restricted to 1..* in S-101</w:t>
              </w:r>
            </w:ins>
          </w:p>
        </w:tc>
      </w:tr>
      <w:tr w:rsidR="00753ED4" w:rsidRPr="00753ED4" w14:paraId="17EC39E6" w14:textId="77777777" w:rsidTr="00753ED4">
        <w:trPr>
          <w:trHeight w:val="20"/>
          <w:tblHeader/>
          <w:ins w:id="225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443ECEB" w14:textId="77777777" w:rsidR="00753ED4" w:rsidRPr="00753ED4" w:rsidRDefault="00753ED4" w:rsidP="00753ED4">
            <w:pPr>
              <w:spacing w:before="100" w:beforeAutospacing="1" w:after="0" w:line="240" w:lineRule="auto"/>
              <w:jc w:val="left"/>
              <w:rPr>
                <w:ins w:id="2255" w:author="Gert Morlion" w:date="2024-08-26T14:03:00Z"/>
                <w:rFonts w:cs="Arial"/>
                <w:sz w:val="16"/>
                <w:szCs w:val="16"/>
                <w:lang w:eastAsia="en-US"/>
              </w:rPr>
            </w:pPr>
            <w:ins w:id="2256" w:author="Gert Morlion" w:date="2024-08-26T14:03:00Z">
              <w:r w:rsidRPr="00753ED4">
                <w:rPr>
                  <w:rFonts w:cs="Arial"/>
                  <w:sz w:val="16"/>
                  <w:szCs w:val="16"/>
                  <w:lang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77777777" w:rsidR="00753ED4" w:rsidRPr="00753ED4" w:rsidRDefault="00753ED4" w:rsidP="00753ED4">
            <w:pPr>
              <w:spacing w:before="100" w:beforeAutospacing="1" w:after="0" w:line="240" w:lineRule="auto"/>
              <w:jc w:val="left"/>
              <w:rPr>
                <w:ins w:id="2257" w:author="Gert Morlion" w:date="2024-08-26T14:03:00Z"/>
                <w:rFonts w:cs="Arial"/>
                <w:sz w:val="16"/>
                <w:szCs w:val="16"/>
                <w:lang w:eastAsia="en-US"/>
              </w:rPr>
            </w:pPr>
            <w:ins w:id="2258" w:author="Gert Morlion" w:date="2024-08-26T14:03:00Z">
              <w:r w:rsidRPr="00753ED4">
                <w:rPr>
                  <w:rFonts w:cs="Arial"/>
                  <w:sz w:val="16"/>
                  <w:szCs w:val="16"/>
                  <w:lang w:eastAsia="en-US"/>
                </w:rPr>
                <w:t>Default language and character set used for all metadata records in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F3CF253" w14:textId="77777777" w:rsidR="00753ED4" w:rsidRPr="00753ED4" w:rsidRDefault="00753ED4" w:rsidP="00753ED4">
            <w:pPr>
              <w:spacing w:before="100" w:beforeAutospacing="1" w:after="0" w:line="240" w:lineRule="auto"/>
              <w:jc w:val="center"/>
              <w:rPr>
                <w:ins w:id="2259" w:author="Gert Morlion" w:date="2024-08-26T14:03:00Z"/>
                <w:rFonts w:cs="Arial"/>
                <w:sz w:val="16"/>
                <w:szCs w:val="16"/>
                <w:lang w:eastAsia="en-US"/>
              </w:rPr>
            </w:pPr>
            <w:ins w:id="2260"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0293FFC" w14:textId="77777777" w:rsidR="00753ED4" w:rsidRPr="00753ED4" w:rsidRDefault="00753ED4" w:rsidP="00753ED4">
            <w:pPr>
              <w:spacing w:before="100" w:beforeAutospacing="1" w:after="0" w:line="240" w:lineRule="auto"/>
              <w:jc w:val="left"/>
              <w:rPr>
                <w:ins w:id="2261" w:author="Gert Morlion" w:date="2024-08-26T14:03:00Z"/>
                <w:rFonts w:cs="Arial"/>
                <w:sz w:val="16"/>
                <w:szCs w:val="16"/>
                <w:lang w:eastAsia="en-US"/>
              </w:rPr>
            </w:pPr>
            <w:ins w:id="2262" w:author="Gert Morlion" w:date="2024-08-26T14:03:00Z">
              <w:r w:rsidRPr="00753ED4">
                <w:rPr>
                  <w:rFonts w:cs="Arial"/>
                  <w:sz w:val="16"/>
                  <w:szCs w:val="16"/>
                  <w:lang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9885455" w14:textId="77777777" w:rsidR="00753ED4" w:rsidRPr="00753ED4" w:rsidRDefault="00753ED4" w:rsidP="00753ED4">
            <w:pPr>
              <w:spacing w:before="100" w:beforeAutospacing="1" w:after="0" w:line="240" w:lineRule="auto"/>
              <w:jc w:val="left"/>
              <w:rPr>
                <w:ins w:id="2263" w:author="Gert Morlion" w:date="2024-08-26T14:03:00Z"/>
                <w:rFonts w:cs="Arial"/>
                <w:sz w:val="16"/>
                <w:szCs w:val="16"/>
                <w:lang w:eastAsia="en-US"/>
              </w:rPr>
            </w:pPr>
            <w:ins w:id="2264" w:author="Gert Morlion" w:date="2024-08-26T14:03:00Z">
              <w:r w:rsidRPr="00753ED4">
                <w:rPr>
                  <w:rFonts w:cs="Arial"/>
                  <w:sz w:val="16"/>
                  <w:szCs w:val="16"/>
                  <w:lang w:eastAsia="en-US"/>
                </w:rPr>
                <w:t>All datasets conforming to S-101 Product Specification must use English language as default locale</w:t>
              </w:r>
            </w:ins>
          </w:p>
          <w:p w14:paraId="1E17F3AF" w14:textId="77777777" w:rsidR="00753ED4" w:rsidRPr="00753ED4" w:rsidRDefault="00753ED4" w:rsidP="00753ED4">
            <w:pPr>
              <w:spacing w:before="100" w:beforeAutospacing="1" w:after="0" w:line="240" w:lineRule="auto"/>
              <w:jc w:val="left"/>
              <w:rPr>
                <w:ins w:id="2265" w:author="Gert Morlion" w:date="2024-08-26T14:03:00Z"/>
                <w:rFonts w:cs="Arial"/>
                <w:sz w:val="16"/>
                <w:szCs w:val="16"/>
                <w:lang w:eastAsia="en-US"/>
              </w:rPr>
            </w:pPr>
            <w:ins w:id="2266" w:author="Gert Morlion" w:date="2024-08-26T14:03:00Z">
              <w:r w:rsidRPr="00753ED4">
                <w:rPr>
                  <w:rFonts w:cs="Arial"/>
                  <w:sz w:val="16"/>
                  <w:szCs w:val="16"/>
                  <w:lang w:eastAsia="en-US"/>
                </w:rPr>
                <w:t>0..1 multiplicity in S-100 restricted to 1 in S-101</w:t>
              </w:r>
            </w:ins>
          </w:p>
        </w:tc>
      </w:tr>
      <w:tr w:rsidR="00753ED4" w:rsidRPr="00753ED4" w14:paraId="53423990" w14:textId="77777777" w:rsidTr="00753ED4">
        <w:trPr>
          <w:trHeight w:val="20"/>
          <w:tblHeader/>
          <w:ins w:id="226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C75DE4E" w14:textId="77777777" w:rsidR="00753ED4" w:rsidRPr="00753ED4" w:rsidRDefault="00753ED4" w:rsidP="00753ED4">
            <w:pPr>
              <w:spacing w:before="100" w:beforeAutospacing="1" w:after="0" w:line="240" w:lineRule="auto"/>
              <w:jc w:val="left"/>
              <w:rPr>
                <w:ins w:id="2268" w:author="Gert Morlion" w:date="2024-08-26T14:03:00Z"/>
                <w:rFonts w:cs="Arial"/>
                <w:sz w:val="16"/>
                <w:szCs w:val="16"/>
                <w:lang w:eastAsia="en-US"/>
              </w:rPr>
            </w:pPr>
            <w:ins w:id="2269" w:author="Gert Morlion" w:date="2024-08-26T14:03:00Z">
              <w:r w:rsidRPr="00753ED4">
                <w:rPr>
                  <w:rFonts w:cs="Arial"/>
                  <w:sz w:val="16"/>
                  <w:szCs w:val="16"/>
                  <w:lang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77777777" w:rsidR="00753ED4" w:rsidRPr="00753ED4" w:rsidRDefault="00753ED4" w:rsidP="00753ED4">
            <w:pPr>
              <w:spacing w:before="100" w:beforeAutospacing="1" w:after="0" w:line="240" w:lineRule="auto"/>
              <w:jc w:val="left"/>
              <w:rPr>
                <w:ins w:id="2270" w:author="Gert Morlion" w:date="2024-08-26T14:03:00Z"/>
                <w:rFonts w:cs="Arial"/>
                <w:sz w:val="16"/>
                <w:szCs w:val="16"/>
                <w:lang w:eastAsia="en-US"/>
              </w:rPr>
            </w:pPr>
            <w:ins w:id="2271" w:author="Gert Morlion" w:date="2024-08-26T14:03:00Z">
              <w:r w:rsidRPr="00753ED4">
                <w:rPr>
                  <w:rFonts w:cs="Arial"/>
                  <w:sz w:val="16"/>
                  <w:szCs w:val="16"/>
                  <w:lang w:eastAsia="en-US"/>
                </w:rPr>
                <w:t>Other languages and character sets used for the localized metadata records in this Exchange Catalogue</w:t>
              </w:r>
              <w:r w:rsidRPr="00753ED4" w:rsidDel="005F1D4D">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A6BD7AB" w14:textId="77777777" w:rsidR="00753ED4" w:rsidRPr="00753ED4" w:rsidRDefault="00753ED4" w:rsidP="00753ED4">
            <w:pPr>
              <w:spacing w:before="100" w:beforeAutospacing="1" w:after="0" w:line="240" w:lineRule="auto"/>
              <w:jc w:val="center"/>
              <w:rPr>
                <w:ins w:id="2272" w:author="Gert Morlion" w:date="2024-08-26T14:03:00Z"/>
                <w:rFonts w:cs="Arial"/>
                <w:sz w:val="16"/>
                <w:szCs w:val="16"/>
                <w:lang w:eastAsia="en-US"/>
              </w:rPr>
            </w:pPr>
            <w:ins w:id="2273"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3DA717" w14:textId="77777777" w:rsidR="00753ED4" w:rsidRPr="00753ED4" w:rsidRDefault="00753ED4" w:rsidP="00753ED4">
            <w:pPr>
              <w:spacing w:before="100" w:beforeAutospacing="1" w:after="0" w:line="240" w:lineRule="auto"/>
              <w:jc w:val="left"/>
              <w:rPr>
                <w:ins w:id="2274" w:author="Gert Morlion" w:date="2024-08-26T14:03:00Z"/>
                <w:rFonts w:cs="Arial"/>
                <w:sz w:val="16"/>
                <w:szCs w:val="16"/>
                <w:lang w:eastAsia="en-US"/>
              </w:rPr>
            </w:pPr>
            <w:ins w:id="2275" w:author="Gert Morlion" w:date="2024-08-26T14:03:00Z">
              <w:r w:rsidRPr="00753ED4">
                <w:rPr>
                  <w:rFonts w:cs="Arial"/>
                  <w:sz w:val="16"/>
                  <w:szCs w:val="16"/>
                  <w:lang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64013BE" w14:textId="77777777" w:rsidR="00753ED4" w:rsidRPr="00753ED4" w:rsidRDefault="00753ED4" w:rsidP="00753ED4">
            <w:pPr>
              <w:spacing w:before="100" w:beforeAutospacing="1" w:after="0" w:line="240" w:lineRule="auto"/>
              <w:jc w:val="left"/>
              <w:rPr>
                <w:ins w:id="2276" w:author="Gert Morlion" w:date="2024-08-26T14:03:00Z"/>
                <w:rFonts w:cs="Arial"/>
                <w:sz w:val="16"/>
                <w:szCs w:val="16"/>
                <w:lang w:eastAsia="en-US"/>
              </w:rPr>
            </w:pPr>
            <w:ins w:id="2277" w:author="Gert Morlion" w:date="2024-08-26T14:03:00Z">
              <w:r w:rsidRPr="00753ED4">
                <w:rPr>
                  <w:rFonts w:cs="Arial"/>
                  <w:sz w:val="16"/>
                  <w:szCs w:val="16"/>
                  <w:lang w:eastAsia="en-US"/>
                </w:rPr>
                <w:t>Required if any localized entries are present in the Exchange Catalogue</w:t>
              </w:r>
            </w:ins>
          </w:p>
        </w:tc>
      </w:tr>
      <w:tr w:rsidR="00753ED4" w:rsidRPr="00753ED4" w14:paraId="5BCC3E35" w14:textId="77777777" w:rsidTr="00753ED4">
        <w:trPr>
          <w:trHeight w:val="20"/>
          <w:tblHeader/>
          <w:ins w:id="227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EA7257A" w14:textId="77777777" w:rsidR="00753ED4" w:rsidRPr="00753ED4" w:rsidRDefault="00753ED4" w:rsidP="00753ED4">
            <w:pPr>
              <w:spacing w:before="100" w:beforeAutospacing="1" w:after="0" w:line="240" w:lineRule="auto"/>
              <w:jc w:val="left"/>
              <w:rPr>
                <w:ins w:id="2279" w:author="Gert Morlion" w:date="2024-08-26T14:03:00Z"/>
                <w:rFonts w:cs="Arial"/>
                <w:sz w:val="16"/>
                <w:szCs w:val="16"/>
                <w:lang w:eastAsia="en-US"/>
              </w:rPr>
            </w:pPr>
            <w:ins w:id="2280" w:author="Gert Morlion" w:date="2024-08-26T14:03:00Z">
              <w:r w:rsidRPr="00753ED4">
                <w:rPr>
                  <w:rFonts w:cs="Arial"/>
                  <w:sz w:val="16"/>
                  <w:szCs w:val="16"/>
                  <w:lang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77777777" w:rsidR="00753ED4" w:rsidRPr="00753ED4" w:rsidRDefault="00753ED4" w:rsidP="00753ED4">
            <w:pPr>
              <w:spacing w:before="100" w:beforeAutospacing="1" w:after="0" w:line="240" w:lineRule="auto"/>
              <w:jc w:val="left"/>
              <w:rPr>
                <w:ins w:id="2281" w:author="Gert Morlion" w:date="2024-08-26T14:03:00Z"/>
                <w:rFonts w:cs="Arial"/>
                <w:sz w:val="16"/>
                <w:szCs w:val="16"/>
                <w:lang w:eastAsia="en-US"/>
              </w:rPr>
            </w:pPr>
            <w:ins w:id="2282" w:author="Gert Morlion" w:date="2024-08-26T14:03:00Z">
              <w:r w:rsidRPr="00753ED4">
                <w:rPr>
                  <w:rFonts w:cs="Arial"/>
                  <w:sz w:val="16"/>
                  <w:szCs w:val="16"/>
                  <w:lang w:eastAsia="en-US"/>
                </w:rPr>
                <w:t>Description of what the Exchange Catalogue contains</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3A2C41B" w14:textId="77777777" w:rsidR="00753ED4" w:rsidRPr="00753ED4" w:rsidRDefault="00753ED4" w:rsidP="00753ED4">
            <w:pPr>
              <w:spacing w:before="100" w:beforeAutospacing="1" w:after="0" w:line="240" w:lineRule="auto"/>
              <w:jc w:val="center"/>
              <w:rPr>
                <w:ins w:id="2283" w:author="Gert Morlion" w:date="2024-08-26T14:03:00Z"/>
                <w:rFonts w:cs="Arial"/>
                <w:sz w:val="16"/>
                <w:szCs w:val="16"/>
                <w:lang w:eastAsia="en-US"/>
              </w:rPr>
            </w:pPr>
            <w:ins w:id="2284"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64A19A7" w14:textId="77777777" w:rsidR="00753ED4" w:rsidRPr="00753ED4" w:rsidRDefault="00753ED4" w:rsidP="00753ED4">
            <w:pPr>
              <w:spacing w:before="100" w:beforeAutospacing="1" w:after="0" w:line="240" w:lineRule="auto"/>
              <w:jc w:val="left"/>
              <w:rPr>
                <w:ins w:id="2285" w:author="Gert Morlion" w:date="2024-08-26T14:03:00Z"/>
                <w:rFonts w:cs="Arial"/>
                <w:sz w:val="16"/>
                <w:szCs w:val="16"/>
                <w:lang w:eastAsia="en-US"/>
              </w:rPr>
            </w:pPr>
            <w:ins w:id="2286"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C6C6FA" w14:textId="77777777" w:rsidR="00753ED4" w:rsidRPr="00753ED4" w:rsidRDefault="00753ED4" w:rsidP="00753ED4">
            <w:pPr>
              <w:spacing w:before="100" w:beforeAutospacing="1" w:after="0" w:line="240" w:lineRule="auto"/>
              <w:jc w:val="left"/>
              <w:rPr>
                <w:ins w:id="2287" w:author="Gert Morlion" w:date="2024-08-26T14:03:00Z"/>
                <w:rFonts w:cs="Arial"/>
                <w:sz w:val="16"/>
                <w:szCs w:val="16"/>
                <w:lang w:eastAsia="en-US"/>
              </w:rPr>
            </w:pPr>
          </w:p>
        </w:tc>
      </w:tr>
      <w:tr w:rsidR="00753ED4" w:rsidRPr="00753ED4" w14:paraId="6CFEF5D2" w14:textId="77777777" w:rsidTr="00753ED4">
        <w:trPr>
          <w:trHeight w:val="20"/>
          <w:tblHeader/>
          <w:ins w:id="228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7B6BD8" w14:textId="77777777" w:rsidR="00753ED4" w:rsidRPr="00753ED4" w:rsidRDefault="00753ED4" w:rsidP="00753ED4">
            <w:pPr>
              <w:spacing w:before="100" w:beforeAutospacing="1" w:after="0" w:line="240" w:lineRule="auto"/>
              <w:jc w:val="left"/>
              <w:rPr>
                <w:ins w:id="2289" w:author="Gert Morlion" w:date="2024-08-26T14:03:00Z"/>
                <w:rFonts w:cs="Arial"/>
                <w:sz w:val="16"/>
                <w:szCs w:val="16"/>
                <w:lang w:eastAsia="en-US"/>
              </w:rPr>
            </w:pPr>
            <w:ins w:id="2290" w:author="Gert Morlion" w:date="2024-08-26T14:03:00Z">
              <w:r w:rsidRPr="00753ED4">
                <w:rPr>
                  <w:rFonts w:cs="Arial"/>
                  <w:sz w:val="16"/>
                  <w:szCs w:val="16"/>
                  <w:lang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77777777" w:rsidR="00753ED4" w:rsidRPr="00753ED4" w:rsidRDefault="00753ED4" w:rsidP="00753ED4">
            <w:pPr>
              <w:spacing w:before="100" w:beforeAutospacing="1" w:after="0" w:line="240" w:lineRule="auto"/>
              <w:jc w:val="left"/>
              <w:rPr>
                <w:ins w:id="2291" w:author="Gert Morlion" w:date="2024-08-26T14:03:00Z"/>
                <w:rFonts w:cs="Arial"/>
                <w:sz w:val="16"/>
                <w:szCs w:val="16"/>
                <w:lang w:eastAsia="en-US"/>
              </w:rPr>
            </w:pPr>
            <w:ins w:id="2292" w:author="Gert Morlion" w:date="2024-08-26T14:03:00Z">
              <w:r w:rsidRPr="00753ED4">
                <w:rPr>
                  <w:rFonts w:cs="Arial"/>
                  <w:sz w:val="16"/>
                  <w:szCs w:val="16"/>
                  <w:lang w:eastAsia="en-US"/>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F9F9BB0" w14:textId="77777777" w:rsidR="00753ED4" w:rsidRPr="00753ED4" w:rsidRDefault="00753ED4" w:rsidP="00753ED4">
            <w:pPr>
              <w:spacing w:before="100" w:beforeAutospacing="1" w:after="0" w:line="240" w:lineRule="auto"/>
              <w:jc w:val="center"/>
              <w:rPr>
                <w:ins w:id="2293" w:author="Gert Morlion" w:date="2024-08-26T14:03:00Z"/>
                <w:rFonts w:cs="Arial"/>
                <w:sz w:val="16"/>
                <w:szCs w:val="16"/>
                <w:lang w:eastAsia="en-US"/>
              </w:rPr>
            </w:pPr>
            <w:ins w:id="2294"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9246976" w14:textId="77777777" w:rsidR="00753ED4" w:rsidRPr="00753ED4" w:rsidRDefault="00753ED4" w:rsidP="00753ED4">
            <w:pPr>
              <w:spacing w:before="100" w:beforeAutospacing="1" w:after="0" w:line="240" w:lineRule="auto"/>
              <w:jc w:val="left"/>
              <w:rPr>
                <w:ins w:id="2295" w:author="Gert Morlion" w:date="2024-08-26T14:03:00Z"/>
                <w:rFonts w:cs="Arial"/>
                <w:sz w:val="16"/>
                <w:szCs w:val="16"/>
                <w:lang w:eastAsia="en-US"/>
              </w:rPr>
            </w:pPr>
            <w:ins w:id="2296"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4EE8206" w14:textId="77777777" w:rsidR="00753ED4" w:rsidRPr="00753ED4" w:rsidRDefault="00753ED4" w:rsidP="00753ED4">
            <w:pPr>
              <w:spacing w:before="100" w:beforeAutospacing="1" w:after="0" w:line="240" w:lineRule="auto"/>
              <w:jc w:val="left"/>
              <w:rPr>
                <w:ins w:id="2297" w:author="Gert Morlion" w:date="2024-08-26T14:03:00Z"/>
                <w:rFonts w:cs="Arial"/>
                <w:sz w:val="16"/>
                <w:szCs w:val="16"/>
                <w:lang w:eastAsia="en-US"/>
              </w:rPr>
            </w:pPr>
          </w:p>
        </w:tc>
      </w:tr>
      <w:tr w:rsidR="00753ED4" w:rsidRPr="00753ED4" w14:paraId="7D2E28D2" w14:textId="77777777" w:rsidTr="00753ED4">
        <w:trPr>
          <w:trHeight w:val="20"/>
          <w:tblHeader/>
          <w:ins w:id="229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C296ABC" w14:textId="77777777" w:rsidR="00753ED4" w:rsidRPr="00753ED4" w:rsidRDefault="00753ED4" w:rsidP="00753ED4">
            <w:pPr>
              <w:spacing w:before="100" w:beforeAutospacing="1" w:after="0" w:line="240" w:lineRule="auto"/>
              <w:jc w:val="left"/>
              <w:rPr>
                <w:ins w:id="2299" w:author="Gert Morlion" w:date="2024-08-26T14:03:00Z"/>
                <w:rFonts w:cs="Arial"/>
                <w:sz w:val="16"/>
                <w:szCs w:val="16"/>
                <w:lang w:eastAsia="en-US"/>
              </w:rPr>
            </w:pPr>
            <w:ins w:id="2300" w:author="Gert Morlion" w:date="2024-08-26T14:03:00Z">
              <w:r w:rsidRPr="00753ED4">
                <w:rPr>
                  <w:rFonts w:cs="Arial"/>
                  <w:sz w:val="16"/>
                  <w:szCs w:val="16"/>
                  <w:lang w:eastAsia="en-US"/>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77777777" w:rsidR="00753ED4" w:rsidRPr="00753ED4" w:rsidRDefault="00753ED4" w:rsidP="00753ED4">
            <w:pPr>
              <w:spacing w:before="100" w:beforeAutospacing="1" w:after="0" w:line="240" w:lineRule="auto"/>
              <w:jc w:val="left"/>
              <w:rPr>
                <w:ins w:id="2301" w:author="Gert Morlion" w:date="2024-08-26T14:03:00Z"/>
                <w:rFonts w:cs="Arial"/>
                <w:sz w:val="16"/>
                <w:szCs w:val="16"/>
                <w:lang w:eastAsia="en-US"/>
              </w:rPr>
            </w:pPr>
            <w:ins w:id="2302" w:author="Gert Morlion" w:date="2024-08-26T14:03:00Z">
              <w:r w:rsidRPr="00753ED4">
                <w:rPr>
                  <w:rFonts w:cs="Arial"/>
                  <w:sz w:val="16"/>
                  <w:szCs w:val="16"/>
                  <w:lang w:eastAsia="en-US"/>
                </w:rPr>
                <w:t>Signed public key certificates referred to by digital signatures in the Exchange Set</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FEF3A16" w14:textId="77777777" w:rsidR="00753ED4" w:rsidRPr="00753ED4" w:rsidRDefault="00753ED4" w:rsidP="00753ED4">
            <w:pPr>
              <w:spacing w:before="100" w:beforeAutospacing="1" w:after="0" w:line="240" w:lineRule="auto"/>
              <w:jc w:val="center"/>
              <w:rPr>
                <w:ins w:id="2303" w:author="Gert Morlion" w:date="2024-08-26T14:03:00Z"/>
                <w:rFonts w:cs="Arial"/>
                <w:sz w:val="16"/>
                <w:szCs w:val="16"/>
                <w:lang w:eastAsia="en-US"/>
              </w:rPr>
            </w:pPr>
            <w:ins w:id="2304"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79426E5" w14:textId="77777777" w:rsidR="00753ED4" w:rsidRPr="00753ED4" w:rsidRDefault="00753ED4" w:rsidP="00753ED4">
            <w:pPr>
              <w:spacing w:before="100" w:beforeAutospacing="1" w:after="0" w:line="240" w:lineRule="auto"/>
              <w:jc w:val="left"/>
              <w:rPr>
                <w:ins w:id="2305" w:author="Gert Morlion" w:date="2024-08-26T14:03:00Z"/>
                <w:rFonts w:cs="Arial"/>
                <w:sz w:val="16"/>
                <w:szCs w:val="16"/>
                <w:lang w:eastAsia="en-US"/>
              </w:rPr>
            </w:pPr>
            <w:ins w:id="2306" w:author="Gert Morlion" w:date="2024-08-26T14:03:00Z">
              <w:r w:rsidRPr="00753ED4">
                <w:rPr>
                  <w:rFonts w:cs="Arial"/>
                  <w:sz w:val="16"/>
                  <w:szCs w:val="16"/>
                  <w:lang w:eastAsia="en-US"/>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9A51547" w14:textId="77777777" w:rsidR="00753ED4" w:rsidRPr="00753ED4" w:rsidRDefault="00753ED4" w:rsidP="00753ED4">
            <w:pPr>
              <w:spacing w:before="100" w:beforeAutospacing="1" w:after="0" w:line="240" w:lineRule="auto"/>
              <w:jc w:val="left"/>
              <w:rPr>
                <w:ins w:id="2307" w:author="Gert Morlion" w:date="2024-08-26T14:03:00Z"/>
                <w:rFonts w:cs="Arial"/>
                <w:sz w:val="16"/>
                <w:szCs w:val="16"/>
                <w:lang w:eastAsia="en-US"/>
              </w:rPr>
            </w:pPr>
            <w:ins w:id="2308" w:author="Gert Morlion" w:date="2024-08-26T14:03:00Z">
              <w:r w:rsidRPr="00753ED4">
                <w:rPr>
                  <w:rFonts w:cs="Arial"/>
                  <w:sz w:val="16"/>
                  <w:szCs w:val="16"/>
                  <w:lang w:eastAsia="en-US"/>
                </w:rPr>
                <w:t>Content defined in S-100 Part 15. All certificates used, except the SA root certificate (installed separately by the implementing system) shall be included</w:t>
              </w:r>
            </w:ins>
          </w:p>
        </w:tc>
      </w:tr>
      <w:tr w:rsidR="00753ED4" w:rsidRPr="00753ED4" w14:paraId="53F5BA03" w14:textId="77777777" w:rsidTr="00753ED4">
        <w:trPr>
          <w:trHeight w:val="20"/>
          <w:tblHeader/>
          <w:ins w:id="230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EE0ECEF" w14:textId="77777777" w:rsidR="00753ED4" w:rsidRPr="00753ED4" w:rsidRDefault="00753ED4" w:rsidP="00753ED4">
            <w:pPr>
              <w:spacing w:before="100" w:beforeAutospacing="1" w:after="0" w:line="240" w:lineRule="auto"/>
              <w:jc w:val="left"/>
              <w:rPr>
                <w:ins w:id="2310" w:author="Gert Morlion" w:date="2024-08-26T14:03:00Z"/>
                <w:rFonts w:cs="Arial"/>
                <w:sz w:val="16"/>
                <w:szCs w:val="16"/>
                <w:lang w:eastAsia="en-US"/>
              </w:rPr>
            </w:pPr>
            <w:ins w:id="2311" w:author="Gert Morlion" w:date="2024-08-26T14:03:00Z">
              <w:r w:rsidRPr="00753ED4">
                <w:rPr>
                  <w:rFonts w:cs="Arial"/>
                  <w:sz w:val="16"/>
                  <w:szCs w:val="16"/>
                  <w:lang w:eastAsia="en-US"/>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77777777" w:rsidR="00753ED4" w:rsidRPr="00753ED4" w:rsidRDefault="00753ED4" w:rsidP="00753ED4">
            <w:pPr>
              <w:spacing w:before="100" w:beforeAutospacing="1" w:after="0" w:line="240" w:lineRule="auto"/>
              <w:jc w:val="left"/>
              <w:rPr>
                <w:ins w:id="2312" w:author="Gert Morlion" w:date="2024-08-26T14:03:00Z"/>
                <w:rFonts w:cs="Arial"/>
                <w:sz w:val="16"/>
                <w:szCs w:val="16"/>
                <w:lang w:eastAsia="en-US"/>
              </w:rPr>
            </w:pPr>
            <w:ins w:id="2313" w:author="Gert Morlion" w:date="2024-08-26T14:03:00Z">
              <w:r w:rsidRPr="00753ED4">
                <w:rPr>
                  <w:rFonts w:cs="Arial"/>
                  <w:sz w:val="16"/>
                  <w:szCs w:val="16"/>
                  <w:lang w:eastAsia="en-US"/>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818C028" w14:textId="77777777" w:rsidR="00753ED4" w:rsidRPr="00753ED4" w:rsidRDefault="00753ED4" w:rsidP="00753ED4">
            <w:pPr>
              <w:spacing w:before="100" w:beforeAutospacing="1" w:after="0" w:line="240" w:lineRule="auto"/>
              <w:jc w:val="center"/>
              <w:rPr>
                <w:ins w:id="2314" w:author="Gert Morlion" w:date="2024-08-26T14:03:00Z"/>
                <w:rFonts w:cs="Arial"/>
                <w:sz w:val="16"/>
                <w:szCs w:val="16"/>
                <w:lang w:eastAsia="en-US"/>
              </w:rPr>
            </w:pPr>
            <w:ins w:id="2315"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8909CCB" w14:textId="77777777" w:rsidR="00753ED4" w:rsidRPr="00753ED4" w:rsidRDefault="00753ED4" w:rsidP="00753ED4">
            <w:pPr>
              <w:spacing w:before="100" w:beforeAutospacing="1" w:after="0" w:line="240" w:lineRule="auto"/>
              <w:jc w:val="left"/>
              <w:rPr>
                <w:ins w:id="2316" w:author="Gert Morlion" w:date="2024-08-26T14:03:00Z"/>
                <w:rFonts w:cs="Arial"/>
                <w:sz w:val="16"/>
                <w:szCs w:val="16"/>
                <w:lang w:eastAsia="en-US"/>
              </w:rPr>
            </w:pPr>
            <w:ins w:id="2317"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EDBDE8D" w14:textId="77777777" w:rsidR="00753ED4" w:rsidRPr="00753ED4" w:rsidRDefault="00753ED4" w:rsidP="00753ED4">
            <w:pPr>
              <w:spacing w:before="100" w:beforeAutospacing="1" w:after="0" w:line="240" w:lineRule="auto"/>
              <w:jc w:val="left"/>
              <w:rPr>
                <w:ins w:id="2318" w:author="Gert Morlion" w:date="2024-08-26T14:03:00Z"/>
                <w:rFonts w:cs="Arial"/>
                <w:sz w:val="16"/>
                <w:szCs w:val="16"/>
                <w:lang w:eastAsia="en-US"/>
              </w:rPr>
            </w:pPr>
          </w:p>
        </w:tc>
      </w:tr>
      <w:tr w:rsidR="00753ED4" w:rsidRPr="00753ED4" w14:paraId="78FAB63D" w14:textId="77777777" w:rsidTr="00753ED4">
        <w:trPr>
          <w:trHeight w:val="20"/>
          <w:tblHeader/>
          <w:ins w:id="231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4EDE96C" w14:textId="77777777" w:rsidR="00753ED4" w:rsidRPr="00753ED4" w:rsidRDefault="00753ED4" w:rsidP="00753ED4">
            <w:pPr>
              <w:spacing w:before="100" w:beforeAutospacing="1" w:after="0" w:line="240" w:lineRule="auto"/>
              <w:jc w:val="left"/>
              <w:rPr>
                <w:ins w:id="2320" w:author="Gert Morlion" w:date="2024-08-26T14:03:00Z"/>
                <w:rFonts w:cs="Arial"/>
                <w:sz w:val="16"/>
                <w:szCs w:val="16"/>
                <w:lang w:eastAsia="en-US"/>
              </w:rPr>
            </w:pPr>
            <w:ins w:id="2321" w:author="Gert Morlion" w:date="2024-08-26T14:03:00Z">
              <w:r w:rsidRPr="00753ED4">
                <w:rPr>
                  <w:rFonts w:cs="Arial"/>
                  <w:sz w:val="16"/>
                  <w:szCs w:val="16"/>
                  <w:lang w:eastAsia="en-US"/>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77777777" w:rsidR="00753ED4" w:rsidRPr="00753ED4" w:rsidRDefault="00753ED4" w:rsidP="00753ED4">
            <w:pPr>
              <w:spacing w:before="100" w:beforeAutospacing="1" w:after="0" w:line="240" w:lineRule="auto"/>
              <w:jc w:val="left"/>
              <w:rPr>
                <w:ins w:id="2322" w:author="Gert Morlion" w:date="2024-08-26T14:03:00Z"/>
                <w:rFonts w:cs="Arial"/>
                <w:sz w:val="16"/>
                <w:szCs w:val="16"/>
                <w:lang w:eastAsia="en-US"/>
              </w:rPr>
            </w:pPr>
            <w:ins w:id="2323" w:author="Gert Morlion" w:date="2024-08-26T14:03:00Z">
              <w:r w:rsidRPr="00753ED4">
                <w:rPr>
                  <w:rFonts w:cs="Arial"/>
                  <w:sz w:val="16"/>
                  <w:szCs w:val="16"/>
                  <w:lang w:eastAsia="en-US"/>
                </w:rPr>
                <w:t>Exchange Catalogues may include or reference discovery metadata for the datasets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42346F" w14:textId="77777777" w:rsidR="00753ED4" w:rsidRPr="00753ED4" w:rsidRDefault="00753ED4" w:rsidP="00753ED4">
            <w:pPr>
              <w:spacing w:before="100" w:beforeAutospacing="1" w:after="0" w:line="240" w:lineRule="auto"/>
              <w:jc w:val="center"/>
              <w:rPr>
                <w:ins w:id="2324" w:author="Gert Morlion" w:date="2024-08-26T14:03:00Z"/>
                <w:rFonts w:cs="Arial"/>
                <w:sz w:val="16"/>
                <w:szCs w:val="16"/>
                <w:lang w:eastAsia="en-US"/>
              </w:rPr>
            </w:pPr>
            <w:ins w:id="2325"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8E262A3" w14:textId="77777777" w:rsidR="00753ED4" w:rsidRPr="00753ED4" w:rsidRDefault="00753ED4" w:rsidP="00753ED4">
            <w:pPr>
              <w:spacing w:before="100" w:beforeAutospacing="1" w:after="0" w:line="240" w:lineRule="auto"/>
              <w:jc w:val="left"/>
              <w:rPr>
                <w:ins w:id="2326" w:author="Gert Morlion" w:date="2024-08-26T14:03:00Z"/>
                <w:rFonts w:cs="Arial"/>
                <w:sz w:val="16"/>
                <w:szCs w:val="16"/>
                <w:lang w:eastAsia="en-US"/>
              </w:rPr>
            </w:pPr>
            <w:ins w:id="2327" w:author="Gert Morlion" w:date="2024-08-26T14:03:00Z">
              <w:r w:rsidRPr="00753ED4">
                <w:rPr>
                  <w:rFonts w:cs="Arial"/>
                  <w:sz w:val="16"/>
                  <w:szCs w:val="16"/>
                  <w:lang w:eastAsia="en-US"/>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EED8AA" w14:textId="77777777" w:rsidR="00753ED4" w:rsidRPr="00753ED4" w:rsidRDefault="00753ED4" w:rsidP="00753ED4">
            <w:pPr>
              <w:spacing w:before="100" w:beforeAutospacing="1" w:after="0" w:line="240" w:lineRule="auto"/>
              <w:jc w:val="left"/>
              <w:rPr>
                <w:ins w:id="2328" w:author="Gert Morlion" w:date="2024-08-26T14:03:00Z"/>
                <w:rFonts w:cs="Arial"/>
                <w:sz w:val="16"/>
                <w:szCs w:val="16"/>
                <w:lang w:eastAsia="en-US"/>
              </w:rPr>
            </w:pPr>
          </w:p>
        </w:tc>
      </w:tr>
      <w:tr w:rsidR="00753ED4" w:rsidRPr="00753ED4" w14:paraId="74C4057A" w14:textId="77777777" w:rsidTr="00753ED4">
        <w:trPr>
          <w:trHeight w:val="20"/>
          <w:tblHeader/>
          <w:ins w:id="232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2E431D" w14:textId="77777777" w:rsidR="00753ED4" w:rsidRPr="00753ED4" w:rsidRDefault="00753ED4" w:rsidP="00753ED4">
            <w:pPr>
              <w:spacing w:before="100" w:beforeAutospacing="1" w:after="0" w:line="240" w:lineRule="auto"/>
              <w:jc w:val="left"/>
              <w:rPr>
                <w:ins w:id="2330" w:author="Gert Morlion" w:date="2024-08-26T14:03:00Z"/>
                <w:rFonts w:cs="Arial"/>
                <w:sz w:val="16"/>
                <w:szCs w:val="16"/>
                <w:lang w:eastAsia="en-US"/>
              </w:rPr>
            </w:pPr>
            <w:ins w:id="2331" w:author="Gert Morlion" w:date="2024-08-26T14:03:00Z">
              <w:r w:rsidRPr="00753ED4">
                <w:rPr>
                  <w:rFonts w:cs="Arial"/>
                  <w:sz w:val="16"/>
                  <w:szCs w:val="16"/>
                  <w:lang w:eastAsia="en-US"/>
                </w:rPr>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77777777" w:rsidR="00753ED4" w:rsidRPr="00753ED4" w:rsidRDefault="00753ED4" w:rsidP="00753ED4">
            <w:pPr>
              <w:spacing w:before="100" w:beforeAutospacing="1" w:after="0" w:line="240" w:lineRule="auto"/>
              <w:jc w:val="left"/>
              <w:rPr>
                <w:ins w:id="2332" w:author="Gert Morlion" w:date="2024-08-26T14:03:00Z"/>
                <w:rFonts w:cs="Arial"/>
                <w:sz w:val="16"/>
                <w:szCs w:val="16"/>
                <w:lang w:eastAsia="en-US"/>
              </w:rPr>
            </w:pPr>
            <w:ins w:id="2333" w:author="Gert Morlion" w:date="2024-08-26T14:03:00Z">
              <w:r w:rsidRPr="00753ED4">
                <w:rPr>
                  <w:rFonts w:cs="Arial"/>
                  <w:sz w:val="16"/>
                  <w:szCs w:val="16"/>
                  <w:lang w:eastAsia="en-US"/>
                </w:rPr>
                <w:t>Metadata for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14B53AB" w14:textId="77777777" w:rsidR="00753ED4" w:rsidRPr="00753ED4" w:rsidRDefault="00753ED4" w:rsidP="00753ED4">
            <w:pPr>
              <w:spacing w:before="100" w:beforeAutospacing="1" w:after="0" w:line="240" w:lineRule="auto"/>
              <w:jc w:val="center"/>
              <w:rPr>
                <w:ins w:id="2334" w:author="Gert Morlion" w:date="2024-08-26T14:03:00Z"/>
                <w:rFonts w:cs="Arial"/>
                <w:sz w:val="16"/>
                <w:szCs w:val="16"/>
                <w:lang w:eastAsia="en-US"/>
              </w:rPr>
            </w:pPr>
            <w:ins w:id="2335"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1D5BB55" w14:textId="77777777" w:rsidR="00753ED4" w:rsidRPr="00753ED4" w:rsidRDefault="00753ED4" w:rsidP="00753ED4">
            <w:pPr>
              <w:spacing w:before="100" w:beforeAutospacing="1" w:after="0" w:line="240" w:lineRule="auto"/>
              <w:jc w:val="left"/>
              <w:rPr>
                <w:ins w:id="2336" w:author="Gert Morlion" w:date="2024-08-26T14:03:00Z"/>
                <w:rFonts w:cs="Arial"/>
                <w:sz w:val="16"/>
                <w:szCs w:val="16"/>
                <w:lang w:eastAsia="en-US"/>
              </w:rPr>
            </w:pPr>
            <w:ins w:id="2337" w:author="Gert Morlion" w:date="2024-08-26T14:03:00Z">
              <w:r w:rsidRPr="00753ED4">
                <w:rPr>
                  <w:rFonts w:cs="Arial"/>
                  <w:sz w:val="16"/>
                  <w:szCs w:val="16"/>
                  <w:lang w:eastAsia="en-US"/>
                </w:rPr>
                <w:t>Aggregation S100_CatalogueDiscoveryMetadata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80A198" w14:textId="77777777" w:rsidR="00753ED4" w:rsidRPr="00753ED4" w:rsidRDefault="00753ED4" w:rsidP="00753ED4">
            <w:pPr>
              <w:spacing w:before="100" w:beforeAutospacing="1" w:after="0" w:line="240" w:lineRule="auto"/>
              <w:jc w:val="left"/>
              <w:rPr>
                <w:ins w:id="2338" w:author="Gert Morlion" w:date="2024-08-26T14:03:00Z"/>
                <w:rFonts w:cs="Arial"/>
                <w:sz w:val="16"/>
                <w:szCs w:val="16"/>
                <w:lang w:eastAsia="en-US"/>
              </w:rPr>
            </w:pPr>
            <w:ins w:id="2339" w:author="Gert Morlion" w:date="2024-08-26T14:03:00Z">
              <w:r w:rsidRPr="00753ED4">
                <w:rPr>
                  <w:rFonts w:cs="Arial"/>
                  <w:sz w:val="16"/>
                  <w:szCs w:val="16"/>
                  <w:lang w:eastAsia="en-US"/>
                </w:rPr>
                <w:t>Metadata for the Feature, Portrayal, and Interoperability Catalogues, if any</w:t>
              </w:r>
            </w:ins>
          </w:p>
        </w:tc>
      </w:tr>
      <w:tr w:rsidR="00753ED4" w:rsidRPr="00753ED4" w14:paraId="57DCA3C9" w14:textId="77777777" w:rsidTr="00753ED4">
        <w:trPr>
          <w:trHeight w:val="20"/>
          <w:tblHeader/>
          <w:ins w:id="234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F13218B" w14:textId="77777777" w:rsidR="00753ED4" w:rsidRPr="00753ED4" w:rsidRDefault="00753ED4" w:rsidP="00753ED4">
            <w:pPr>
              <w:spacing w:before="100" w:beforeAutospacing="1" w:after="0" w:line="240" w:lineRule="auto"/>
              <w:jc w:val="left"/>
              <w:rPr>
                <w:ins w:id="2341" w:author="Gert Morlion" w:date="2024-08-26T14:03:00Z"/>
                <w:rFonts w:cs="Arial"/>
                <w:sz w:val="16"/>
                <w:szCs w:val="16"/>
                <w:lang w:eastAsia="en-US"/>
              </w:rPr>
            </w:pPr>
            <w:ins w:id="2342" w:author="Gert Morlion" w:date="2024-08-26T14:03:00Z">
              <w:r w:rsidRPr="00753ED4">
                <w:rPr>
                  <w:rFonts w:cs="Arial"/>
                  <w:sz w:val="16"/>
                  <w:szCs w:val="16"/>
                  <w:lang w:eastAsia="en-US"/>
                </w:rPr>
                <w:lastRenderedPageBreak/>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77777777" w:rsidR="00753ED4" w:rsidRPr="00753ED4" w:rsidRDefault="00753ED4" w:rsidP="00753ED4">
            <w:pPr>
              <w:spacing w:before="100" w:beforeAutospacing="1" w:after="0" w:line="240" w:lineRule="auto"/>
              <w:jc w:val="left"/>
              <w:rPr>
                <w:ins w:id="2343" w:author="Gert Morlion" w:date="2024-08-26T14:03:00Z"/>
                <w:rFonts w:cs="Arial"/>
                <w:sz w:val="16"/>
                <w:szCs w:val="16"/>
                <w:lang w:eastAsia="en-US"/>
              </w:rPr>
            </w:pPr>
            <w:ins w:id="2344" w:author="Gert Morlion" w:date="2024-08-26T14:03:00Z">
              <w:r w:rsidRPr="00753ED4">
                <w:rPr>
                  <w:rFonts w:cs="Arial"/>
                  <w:sz w:val="16"/>
                  <w:szCs w:val="16"/>
                  <w:lang w:eastAsia="en-US"/>
                </w:rPr>
                <w:t>Exchange Catalogues may include or reference discovery metadata for the support files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6198721" w14:textId="77777777" w:rsidR="00753ED4" w:rsidRPr="00753ED4" w:rsidRDefault="00753ED4" w:rsidP="00753ED4">
            <w:pPr>
              <w:spacing w:before="100" w:beforeAutospacing="1" w:after="0" w:line="240" w:lineRule="auto"/>
              <w:jc w:val="center"/>
              <w:rPr>
                <w:ins w:id="2345" w:author="Gert Morlion" w:date="2024-08-26T14:03:00Z"/>
                <w:rFonts w:cs="Arial"/>
                <w:sz w:val="16"/>
                <w:szCs w:val="16"/>
                <w:lang w:eastAsia="en-US"/>
              </w:rPr>
            </w:pPr>
            <w:ins w:id="2346"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C61C4B1" w14:textId="77777777" w:rsidR="00753ED4" w:rsidRPr="00753ED4" w:rsidRDefault="00753ED4" w:rsidP="00753ED4">
            <w:pPr>
              <w:spacing w:before="100" w:beforeAutospacing="1" w:after="0" w:line="240" w:lineRule="auto"/>
              <w:jc w:val="left"/>
              <w:rPr>
                <w:ins w:id="2347" w:author="Gert Morlion" w:date="2024-08-26T14:03:00Z"/>
                <w:rFonts w:cs="Arial"/>
                <w:sz w:val="16"/>
                <w:szCs w:val="16"/>
                <w:lang w:eastAsia="en-US"/>
              </w:rPr>
            </w:pPr>
            <w:ins w:id="2348" w:author="Gert Morlion" w:date="2024-08-26T14:03:00Z">
              <w:r w:rsidRPr="00753ED4">
                <w:rPr>
                  <w:rFonts w:cs="Arial"/>
                  <w:sz w:val="16"/>
                  <w:szCs w:val="16"/>
                  <w:lang w:eastAsia="en-US"/>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DC3B3FB" w14:textId="77777777" w:rsidR="00753ED4" w:rsidRPr="00753ED4" w:rsidRDefault="00753ED4" w:rsidP="00753ED4">
            <w:pPr>
              <w:spacing w:before="100" w:beforeAutospacing="1" w:after="0" w:line="240" w:lineRule="auto"/>
              <w:jc w:val="left"/>
              <w:rPr>
                <w:ins w:id="2349" w:author="Gert Morlion" w:date="2024-08-26T14:03:00Z"/>
                <w:rFonts w:cs="Arial"/>
                <w:sz w:val="16"/>
                <w:szCs w:val="16"/>
                <w:lang w:eastAsia="en-US"/>
              </w:rPr>
            </w:pPr>
          </w:p>
        </w:tc>
      </w:tr>
      <w:tr w:rsidR="00453023" w:rsidRPr="00D22CCD" w14:paraId="300E5398" w14:textId="77777777" w:rsidTr="00753ED4">
        <w:trPr>
          <w:trHeight w:val="20"/>
          <w:tblHeader/>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CD8CE28" w14:textId="50E5DBB9" w:rsidR="00453023" w:rsidRPr="00D22CCD" w:rsidRDefault="007260E2" w:rsidP="00212271">
            <w:pPr>
              <w:spacing w:before="100" w:beforeAutospacing="1" w:after="0" w:line="240" w:lineRule="auto"/>
              <w:jc w:val="left"/>
              <w:rPr>
                <w:rFonts w:cs="Arial"/>
                <w:sz w:val="16"/>
                <w:szCs w:val="16"/>
                <w:lang w:eastAsia="en-US"/>
              </w:rPr>
            </w:pPr>
            <w:del w:id="2350" w:author="Gert Morlion" w:date="2024-08-26T14:03:00Z" w16du:dateUtc="2024-08-26T12:03:00Z">
              <w:r w:rsidRPr="00D22CCD" w:rsidDel="00753ED4">
                <w:rPr>
                  <w:rFonts w:cs="Arial"/>
                  <w:b/>
                  <w:bCs/>
                  <w:sz w:val="16"/>
                  <w:szCs w:val="16"/>
                  <w:lang w:eastAsia="en-US"/>
                </w:rPr>
                <w:delText>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4698FF4" w14:textId="533B1EB2" w:rsidR="00453023" w:rsidRPr="00D22CCD" w:rsidRDefault="007260E2" w:rsidP="00212271">
            <w:pPr>
              <w:spacing w:before="100" w:beforeAutospacing="1" w:after="0" w:line="240" w:lineRule="auto"/>
              <w:jc w:val="center"/>
              <w:rPr>
                <w:rFonts w:cs="Arial"/>
                <w:sz w:val="16"/>
                <w:szCs w:val="16"/>
                <w:lang w:eastAsia="en-US"/>
              </w:rPr>
            </w:pPr>
            <w:del w:id="2351" w:author="Gert Morlion" w:date="2024-08-26T14:03:00Z" w16du:dateUtc="2024-08-26T12:03:00Z">
              <w:r w:rsidRPr="00D22CCD" w:rsidDel="00753ED4">
                <w:rPr>
                  <w:rFonts w:cs="Arial"/>
                  <w:b/>
                  <w:bCs/>
                  <w:sz w:val="16"/>
                  <w:szCs w:val="16"/>
                  <w:lang w:eastAsia="en-US"/>
                </w:rPr>
                <w:delText>Multiplicity</w:delText>
              </w:r>
            </w:del>
          </w:p>
        </w:tc>
        <w:tc>
          <w:tcPr>
            <w:tcW w:w="297" w:type="pct"/>
            <w:tcBorders>
              <w:top w:val="single" w:sz="4" w:space="0" w:color="auto"/>
              <w:left w:val="single" w:sz="4" w:space="0" w:color="auto"/>
              <w:bottom w:val="single" w:sz="8" w:space="0" w:color="000000"/>
              <w:right w:val="single" w:sz="4" w:space="0" w:color="auto"/>
            </w:tcBorders>
            <w:tcMar>
              <w:left w:w="108" w:type="dxa"/>
              <w:right w:w="108" w:type="dxa"/>
            </w:tcMar>
            <w:vAlign w:val="center"/>
          </w:tcPr>
          <w:p w14:paraId="30C438B1" w14:textId="10882D36" w:rsidR="00453023" w:rsidRPr="00D22CCD" w:rsidRDefault="007260E2" w:rsidP="00753ED4">
            <w:pPr>
              <w:spacing w:before="100" w:beforeAutospacing="1" w:after="0" w:line="240" w:lineRule="auto"/>
              <w:jc w:val="center"/>
              <w:rPr>
                <w:rFonts w:cs="Arial"/>
                <w:b/>
                <w:bCs/>
                <w:sz w:val="16"/>
                <w:szCs w:val="16"/>
                <w:lang w:eastAsia="en-US"/>
              </w:rPr>
            </w:pPr>
            <w:del w:id="2352" w:author="Gert Morlion" w:date="2024-08-26T14:03:00Z" w16du:dateUtc="2024-08-26T12:03:00Z">
              <w:r w:rsidRPr="00D22CCD" w:rsidDel="00753ED4">
                <w:rPr>
                  <w:rFonts w:cs="Arial"/>
                  <w:b/>
                  <w:bCs/>
                  <w:sz w:val="16"/>
                  <w:szCs w:val="16"/>
                  <w:lang w:eastAsia="en-US"/>
                </w:rPr>
                <w:delText>Value</w:delText>
              </w:r>
            </w:del>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2BFA8DA" w14:textId="7458DFA2" w:rsidR="00453023" w:rsidRPr="00D22CCD" w:rsidRDefault="007260E2" w:rsidP="00212271">
            <w:pPr>
              <w:spacing w:before="100" w:beforeAutospacing="1" w:after="0" w:line="240" w:lineRule="auto"/>
              <w:jc w:val="left"/>
              <w:rPr>
                <w:rFonts w:cs="Arial"/>
                <w:sz w:val="16"/>
                <w:szCs w:val="16"/>
                <w:lang w:eastAsia="en-US"/>
              </w:rPr>
            </w:pPr>
            <w:del w:id="2353" w:author="Gert Morlion" w:date="2024-08-26T14:03:00Z" w16du:dateUtc="2024-08-26T12:03:00Z">
              <w:r w:rsidRPr="00D22CCD" w:rsidDel="00753ED4">
                <w:rPr>
                  <w:rFonts w:cs="Arial"/>
                  <w:b/>
                  <w:bCs/>
                  <w:sz w:val="16"/>
                  <w:szCs w:val="16"/>
                  <w:lang w:eastAsia="en-US"/>
                </w:rPr>
                <w:delText>Type</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DBDA922" w14:textId="69D6E695" w:rsidR="00453023" w:rsidRPr="00D22CCD" w:rsidRDefault="007260E2" w:rsidP="00212271">
            <w:pPr>
              <w:spacing w:before="100" w:beforeAutospacing="1" w:after="0" w:line="240" w:lineRule="auto"/>
              <w:jc w:val="left"/>
              <w:rPr>
                <w:rFonts w:cs="Arial"/>
                <w:sz w:val="16"/>
                <w:szCs w:val="16"/>
                <w:lang w:eastAsia="en-US"/>
              </w:rPr>
            </w:pPr>
            <w:del w:id="2354" w:author="Gert Morlion" w:date="2024-08-26T14:03:00Z" w16du:dateUtc="2024-08-26T12:03:00Z">
              <w:r w:rsidRPr="00D22CCD" w:rsidDel="00753ED4">
                <w:rPr>
                  <w:rFonts w:cs="Arial"/>
                  <w:b/>
                  <w:bCs/>
                  <w:sz w:val="16"/>
                  <w:szCs w:val="16"/>
                  <w:lang w:eastAsia="en-US"/>
                </w:rPr>
                <w:delText>Remarks</w:delText>
              </w:r>
            </w:del>
          </w:p>
        </w:tc>
      </w:tr>
      <w:tr w:rsidR="00453023" w:rsidRPr="00D22CCD" w14:paraId="48A254C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30A9CAAE" w14:textId="50A3B22A" w:rsidR="00453023" w:rsidRPr="00D22CCD" w:rsidRDefault="007260E2" w:rsidP="3CCBF2F9">
            <w:pPr>
              <w:spacing w:before="100" w:beforeAutospacing="1" w:after="0" w:line="240" w:lineRule="auto"/>
              <w:jc w:val="left"/>
              <w:rPr>
                <w:rFonts w:cs="Arial"/>
                <w:sz w:val="16"/>
                <w:szCs w:val="16"/>
                <w:lang w:eastAsia="en-US"/>
              </w:rPr>
            </w:pPr>
            <w:del w:id="2355" w:author="Gert Morlion" w:date="2024-08-26T14:03:00Z" w16du:dateUtc="2024-08-26T12:03:00Z">
              <w:r w:rsidRPr="00D22CCD" w:rsidDel="00753ED4">
                <w:rPr>
                  <w:rFonts w:cs="Arial"/>
                  <w:sz w:val="16"/>
                  <w:szCs w:val="16"/>
                  <w:lang w:eastAsia="en-US"/>
                </w:rPr>
                <w:delText>S</w:delText>
              </w:r>
              <w:r w:rsidR="00212271" w:rsidRPr="00D22CCD" w:rsidDel="00753ED4">
                <w:rPr>
                  <w:rFonts w:cs="Arial"/>
                  <w:sz w:val="16"/>
                  <w:szCs w:val="16"/>
                  <w:lang w:eastAsia="en-US"/>
                </w:rPr>
                <w:delText>100</w:delText>
              </w:r>
              <w:r w:rsidRPr="00D22CCD" w:rsidDel="00753ED4">
                <w:rPr>
                  <w:rFonts w:cs="Arial"/>
                  <w:sz w:val="16"/>
                  <w:szCs w:val="16"/>
                  <w:lang w:eastAsia="en-US"/>
                </w:rPr>
                <w:delText>_ExchangeCatalogue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D15497" w14:textId="1C8F0379" w:rsidR="00453023" w:rsidRPr="00D22CCD" w:rsidRDefault="007260E2" w:rsidP="00212271">
            <w:pPr>
              <w:spacing w:before="100" w:beforeAutospacing="1" w:after="0" w:line="240" w:lineRule="auto"/>
              <w:jc w:val="center"/>
              <w:rPr>
                <w:rFonts w:cs="Arial"/>
                <w:sz w:val="16"/>
                <w:szCs w:val="16"/>
                <w:lang w:eastAsia="en-US"/>
              </w:rPr>
            </w:pPr>
            <w:del w:id="2356" w:author="Gert Morlion" w:date="2024-08-26T14:03:00Z" w16du:dateUtc="2024-08-26T12:03:00Z">
              <w:r w:rsidRPr="00D22CCD" w:rsidDel="00753ED4">
                <w:rPr>
                  <w:rFonts w:cs="Arial"/>
                  <w:sz w:val="16"/>
                  <w:szCs w:val="16"/>
                  <w:lang w:eastAsia="en-US"/>
                </w:rPr>
                <w:delText>-</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05A72DD4"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95D2FD" w14:textId="77777777" w:rsidR="00453023" w:rsidRPr="00D22CCD" w:rsidRDefault="00453023" w:rsidP="00212271">
            <w:pPr>
              <w:spacing w:before="100" w:beforeAutospacing="1" w:after="0" w:line="240" w:lineRule="auto"/>
              <w:jc w:val="left"/>
              <w:rPr>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3CC1DDD" w14:textId="1D2B2DF6" w:rsidR="00453023" w:rsidRPr="00D22CCD" w:rsidRDefault="007260E2" w:rsidP="00212271">
            <w:pPr>
              <w:spacing w:before="100" w:beforeAutospacing="1" w:after="0" w:line="240" w:lineRule="auto"/>
              <w:jc w:val="left"/>
              <w:rPr>
                <w:rFonts w:cs="Arial"/>
                <w:sz w:val="16"/>
                <w:szCs w:val="16"/>
                <w:lang w:eastAsia="en-US"/>
              </w:rPr>
            </w:pPr>
            <w:del w:id="2357" w:author="Gert Morlion" w:date="2024-08-26T14:03:00Z" w16du:dateUtc="2024-08-26T12:03:00Z">
              <w:r w:rsidRPr="00D22CCD" w:rsidDel="00753ED4">
                <w:rPr>
                  <w:rFonts w:cs="Arial"/>
                  <w:sz w:val="16"/>
                  <w:szCs w:val="16"/>
                  <w:lang w:eastAsia="en-US"/>
                </w:rPr>
                <w:delText>An exchange catalogue contains the discovery metadata about the exchange datasets and support files</w:delText>
              </w:r>
            </w:del>
          </w:p>
        </w:tc>
      </w:tr>
      <w:tr w:rsidR="00453023" w:rsidRPr="00D22CCD" w14:paraId="423F5FEF"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9AC6DC" w14:textId="16C407D4" w:rsidR="00453023" w:rsidRPr="00D22CCD" w:rsidRDefault="007260E2" w:rsidP="00212271">
            <w:pPr>
              <w:spacing w:before="100" w:beforeAutospacing="1" w:after="0" w:line="240" w:lineRule="auto"/>
              <w:jc w:val="left"/>
              <w:rPr>
                <w:rFonts w:cs="Arial"/>
                <w:sz w:val="16"/>
                <w:szCs w:val="16"/>
                <w:lang w:eastAsia="en-US"/>
              </w:rPr>
            </w:pPr>
            <w:del w:id="2358" w:author="Gert Morlion" w:date="2024-08-26T14:03:00Z" w16du:dateUtc="2024-08-26T12:03:00Z">
              <w:r w:rsidRPr="00D22CCD" w:rsidDel="00753ED4">
                <w:rPr>
                  <w:rFonts w:cs="Arial"/>
                  <w:sz w:val="16"/>
                  <w:szCs w:val="16"/>
                  <w:lang w:eastAsia="en-US"/>
                </w:rPr>
                <w:delText>identifier</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ACBAFBA" w14:textId="1EB8132A" w:rsidR="00453023" w:rsidRPr="00D22CCD" w:rsidRDefault="007260E2" w:rsidP="00212271">
            <w:pPr>
              <w:spacing w:before="100" w:beforeAutospacing="1" w:after="0" w:line="240" w:lineRule="auto"/>
              <w:jc w:val="center"/>
              <w:rPr>
                <w:rFonts w:cs="Arial"/>
                <w:sz w:val="16"/>
                <w:szCs w:val="16"/>
                <w:lang w:eastAsia="en-US"/>
              </w:rPr>
            </w:pPr>
            <w:del w:id="2359"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214931"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018F61" w14:textId="42D273FA" w:rsidR="00453023" w:rsidRPr="00D22CCD" w:rsidRDefault="007260E2" w:rsidP="00212271">
            <w:pPr>
              <w:spacing w:before="100" w:beforeAutospacing="1" w:after="0" w:line="240" w:lineRule="auto"/>
              <w:jc w:val="left"/>
              <w:rPr>
                <w:rFonts w:cs="Arial"/>
                <w:sz w:val="16"/>
                <w:szCs w:val="16"/>
                <w:lang w:eastAsia="en-US"/>
              </w:rPr>
            </w:pPr>
            <w:del w:id="2360" w:author="Gert Morlion" w:date="2024-08-26T14:03:00Z" w16du:dateUtc="2024-08-26T12:03:00Z">
              <w:r w:rsidRPr="00D22CCD" w:rsidDel="00753ED4">
                <w:rPr>
                  <w:rFonts w:cs="Arial"/>
                  <w:sz w:val="16"/>
                  <w:szCs w:val="16"/>
                  <w:lang w:eastAsia="en-US"/>
                </w:rPr>
                <w:delText>S100_CatalogueIdentifier</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E64704" w14:textId="32F6D83D" w:rsidR="00453023" w:rsidRPr="00D22CCD" w:rsidRDefault="007260E2" w:rsidP="00212271">
            <w:pPr>
              <w:spacing w:before="100" w:beforeAutospacing="1" w:after="0" w:line="240" w:lineRule="auto"/>
              <w:jc w:val="left"/>
              <w:rPr>
                <w:rFonts w:cs="Arial"/>
                <w:sz w:val="16"/>
                <w:szCs w:val="16"/>
                <w:lang w:val="fr-FR" w:eastAsia="en-US"/>
              </w:rPr>
            </w:pPr>
            <w:del w:id="2361" w:author="Gert Morlion" w:date="2024-08-26T14:03:00Z" w16du:dateUtc="2024-08-26T12:03:00Z">
              <w:r w:rsidRPr="00D22CCD" w:rsidDel="00753ED4">
                <w:rPr>
                  <w:rFonts w:cs="Arial"/>
                  <w:sz w:val="16"/>
                  <w:szCs w:val="16"/>
                  <w:lang w:val="fr-FR" w:eastAsia="en-US"/>
                </w:rPr>
                <w:delText>Uniquely identifies this exchange catalogue</w:delText>
              </w:r>
            </w:del>
          </w:p>
        </w:tc>
      </w:tr>
      <w:tr w:rsidR="00453023" w:rsidRPr="00D22CCD" w14:paraId="06F912E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503ADB" w14:textId="5A122488" w:rsidR="00453023" w:rsidRPr="00D22CCD" w:rsidRDefault="007260E2" w:rsidP="00212271">
            <w:pPr>
              <w:spacing w:before="100" w:beforeAutospacing="1" w:after="0" w:line="240" w:lineRule="auto"/>
              <w:jc w:val="left"/>
              <w:rPr>
                <w:rFonts w:cs="Arial"/>
                <w:sz w:val="16"/>
                <w:szCs w:val="16"/>
                <w:lang w:eastAsia="en-US"/>
              </w:rPr>
            </w:pPr>
            <w:del w:id="2362" w:author="Gert Morlion" w:date="2024-08-26T14:03:00Z" w16du:dateUtc="2024-08-26T12:03:00Z">
              <w:r w:rsidRPr="00D22CCD" w:rsidDel="00753ED4">
                <w:rPr>
                  <w:rFonts w:cs="Arial"/>
                  <w:sz w:val="16"/>
                  <w:szCs w:val="16"/>
                  <w:lang w:eastAsia="en-US"/>
                </w:rPr>
                <w:delText>contact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4EE8DAB" w14:textId="68A9EDBC" w:rsidR="00453023" w:rsidRPr="00D22CCD" w:rsidRDefault="007260E2" w:rsidP="00212271">
            <w:pPr>
              <w:spacing w:before="100" w:beforeAutospacing="1" w:after="0" w:line="240" w:lineRule="auto"/>
              <w:jc w:val="center"/>
              <w:rPr>
                <w:rFonts w:cs="Arial"/>
                <w:sz w:val="16"/>
                <w:szCs w:val="16"/>
                <w:lang w:eastAsia="en-US"/>
              </w:rPr>
            </w:pPr>
            <w:del w:id="2363"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EBDB61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F00139C" w14:textId="796D141F" w:rsidR="00453023" w:rsidRPr="00D22CCD" w:rsidRDefault="007260E2" w:rsidP="00212271">
            <w:pPr>
              <w:spacing w:before="100" w:beforeAutospacing="1" w:after="0" w:line="240" w:lineRule="auto"/>
              <w:jc w:val="left"/>
              <w:rPr>
                <w:rFonts w:cs="Arial"/>
                <w:sz w:val="16"/>
                <w:szCs w:val="16"/>
                <w:lang w:eastAsia="en-US"/>
              </w:rPr>
            </w:pPr>
            <w:del w:id="2364" w:author="Gert Morlion" w:date="2024-08-26T14:03:00Z" w16du:dateUtc="2024-08-26T12:03:00Z">
              <w:r w:rsidRPr="00D22CCD" w:rsidDel="00753ED4">
                <w:rPr>
                  <w:rFonts w:cs="Arial"/>
                  <w:sz w:val="16"/>
                  <w:szCs w:val="16"/>
                  <w:lang w:eastAsia="en-US"/>
                </w:rPr>
                <w:delText>S100_CataloguePointofContact</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0D6F" w14:textId="77777777" w:rsidR="00453023" w:rsidRPr="00D22CCD" w:rsidRDefault="00453023" w:rsidP="00212271">
            <w:pPr>
              <w:spacing w:before="100" w:beforeAutospacing="1" w:after="0" w:line="240" w:lineRule="auto"/>
              <w:jc w:val="left"/>
              <w:rPr>
                <w:rFonts w:cs="Arial"/>
                <w:sz w:val="16"/>
                <w:szCs w:val="16"/>
                <w:lang w:eastAsia="en-US"/>
              </w:rPr>
            </w:pPr>
          </w:p>
        </w:tc>
      </w:tr>
      <w:tr w:rsidR="00453023" w:rsidRPr="00D22CCD" w14:paraId="52FD14BC"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C57B909" w14:textId="5FEC6DA7" w:rsidR="00453023" w:rsidRPr="00D22CCD" w:rsidRDefault="007260E2" w:rsidP="00212271">
            <w:pPr>
              <w:spacing w:before="100" w:beforeAutospacing="1" w:after="0" w:line="240" w:lineRule="auto"/>
              <w:jc w:val="left"/>
              <w:rPr>
                <w:rFonts w:cs="Arial"/>
                <w:sz w:val="16"/>
                <w:szCs w:val="16"/>
                <w:lang w:eastAsia="en-US"/>
              </w:rPr>
            </w:pPr>
            <w:del w:id="2365" w:author="Gert Morlion" w:date="2024-08-26T14:03:00Z" w16du:dateUtc="2024-08-26T12:03:00Z">
              <w:r w:rsidRPr="00D22CCD" w:rsidDel="00753ED4">
                <w:rPr>
                  <w:rFonts w:cs="Arial"/>
                  <w:sz w:val="16"/>
                  <w:szCs w:val="16"/>
                  <w:lang w:eastAsia="en-US"/>
                </w:rPr>
                <w:delText>productSpecification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C625051" w14:textId="788D4DBE" w:rsidR="00453023" w:rsidRPr="00D22CCD" w:rsidRDefault="007260E2" w:rsidP="00212271">
            <w:pPr>
              <w:spacing w:before="100" w:beforeAutospacing="1" w:after="0" w:line="240" w:lineRule="auto"/>
              <w:jc w:val="center"/>
              <w:rPr>
                <w:rFonts w:cs="Arial"/>
                <w:sz w:val="16"/>
                <w:szCs w:val="16"/>
                <w:lang w:eastAsia="en-US"/>
              </w:rPr>
            </w:pPr>
            <w:del w:id="2366"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2B024E8"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A84A2B0" w14:textId="0EC361D8" w:rsidR="00453023" w:rsidRPr="00D22CCD" w:rsidRDefault="007260E2" w:rsidP="3CCBF2F9">
            <w:pPr>
              <w:spacing w:before="100" w:beforeAutospacing="1" w:after="0" w:line="240" w:lineRule="auto"/>
              <w:jc w:val="left"/>
              <w:rPr>
                <w:rFonts w:cs="Arial"/>
                <w:sz w:val="16"/>
                <w:szCs w:val="16"/>
                <w:lang w:eastAsia="en-US"/>
              </w:rPr>
            </w:pPr>
            <w:del w:id="2367" w:author="Gert Morlion" w:date="2024-08-26T14:03:00Z" w16du:dateUtc="2024-08-26T12:03:00Z">
              <w:r w:rsidRPr="00D22CCD" w:rsidDel="00753ED4">
                <w:rPr>
                  <w:rFonts w:cs="Arial"/>
                  <w:sz w:val="16"/>
                  <w:szCs w:val="16"/>
                  <w:lang w:eastAsia="en-US"/>
                </w:rPr>
                <w:delText>S10</w:delText>
              </w:r>
              <w:r w:rsidR="00212271" w:rsidRPr="00D22CCD" w:rsidDel="00753ED4">
                <w:rPr>
                  <w:rFonts w:cs="Arial"/>
                  <w:sz w:val="16"/>
                  <w:szCs w:val="16"/>
                  <w:lang w:eastAsia="en-US"/>
                </w:rPr>
                <w:delText>0</w:delText>
              </w:r>
              <w:r w:rsidRPr="00D22CCD" w:rsidDel="00753ED4">
                <w:rPr>
                  <w:rFonts w:cs="Arial"/>
                  <w:sz w:val="16"/>
                  <w:szCs w:val="16"/>
                  <w:lang w:eastAsia="en-US"/>
                </w:rPr>
                <w:delText>_ProductSpecification</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61FB94" w14:textId="05104A14" w:rsidR="00453023" w:rsidRPr="00D22CCD" w:rsidRDefault="007260E2" w:rsidP="00212271">
            <w:pPr>
              <w:spacing w:before="100" w:beforeAutospacing="1" w:after="0" w:line="240" w:lineRule="auto"/>
              <w:jc w:val="left"/>
              <w:rPr>
                <w:rFonts w:cs="Arial"/>
                <w:sz w:val="16"/>
                <w:szCs w:val="16"/>
                <w:lang w:eastAsia="en-US"/>
              </w:rPr>
            </w:pPr>
            <w:del w:id="2368" w:author="Gert Morlion" w:date="2024-08-26T14:03:00Z" w16du:dateUtc="2024-08-26T12:03:00Z">
              <w:r w:rsidRPr="00D22CCD" w:rsidDel="00753ED4">
                <w:rPr>
                  <w:rFonts w:cs="Arial"/>
                  <w:sz w:val="16"/>
                  <w:szCs w:val="16"/>
                  <w:lang w:eastAsia="en-US"/>
                </w:rPr>
                <w:delText> </w:delText>
              </w:r>
            </w:del>
          </w:p>
        </w:tc>
      </w:tr>
      <w:tr w:rsidR="00453023" w:rsidRPr="00D22CCD" w14:paraId="16F6EEB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1646F" w14:textId="73B60C4C" w:rsidR="00453023" w:rsidRPr="00D22CCD" w:rsidRDefault="007260E2" w:rsidP="00212271">
            <w:pPr>
              <w:spacing w:before="100" w:beforeAutospacing="1" w:after="0" w:line="240" w:lineRule="auto"/>
              <w:jc w:val="left"/>
              <w:rPr>
                <w:rFonts w:cs="Arial"/>
                <w:sz w:val="16"/>
                <w:szCs w:val="16"/>
                <w:lang w:eastAsia="en-US"/>
              </w:rPr>
            </w:pPr>
            <w:del w:id="2369" w:author="Gert Morlion" w:date="2024-08-26T14:03:00Z" w16du:dateUtc="2024-08-26T12:03:00Z">
              <w:r w:rsidRPr="00D22CCD" w:rsidDel="00753ED4">
                <w:rPr>
                  <w:rFonts w:cs="Arial"/>
                  <w:sz w:val="16"/>
                  <w:szCs w:val="16"/>
                  <w:lang w:eastAsia="en-US"/>
                </w:rPr>
                <w:delText>metadataLanguage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046E4FF" w14:textId="79740A24" w:rsidR="00453023" w:rsidRPr="00D22CCD" w:rsidRDefault="007260E2" w:rsidP="00212271">
            <w:pPr>
              <w:spacing w:before="100" w:beforeAutospacing="1" w:after="0" w:line="240" w:lineRule="auto"/>
              <w:jc w:val="center"/>
              <w:rPr>
                <w:rFonts w:cs="Arial"/>
                <w:sz w:val="16"/>
                <w:szCs w:val="16"/>
                <w:lang w:eastAsia="en-US"/>
              </w:rPr>
            </w:pPr>
            <w:del w:id="2370"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CBC8FA" w14:textId="42656176" w:rsidR="00453023" w:rsidRPr="00D22CCD" w:rsidRDefault="007260E2" w:rsidP="00753ED4">
            <w:pPr>
              <w:spacing w:before="100" w:beforeAutospacing="1" w:after="0" w:line="240" w:lineRule="auto"/>
              <w:jc w:val="center"/>
              <w:rPr>
                <w:rFonts w:cs="Arial"/>
                <w:sz w:val="16"/>
                <w:szCs w:val="16"/>
                <w:lang w:eastAsia="en-US"/>
              </w:rPr>
            </w:pPr>
            <w:del w:id="2371" w:author="Gert Morlion" w:date="2024-08-26T14:03:00Z" w16du:dateUtc="2024-08-26T12:03:00Z">
              <w:r w:rsidRPr="00D22CCD" w:rsidDel="00753ED4">
                <w:rPr>
                  <w:rFonts w:cs="Arial"/>
                  <w:sz w:val="16"/>
                  <w:szCs w:val="16"/>
                  <w:lang w:eastAsia="en-US"/>
                </w:rPr>
                <w:delText>English</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6E9FD75" w14:textId="60347E25" w:rsidR="00453023" w:rsidRPr="00D22CCD" w:rsidRDefault="007260E2" w:rsidP="00212271">
            <w:pPr>
              <w:spacing w:before="100" w:beforeAutospacing="1" w:after="0" w:line="240" w:lineRule="auto"/>
              <w:jc w:val="left"/>
              <w:rPr>
                <w:rFonts w:cs="Arial"/>
                <w:sz w:val="16"/>
                <w:szCs w:val="16"/>
                <w:lang w:eastAsia="en-US"/>
              </w:rPr>
            </w:pPr>
            <w:del w:id="2372"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9AD432D" w14:textId="4B5392D3" w:rsidR="00453023" w:rsidRPr="00D22CCD" w:rsidRDefault="007260E2" w:rsidP="3CCBF2F9">
            <w:pPr>
              <w:spacing w:before="100" w:beforeAutospacing="1" w:after="0" w:line="240" w:lineRule="auto"/>
              <w:jc w:val="left"/>
              <w:rPr>
                <w:rFonts w:cs="Arial"/>
                <w:sz w:val="16"/>
                <w:szCs w:val="16"/>
                <w:lang w:eastAsia="en-US"/>
              </w:rPr>
            </w:pPr>
            <w:del w:id="2373" w:author="Gert Morlion" w:date="2024-08-26T14:03:00Z" w16du:dateUtc="2024-08-26T12:03:00Z">
              <w:r w:rsidRPr="00D22CCD" w:rsidDel="00753ED4">
                <w:rPr>
                  <w:rFonts w:cs="Arial"/>
                  <w:sz w:val="16"/>
                  <w:szCs w:val="16"/>
                  <w:lang w:eastAsia="en-US"/>
                </w:rPr>
                <w:delText>All datasets conforming to S-401 PS must use English language</w:delText>
              </w:r>
            </w:del>
          </w:p>
        </w:tc>
      </w:tr>
      <w:tr w:rsidR="00453023" w:rsidRPr="00D22CCD" w14:paraId="0A47B6CB"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A3196E3" w14:textId="687B1455" w:rsidR="00453023" w:rsidRPr="00D22CCD" w:rsidRDefault="007260E2" w:rsidP="00212271">
            <w:pPr>
              <w:spacing w:before="100" w:beforeAutospacing="1" w:after="0" w:line="240" w:lineRule="auto"/>
              <w:jc w:val="left"/>
              <w:rPr>
                <w:rFonts w:cs="Arial"/>
                <w:sz w:val="16"/>
                <w:szCs w:val="16"/>
                <w:lang w:eastAsia="en-US"/>
              </w:rPr>
            </w:pPr>
            <w:del w:id="2374" w:author="Gert Morlion" w:date="2024-08-26T14:03:00Z" w16du:dateUtc="2024-08-26T12:03:00Z">
              <w:r w:rsidRPr="00D22CCD" w:rsidDel="00753ED4">
                <w:rPr>
                  <w:rFonts w:cs="Arial"/>
                  <w:sz w:val="16"/>
                  <w:szCs w:val="16"/>
                  <w:lang w:eastAsia="en-US"/>
                </w:rPr>
                <w:delText>exchangeCatalogueName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B764E37" w14:textId="52D5A07F" w:rsidR="00453023" w:rsidRPr="00D22CCD" w:rsidRDefault="007260E2" w:rsidP="00212271">
            <w:pPr>
              <w:spacing w:before="100" w:beforeAutospacing="1" w:after="0" w:line="240" w:lineRule="auto"/>
              <w:jc w:val="center"/>
              <w:rPr>
                <w:rFonts w:cs="Arial"/>
                <w:sz w:val="16"/>
                <w:szCs w:val="16"/>
                <w:lang w:eastAsia="en-US"/>
              </w:rPr>
            </w:pPr>
            <w:del w:id="2375"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A38653" w14:textId="684C513E" w:rsidR="00453023" w:rsidRPr="00D22CCD" w:rsidRDefault="00212271" w:rsidP="00753ED4">
            <w:pPr>
              <w:spacing w:before="100" w:beforeAutospacing="1" w:after="0" w:line="240" w:lineRule="auto"/>
              <w:jc w:val="center"/>
              <w:rPr>
                <w:rFonts w:cs="Arial"/>
                <w:sz w:val="16"/>
                <w:szCs w:val="16"/>
                <w:lang w:eastAsia="en-US"/>
              </w:rPr>
            </w:pPr>
            <w:del w:id="2376" w:author="Gert Morlion" w:date="2024-08-26T14:03:00Z" w16du:dateUtc="2024-08-26T12:03:00Z">
              <w:r w:rsidRPr="00D22CCD" w:rsidDel="00753ED4">
                <w:rPr>
                  <w:rFonts w:cs="Arial"/>
                  <w:sz w:val="16"/>
                  <w:szCs w:val="16"/>
                  <w:lang w:val="en-AU"/>
                </w:rPr>
                <w:delText>CATALOG.XML</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64D8D3" w14:textId="464BE2E5" w:rsidR="00453023" w:rsidRPr="00D22CCD" w:rsidRDefault="007260E2" w:rsidP="00212271">
            <w:pPr>
              <w:spacing w:before="100" w:beforeAutospacing="1" w:after="0" w:line="240" w:lineRule="auto"/>
              <w:jc w:val="left"/>
              <w:rPr>
                <w:rFonts w:cs="Arial"/>
                <w:sz w:val="16"/>
                <w:szCs w:val="16"/>
                <w:lang w:eastAsia="en-US"/>
              </w:rPr>
            </w:pPr>
            <w:del w:id="2377"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DED2C0" w14:textId="2A02BE51" w:rsidR="00453023" w:rsidRPr="00D22CCD" w:rsidRDefault="007260E2" w:rsidP="00212271">
            <w:pPr>
              <w:spacing w:before="100" w:beforeAutospacing="1" w:after="0" w:line="240" w:lineRule="auto"/>
              <w:jc w:val="left"/>
              <w:rPr>
                <w:rFonts w:cs="Arial"/>
                <w:sz w:val="16"/>
                <w:szCs w:val="16"/>
                <w:lang w:eastAsia="en-US"/>
              </w:rPr>
            </w:pPr>
            <w:del w:id="2378" w:author="Gert Morlion" w:date="2024-08-26T14:03:00Z" w16du:dateUtc="2024-08-26T12:03:00Z">
              <w:r w:rsidRPr="00D22CCD" w:rsidDel="00753ED4">
                <w:rPr>
                  <w:rFonts w:cs="Arial"/>
                  <w:sz w:val="16"/>
                  <w:szCs w:val="16"/>
                  <w:lang w:eastAsia="en-US"/>
                </w:rPr>
                <w:delText xml:space="preserve">Catalogue filename </w:delText>
              </w:r>
            </w:del>
          </w:p>
        </w:tc>
      </w:tr>
      <w:tr w:rsidR="00453023" w:rsidRPr="00D22CCD" w14:paraId="546DEF79"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C2F35" w14:textId="5B2F3F93" w:rsidR="00453023" w:rsidRPr="00D22CCD" w:rsidRDefault="007260E2" w:rsidP="00212271">
            <w:pPr>
              <w:spacing w:before="100" w:beforeAutospacing="1" w:after="0" w:line="240" w:lineRule="auto"/>
              <w:jc w:val="left"/>
              <w:rPr>
                <w:rFonts w:cs="Arial"/>
                <w:sz w:val="16"/>
                <w:szCs w:val="16"/>
                <w:lang w:eastAsia="en-US"/>
              </w:rPr>
            </w:pPr>
            <w:del w:id="2379" w:author="Gert Morlion" w:date="2024-08-26T14:03:00Z" w16du:dateUtc="2024-08-26T12:03:00Z">
              <w:r w:rsidRPr="00D22CCD" w:rsidDel="00753ED4">
                <w:rPr>
                  <w:rFonts w:cs="Arial"/>
                  <w:sz w:val="16"/>
                  <w:szCs w:val="16"/>
                  <w:lang w:eastAsia="en-US"/>
                </w:rPr>
                <w:delText>exchangeCatalogueDescription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EBFD90" w14:textId="087A6988" w:rsidR="00453023" w:rsidRPr="00D22CCD" w:rsidRDefault="007260E2" w:rsidP="00212271">
            <w:pPr>
              <w:spacing w:before="100" w:beforeAutospacing="1" w:after="0" w:line="240" w:lineRule="auto"/>
              <w:jc w:val="center"/>
              <w:rPr>
                <w:rFonts w:cs="Arial"/>
                <w:sz w:val="16"/>
                <w:szCs w:val="16"/>
                <w:lang w:eastAsia="en-US"/>
              </w:rPr>
            </w:pPr>
            <w:del w:id="2380"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76B5A27"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C6E3FAC" w14:textId="6EBA9F33" w:rsidR="00453023" w:rsidRPr="00D22CCD" w:rsidRDefault="007260E2" w:rsidP="00212271">
            <w:pPr>
              <w:spacing w:before="100" w:beforeAutospacing="1" w:after="0" w:line="240" w:lineRule="auto"/>
              <w:jc w:val="left"/>
              <w:rPr>
                <w:rFonts w:cs="Arial"/>
                <w:sz w:val="16"/>
                <w:szCs w:val="16"/>
                <w:lang w:eastAsia="en-US"/>
              </w:rPr>
            </w:pPr>
            <w:del w:id="2381"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C8D511E" w14:textId="7B365728" w:rsidR="00453023" w:rsidRPr="00D22CCD" w:rsidRDefault="007260E2" w:rsidP="3CCBF2F9">
            <w:pPr>
              <w:spacing w:before="100" w:beforeAutospacing="1" w:after="0" w:line="240" w:lineRule="auto"/>
              <w:jc w:val="left"/>
              <w:rPr>
                <w:rFonts w:cs="Arial"/>
                <w:sz w:val="16"/>
                <w:szCs w:val="16"/>
                <w:lang w:eastAsia="en-US"/>
              </w:rPr>
            </w:pPr>
            <w:del w:id="2382" w:author="Gert Morlion" w:date="2024-08-26T14:03:00Z" w16du:dateUtc="2024-08-26T12:03:00Z">
              <w:r w:rsidRPr="00D22CCD" w:rsidDel="00753ED4">
                <w:rPr>
                  <w:rFonts w:cs="Arial"/>
                  <w:sz w:val="16"/>
                  <w:szCs w:val="16"/>
                  <w:lang w:eastAsia="en-US"/>
                </w:rPr>
                <w:delText>Description of what the exchange catalogue contains</w:delText>
              </w:r>
              <w:r w:rsidR="00212271" w:rsidRPr="00D22CCD" w:rsidDel="00753ED4">
                <w:rPr>
                  <w:rFonts w:cs="Arial"/>
                  <w:sz w:val="16"/>
                  <w:szCs w:val="16"/>
                  <w:lang w:eastAsia="en-US"/>
                </w:rPr>
                <w:delText xml:space="preserve"> </w:delText>
              </w:r>
              <w:r w:rsidRPr="00D22CCD" w:rsidDel="00753ED4">
                <w:rPr>
                  <w:rFonts w:cs="Arial"/>
                  <w:sz w:val="16"/>
                  <w:szCs w:val="16"/>
                  <w:lang w:eastAsia="en-US"/>
                </w:rPr>
                <w:delText>NATIONAL LANGUAGE enabled</w:delText>
              </w:r>
            </w:del>
          </w:p>
        </w:tc>
      </w:tr>
      <w:tr w:rsidR="00453023" w:rsidRPr="00D22CCD" w14:paraId="1B94D6F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888CD4D" w14:textId="270A5B0E" w:rsidR="00453023" w:rsidRPr="00D22CCD" w:rsidRDefault="007260E2" w:rsidP="00212271">
            <w:pPr>
              <w:spacing w:before="100" w:beforeAutospacing="1" w:after="0" w:line="240" w:lineRule="auto"/>
              <w:jc w:val="left"/>
              <w:rPr>
                <w:rFonts w:cs="Arial"/>
                <w:sz w:val="16"/>
                <w:szCs w:val="16"/>
                <w:lang w:eastAsia="en-US"/>
              </w:rPr>
            </w:pPr>
            <w:del w:id="2383" w:author="Gert Morlion" w:date="2024-08-26T14:03:00Z" w16du:dateUtc="2024-08-26T12:03:00Z">
              <w:r w:rsidRPr="00D22CCD" w:rsidDel="00753ED4">
                <w:rPr>
                  <w:rFonts w:cs="Arial"/>
                  <w:sz w:val="16"/>
                  <w:szCs w:val="16"/>
                  <w:lang w:eastAsia="en-US"/>
                </w:rPr>
                <w:delText>exchangeCatalogueComment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338BC5E" w14:textId="2E8E601F" w:rsidR="00453023" w:rsidRPr="00D22CCD" w:rsidRDefault="007260E2" w:rsidP="00212271">
            <w:pPr>
              <w:spacing w:before="100" w:beforeAutospacing="1" w:after="0" w:line="240" w:lineRule="auto"/>
              <w:jc w:val="center"/>
              <w:rPr>
                <w:rFonts w:cs="Arial"/>
                <w:sz w:val="16"/>
                <w:szCs w:val="16"/>
                <w:lang w:eastAsia="en-US"/>
              </w:rPr>
            </w:pPr>
            <w:del w:id="2384" w:author="Gert Morlion" w:date="2024-08-26T14:03:00Z" w16du:dateUtc="2024-08-26T12:03:00Z">
              <w:r w:rsidRPr="00D22CCD" w:rsidDel="00753ED4">
                <w:rPr>
                  <w:rFonts w:cs="Arial"/>
                  <w:sz w:val="16"/>
                  <w:szCs w:val="16"/>
                  <w:lang w:eastAsia="en-US"/>
                </w:rPr>
                <w:delText>0..1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9F413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2966187" w14:textId="672C6E3F" w:rsidR="00453023" w:rsidRPr="00D22CCD" w:rsidRDefault="007260E2" w:rsidP="00212271">
            <w:pPr>
              <w:spacing w:before="100" w:beforeAutospacing="1" w:after="0" w:line="240" w:lineRule="auto"/>
              <w:jc w:val="left"/>
              <w:rPr>
                <w:rFonts w:cs="Arial"/>
                <w:sz w:val="16"/>
                <w:szCs w:val="16"/>
                <w:lang w:eastAsia="en-US"/>
              </w:rPr>
            </w:pPr>
            <w:del w:id="2385"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2863DE" w14:textId="222A4903" w:rsidR="00212271" w:rsidRPr="00D22CCD" w:rsidDel="00753ED4" w:rsidRDefault="007260E2" w:rsidP="00212271">
            <w:pPr>
              <w:pStyle w:val="Geenafstand"/>
              <w:jc w:val="left"/>
              <w:rPr>
                <w:del w:id="2386" w:author="Gert Morlion" w:date="2024-08-26T14:03:00Z" w16du:dateUtc="2024-08-26T12:03:00Z"/>
                <w:sz w:val="16"/>
                <w:szCs w:val="16"/>
                <w:lang w:eastAsia="en-US"/>
              </w:rPr>
            </w:pPr>
            <w:del w:id="2387" w:author="Gert Morlion" w:date="2024-08-26T14:03:00Z" w16du:dateUtc="2024-08-26T12:03:00Z">
              <w:r w:rsidRPr="00D22CCD" w:rsidDel="00753ED4">
                <w:rPr>
                  <w:sz w:val="16"/>
                  <w:szCs w:val="16"/>
                  <w:lang w:eastAsia="en-US"/>
                </w:rPr>
                <w:delText>Any additional Information</w:delText>
              </w:r>
            </w:del>
          </w:p>
          <w:p w14:paraId="3E8BFDCF" w14:textId="4B3FBC6D" w:rsidR="00453023" w:rsidRPr="00D22CCD" w:rsidRDefault="007260E2" w:rsidP="00212271">
            <w:pPr>
              <w:pStyle w:val="Geenafstand"/>
              <w:jc w:val="left"/>
              <w:rPr>
                <w:lang w:eastAsia="en-US"/>
              </w:rPr>
            </w:pPr>
            <w:del w:id="2388" w:author="Gert Morlion" w:date="2024-08-26T14:03:00Z" w16du:dateUtc="2024-08-26T12:03:00Z">
              <w:r w:rsidRPr="00D22CCD" w:rsidDel="00753ED4">
                <w:rPr>
                  <w:sz w:val="16"/>
                  <w:szCs w:val="16"/>
                  <w:lang w:eastAsia="en-US"/>
                </w:rPr>
                <w:delText>NATIONAL LANGUAGE enabled</w:delText>
              </w:r>
            </w:del>
          </w:p>
        </w:tc>
      </w:tr>
      <w:tr w:rsidR="00453023" w:rsidRPr="00D22CCD" w14:paraId="407C79D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806FF92" w14:textId="2661FB00" w:rsidR="00453023" w:rsidRPr="00D22CCD" w:rsidRDefault="007260E2" w:rsidP="00212271">
            <w:pPr>
              <w:spacing w:before="100" w:beforeAutospacing="1"/>
              <w:jc w:val="left"/>
              <w:rPr>
                <w:rFonts w:cs="Arial"/>
                <w:sz w:val="16"/>
                <w:szCs w:val="16"/>
              </w:rPr>
            </w:pPr>
            <w:del w:id="2389" w:author="Gert Morlion" w:date="2024-08-26T14:03:00Z" w16du:dateUtc="2024-08-26T12:03:00Z">
              <w:r w:rsidRPr="00D22CCD" w:rsidDel="00753ED4">
                <w:rPr>
                  <w:rFonts w:cs="Arial"/>
                  <w:sz w:val="16"/>
                  <w:szCs w:val="16"/>
                </w:rPr>
                <w:delText>compressionFlag</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7F874EF7" w14:textId="1C027C29" w:rsidR="00453023" w:rsidRPr="00D22CCD" w:rsidRDefault="007260E2" w:rsidP="00212271">
            <w:pPr>
              <w:spacing w:before="100" w:beforeAutospacing="1"/>
              <w:jc w:val="center"/>
              <w:rPr>
                <w:rFonts w:cs="Arial"/>
                <w:sz w:val="16"/>
                <w:szCs w:val="16"/>
              </w:rPr>
            </w:pPr>
            <w:del w:id="2390" w:author="Gert Morlion" w:date="2024-08-26T14:03:00Z" w16du:dateUtc="2024-08-26T12:03:00Z">
              <w:r w:rsidRPr="00D22CCD" w:rsidDel="00753ED4">
                <w:rPr>
                  <w:rFonts w:cs="Arial"/>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ED4C26" w14:textId="77777777" w:rsidR="00453023" w:rsidRPr="00D22CCD" w:rsidRDefault="00453023" w:rsidP="00753ED4">
            <w:pPr>
              <w:spacing w:before="100" w:beforeAutospacing="1"/>
              <w:jc w:val="center"/>
              <w:rPr>
                <w:rFonts w:cs="Arial"/>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E8F0F5F" w14:textId="58BB1431" w:rsidR="00453023" w:rsidRPr="00D22CCD" w:rsidRDefault="007260E2" w:rsidP="00212271">
            <w:pPr>
              <w:spacing w:before="100" w:beforeAutospacing="1"/>
              <w:jc w:val="left"/>
              <w:rPr>
                <w:rFonts w:cs="Arial"/>
                <w:sz w:val="16"/>
                <w:szCs w:val="16"/>
              </w:rPr>
            </w:pPr>
            <w:del w:id="2391" w:author="Gert Morlion" w:date="2024-08-26T14:03:00Z" w16du:dateUtc="2024-08-26T12:03:00Z">
              <w:r w:rsidRPr="00D22CCD" w:rsidDel="00753ED4">
                <w:rPr>
                  <w:rFonts w:cs="Arial"/>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14D6083" w14:textId="5354011A" w:rsidR="00453023" w:rsidRPr="00D22CCD" w:rsidRDefault="00212271" w:rsidP="3CCBF2F9">
            <w:pPr>
              <w:spacing w:before="100" w:beforeAutospacing="1"/>
              <w:jc w:val="left"/>
              <w:rPr>
                <w:rFonts w:cs="Arial"/>
                <w:sz w:val="16"/>
                <w:szCs w:val="16"/>
              </w:rPr>
            </w:pPr>
            <w:del w:id="2392" w:author="Gert Morlion" w:date="2024-08-26T14:03:00Z" w16du:dateUtc="2024-08-26T12:03:00Z">
              <w:r w:rsidRPr="00D22CCD" w:rsidDel="00753ED4">
                <w:rPr>
                  <w:rFonts w:cs="Arial"/>
                  <w:sz w:val="16"/>
                  <w:szCs w:val="16"/>
                </w:rPr>
                <w:delText>True or False</w:delText>
              </w:r>
            </w:del>
          </w:p>
        </w:tc>
      </w:tr>
      <w:tr w:rsidR="00453023" w:rsidRPr="00D22CCD" w14:paraId="566052B8"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5B6835" w14:textId="4E400AB1" w:rsidR="00453023" w:rsidRPr="00D22CCD" w:rsidRDefault="007260E2" w:rsidP="00212271">
            <w:pPr>
              <w:pStyle w:val="Geenafstand"/>
              <w:jc w:val="left"/>
              <w:rPr>
                <w:sz w:val="16"/>
                <w:szCs w:val="16"/>
              </w:rPr>
            </w:pPr>
            <w:del w:id="2393" w:author="Gert Morlion" w:date="2024-08-26T14:03:00Z" w16du:dateUtc="2024-08-26T12:03:00Z">
              <w:r w:rsidRPr="00D22CCD" w:rsidDel="00753ED4">
                <w:rPr>
                  <w:sz w:val="16"/>
                  <w:szCs w:val="16"/>
                </w:rPr>
                <w:delText>sourceMedia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07B95BBA" w14:textId="22D486B1" w:rsidR="00453023" w:rsidRPr="00D22CCD" w:rsidRDefault="007260E2" w:rsidP="00212271">
            <w:pPr>
              <w:pStyle w:val="Geenafstand"/>
              <w:jc w:val="center"/>
              <w:rPr>
                <w:sz w:val="16"/>
                <w:szCs w:val="16"/>
              </w:rPr>
            </w:pPr>
            <w:del w:id="2394" w:author="Gert Morlion" w:date="2024-08-26T14:03:00Z" w16du:dateUtc="2024-08-26T12: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0090F6"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9C62C83" w14:textId="133CE972" w:rsidR="00453023" w:rsidRPr="00D22CCD" w:rsidRDefault="00212271" w:rsidP="00212271">
            <w:pPr>
              <w:pStyle w:val="Geenafstand"/>
              <w:jc w:val="left"/>
              <w:rPr>
                <w:sz w:val="16"/>
                <w:szCs w:val="16"/>
              </w:rPr>
            </w:pPr>
            <w:del w:id="2395" w:author="Gert Morlion" w:date="2024-08-26T14:03:00Z" w16du:dateUtc="2024-08-26T12:03:00Z">
              <w:r w:rsidRPr="00D22CCD" w:rsidDel="00753ED4">
                <w:rPr>
                  <w:sz w:val="16"/>
                  <w:szCs w:val="16"/>
                </w:rPr>
                <w:delText>C</w:delText>
              </w:r>
              <w:r w:rsidR="007260E2" w:rsidRPr="00D22CCD" w:rsidDel="00753ED4">
                <w:rPr>
                  <w:sz w:val="16"/>
                  <w:szCs w:val="16"/>
                </w:rPr>
                <w:delText>haracterString</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2A67195" w14:textId="77777777" w:rsidR="00453023" w:rsidRPr="00D22CCD" w:rsidRDefault="00453023" w:rsidP="00212271">
            <w:pPr>
              <w:pStyle w:val="Geenafstand"/>
              <w:jc w:val="left"/>
              <w:rPr>
                <w:sz w:val="16"/>
                <w:szCs w:val="16"/>
              </w:rPr>
            </w:pPr>
          </w:p>
        </w:tc>
      </w:tr>
      <w:tr w:rsidR="00453023" w:rsidRPr="00D22CCD" w14:paraId="76AC3B6D"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5244C5" w14:textId="17238224" w:rsidR="00453023" w:rsidRPr="00D22CCD" w:rsidRDefault="007260E2" w:rsidP="00212271">
            <w:pPr>
              <w:pStyle w:val="Geenafstand"/>
              <w:jc w:val="left"/>
              <w:rPr>
                <w:sz w:val="16"/>
                <w:szCs w:val="16"/>
              </w:rPr>
            </w:pPr>
            <w:del w:id="2396" w:author="Gert Morlion" w:date="2024-08-26T14:03:00Z" w16du:dateUtc="2024-08-26T12:03:00Z">
              <w:r w:rsidRPr="00D22CCD" w:rsidDel="00753ED4">
                <w:rPr>
                  <w:sz w:val="16"/>
                  <w:szCs w:val="16"/>
                </w:rPr>
                <w:delText>replacedData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172510F0" w14:textId="4DE9A31E" w:rsidR="00453023" w:rsidRPr="00D22CCD" w:rsidRDefault="007260E2" w:rsidP="00212271">
            <w:pPr>
              <w:pStyle w:val="Geenafstand"/>
              <w:jc w:val="center"/>
              <w:rPr>
                <w:sz w:val="16"/>
                <w:szCs w:val="16"/>
              </w:rPr>
            </w:pPr>
            <w:del w:id="2397" w:author="Gert Morlion" w:date="2024-08-26T14:03:00Z" w16du:dateUtc="2024-08-26T12: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0772BA"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CC8EB24" w14:textId="286F38FA" w:rsidR="00453023" w:rsidRPr="00D22CCD" w:rsidRDefault="007260E2" w:rsidP="00212271">
            <w:pPr>
              <w:pStyle w:val="Geenafstand"/>
              <w:jc w:val="left"/>
              <w:rPr>
                <w:sz w:val="16"/>
                <w:szCs w:val="16"/>
              </w:rPr>
            </w:pPr>
            <w:del w:id="2398" w:author="Gert Morlion" w:date="2024-08-26T14:03:00Z" w16du:dateUtc="2024-08-26T12:03:00Z">
              <w:r w:rsidRPr="00D22CCD" w:rsidDel="00753ED4">
                <w:rPr>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2F185F1" w14:textId="00C5342C" w:rsidR="00453023" w:rsidRPr="00D22CCD" w:rsidRDefault="007260E2" w:rsidP="00212271">
            <w:pPr>
              <w:pStyle w:val="Geenafstand"/>
              <w:jc w:val="left"/>
              <w:rPr>
                <w:sz w:val="16"/>
                <w:szCs w:val="16"/>
              </w:rPr>
            </w:pPr>
            <w:del w:id="2399" w:author="Gert Morlion" w:date="2024-08-26T14:03:00Z" w16du:dateUtc="2024-08-26T12:03:00Z">
              <w:r w:rsidRPr="00D22CCD" w:rsidDel="00753ED4">
                <w:rPr>
                  <w:sz w:val="16"/>
                  <w:szCs w:val="16"/>
                </w:rPr>
                <w:delText>If a data file is cancelled is it replaced by another data file</w:delText>
              </w:r>
            </w:del>
          </w:p>
        </w:tc>
      </w:tr>
      <w:tr w:rsidR="00453023" w:rsidRPr="00D22CCD" w14:paraId="053760E6"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70AC60" w14:textId="384FBC97" w:rsidR="00453023" w:rsidRPr="00D22CCD" w:rsidRDefault="007260E2" w:rsidP="00212271">
            <w:pPr>
              <w:pStyle w:val="Geenafstand"/>
              <w:jc w:val="left"/>
              <w:rPr>
                <w:sz w:val="16"/>
                <w:szCs w:val="16"/>
              </w:rPr>
            </w:pPr>
            <w:del w:id="2400" w:author="Gert Morlion" w:date="2024-08-26T14:03:00Z" w16du:dateUtc="2024-08-26T12:03:00Z">
              <w:r w:rsidRPr="00D22CCD" w:rsidDel="00753ED4">
                <w:rPr>
                  <w:sz w:val="16"/>
                  <w:szCs w:val="16"/>
                </w:rPr>
                <w:delText>dataReplacement</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2591A862" w14:textId="3E7C0EC7" w:rsidR="00453023" w:rsidRPr="00D22CCD" w:rsidRDefault="007260E2" w:rsidP="00212271">
            <w:pPr>
              <w:pStyle w:val="Geenafstand"/>
              <w:jc w:val="center"/>
              <w:rPr>
                <w:sz w:val="16"/>
                <w:szCs w:val="16"/>
              </w:rPr>
            </w:pPr>
            <w:del w:id="2401" w:author="Gert Morlion" w:date="2024-08-26T14:03:00Z" w16du:dateUtc="2024-08-26T12:03:00Z">
              <w:r w:rsidRPr="00D22CCD" w:rsidDel="00753ED4">
                <w:rPr>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FF57258"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308364" w14:textId="6CA2D96D" w:rsidR="00453023" w:rsidRPr="00D22CCD" w:rsidDel="00753ED4" w:rsidRDefault="00212271" w:rsidP="00212271">
            <w:pPr>
              <w:pStyle w:val="Geenafstand"/>
              <w:jc w:val="left"/>
              <w:rPr>
                <w:del w:id="2402" w:author="Gert Morlion" w:date="2024-08-26T14:03:00Z" w16du:dateUtc="2024-08-26T12:03:00Z"/>
                <w:sz w:val="16"/>
                <w:szCs w:val="16"/>
              </w:rPr>
            </w:pPr>
            <w:del w:id="2403" w:author="Gert Morlion" w:date="2024-08-26T14:03:00Z" w16du:dateUtc="2024-08-26T12:03:00Z">
              <w:r w:rsidRPr="00D22CCD" w:rsidDel="00753ED4">
                <w:rPr>
                  <w:sz w:val="16"/>
                  <w:szCs w:val="16"/>
                </w:rPr>
                <w:delText>C</w:delText>
              </w:r>
              <w:r w:rsidR="007260E2" w:rsidRPr="00D22CCD" w:rsidDel="00753ED4">
                <w:rPr>
                  <w:sz w:val="16"/>
                  <w:szCs w:val="16"/>
                </w:rPr>
                <w:delText>haracterString</w:delText>
              </w:r>
            </w:del>
          </w:p>
          <w:p w14:paraId="6E2D82F8" w14:textId="77777777" w:rsidR="00453023" w:rsidRPr="00D22CCD" w:rsidRDefault="00453023" w:rsidP="00212271">
            <w:pPr>
              <w:pStyle w:val="Geenafstand"/>
              <w:jc w:val="left"/>
              <w:rPr>
                <w:sz w:val="16"/>
                <w:szCs w:val="16"/>
              </w:rPr>
            </w:pPr>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0656A8" w14:textId="48445EC4" w:rsidR="00453023" w:rsidRPr="00D22CCD" w:rsidRDefault="007260E2" w:rsidP="00212271">
            <w:pPr>
              <w:pStyle w:val="Geenafstand"/>
              <w:jc w:val="left"/>
              <w:rPr>
                <w:sz w:val="16"/>
                <w:szCs w:val="16"/>
              </w:rPr>
            </w:pPr>
            <w:del w:id="2404" w:author="Gert Morlion" w:date="2024-08-26T14:03:00Z" w16du:dateUtc="2024-08-26T12:03:00Z">
              <w:r w:rsidRPr="00D22CCD" w:rsidDel="00753ED4">
                <w:rPr>
                  <w:sz w:val="16"/>
                  <w:szCs w:val="16"/>
                </w:rPr>
                <w:delText>Dataset name</w:delText>
              </w:r>
            </w:del>
          </w:p>
        </w:tc>
      </w:tr>
      <w:tr w:rsidR="00212271" w:rsidRPr="00D22CCD" w14:paraId="6259ABC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88D0051" w14:textId="655D6742" w:rsidR="00212271" w:rsidRPr="00D22CCD" w:rsidRDefault="00212271" w:rsidP="00212271">
            <w:pPr>
              <w:pStyle w:val="Geenafstand"/>
              <w:rPr>
                <w:sz w:val="16"/>
                <w:szCs w:val="16"/>
              </w:rPr>
            </w:pPr>
            <w:del w:id="2405" w:author="Gert Morlion" w:date="2024-08-26T14:03:00Z" w16du:dateUtc="2024-08-26T12:03:00Z">
              <w:r w:rsidRPr="00D22CCD" w:rsidDel="00753ED4">
                <w:rPr>
                  <w:sz w:val="16"/>
                  <w:szCs w:val="16"/>
                </w:rPr>
                <w:delText>datasetDiscoveryMetadata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51F613" w14:textId="0FCA77AA" w:rsidR="00212271" w:rsidRPr="00D22CCD" w:rsidRDefault="00212271" w:rsidP="00212271">
            <w:pPr>
              <w:pStyle w:val="Geenafstand"/>
              <w:rPr>
                <w:sz w:val="16"/>
                <w:szCs w:val="16"/>
              </w:rPr>
            </w:pPr>
            <w:del w:id="2406" w:author="Gert Morlion" w:date="2024-08-26T14:03:00Z" w16du:dateUtc="2024-08-26T12: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759F7CB"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4183E5C3" w14:textId="6602AD97" w:rsidR="00212271" w:rsidRPr="00D22CCD" w:rsidRDefault="00212271" w:rsidP="00212271">
            <w:pPr>
              <w:pStyle w:val="Geenafstand"/>
              <w:rPr>
                <w:sz w:val="16"/>
                <w:szCs w:val="16"/>
              </w:rPr>
            </w:pPr>
            <w:del w:id="2407" w:author="Gert Morlion" w:date="2024-08-26T14:03:00Z" w16du:dateUtc="2024-08-26T12:03:00Z">
              <w:r w:rsidRPr="00D22CCD" w:rsidDel="00753ED4">
                <w:rPr>
                  <w:sz w:val="16"/>
                  <w:szCs w:val="16"/>
                </w:rPr>
                <w:delText>Aggregation S100_DatasetDiscoveryMetadata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7C123A76" w14:textId="77777777" w:rsidR="00212271" w:rsidRPr="00D22CCD" w:rsidRDefault="00212271" w:rsidP="00212271">
            <w:pPr>
              <w:pStyle w:val="Geenafstand"/>
              <w:rPr>
                <w:sz w:val="16"/>
                <w:szCs w:val="16"/>
              </w:rPr>
            </w:pPr>
          </w:p>
        </w:tc>
      </w:tr>
      <w:tr w:rsidR="00212271" w:rsidRPr="00D22CCD" w14:paraId="17309A0C"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5204604" w14:textId="34F81EC5" w:rsidR="00212271" w:rsidRPr="00D22CCD" w:rsidRDefault="00212271" w:rsidP="00212271">
            <w:pPr>
              <w:pStyle w:val="Geenafstand"/>
              <w:rPr>
                <w:sz w:val="16"/>
                <w:szCs w:val="16"/>
              </w:rPr>
            </w:pPr>
            <w:del w:id="2408" w:author="Gert Morlion" w:date="2024-08-26T14:03:00Z" w16du:dateUtc="2024-08-26T12:03:00Z">
              <w:r w:rsidRPr="00D22CCD" w:rsidDel="00753ED4">
                <w:rPr>
                  <w:sz w:val="16"/>
                  <w:szCs w:val="16"/>
                </w:rPr>
                <w:delText>--</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622AD4ED" w14:textId="65DB9BE2" w:rsidR="00212271" w:rsidRPr="00D22CCD" w:rsidRDefault="00212271" w:rsidP="00212271">
            <w:pPr>
              <w:pStyle w:val="Geenafstand"/>
              <w:rPr>
                <w:sz w:val="16"/>
                <w:szCs w:val="16"/>
              </w:rPr>
            </w:pPr>
            <w:del w:id="2409" w:author="Gert Morlion" w:date="2024-08-26T14:03:00Z" w16du:dateUtc="2024-08-26T12: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0378142"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C668FCE" w14:textId="59031223" w:rsidR="00212271" w:rsidRPr="00D22CCD" w:rsidRDefault="00212271" w:rsidP="00212271">
            <w:pPr>
              <w:pStyle w:val="Geenafstand"/>
              <w:rPr>
                <w:sz w:val="16"/>
                <w:szCs w:val="16"/>
              </w:rPr>
            </w:pPr>
            <w:del w:id="2410" w:author="Gert Morlion" w:date="2024-08-26T14:03:00Z" w16du:dateUtc="2024-08-26T12:03:00Z">
              <w:r w:rsidRPr="00D22CCD" w:rsidDel="00753ED4">
                <w:rPr>
                  <w:sz w:val="16"/>
                  <w:szCs w:val="16"/>
                </w:rPr>
                <w:delText>Aggregation S100_CatalogueMetadata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55A7889C" w14:textId="39504F68" w:rsidR="00212271" w:rsidRPr="00D22CCD" w:rsidRDefault="00212271" w:rsidP="00212271">
            <w:pPr>
              <w:pStyle w:val="Geenafstand"/>
              <w:rPr>
                <w:sz w:val="16"/>
                <w:szCs w:val="16"/>
              </w:rPr>
            </w:pPr>
            <w:del w:id="2411" w:author="Gert Morlion" w:date="2024-08-26T14:03:00Z" w16du:dateUtc="2024-08-26T12:03:00Z">
              <w:r w:rsidRPr="00D22CCD" w:rsidDel="00753ED4">
                <w:rPr>
                  <w:sz w:val="16"/>
                  <w:szCs w:val="16"/>
                </w:rPr>
                <w:delText>Metadata for the feature, portrayal, and interoperability catalogues, if any</w:delText>
              </w:r>
            </w:del>
          </w:p>
        </w:tc>
      </w:tr>
      <w:tr w:rsidR="00212271" w:rsidRPr="00D22CCD" w14:paraId="71838595"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E927BE0" w14:textId="41E046C9" w:rsidR="00212271" w:rsidRPr="00D22CCD" w:rsidRDefault="00212271" w:rsidP="00212271">
            <w:pPr>
              <w:pStyle w:val="Geenafstand"/>
              <w:rPr>
                <w:sz w:val="16"/>
                <w:szCs w:val="16"/>
              </w:rPr>
            </w:pPr>
            <w:del w:id="2412" w:author="Gert Morlion" w:date="2024-08-26T14:03:00Z" w16du:dateUtc="2024-08-26T12:03:00Z">
              <w:r w:rsidRPr="00D22CCD" w:rsidDel="00753ED4">
                <w:rPr>
                  <w:sz w:val="16"/>
                  <w:szCs w:val="16"/>
                </w:rPr>
                <w:delText>supportFileDiscoveryMetadata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A71F16" w14:textId="67F87653" w:rsidR="00212271" w:rsidRPr="00D22CCD" w:rsidRDefault="00212271" w:rsidP="00212271">
            <w:pPr>
              <w:pStyle w:val="Geenafstand"/>
              <w:rPr>
                <w:sz w:val="16"/>
                <w:szCs w:val="16"/>
              </w:rPr>
            </w:pPr>
            <w:del w:id="2413" w:author="Gert Morlion" w:date="2024-08-26T14:03:00Z" w16du:dateUtc="2024-08-26T12: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6A60593E"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D4C9FF4" w14:textId="2DC13419" w:rsidR="00212271" w:rsidRPr="00D22CCD" w:rsidRDefault="00212271" w:rsidP="00212271">
            <w:pPr>
              <w:pStyle w:val="Geenafstand"/>
              <w:rPr>
                <w:sz w:val="16"/>
                <w:szCs w:val="16"/>
              </w:rPr>
            </w:pPr>
            <w:del w:id="2414" w:author="Gert Morlion" w:date="2024-08-26T14:03:00Z" w16du:dateUtc="2024-08-26T12:03:00Z">
              <w:r w:rsidRPr="00D22CCD" w:rsidDel="00753ED4">
                <w:rPr>
                  <w:sz w:val="16"/>
                  <w:szCs w:val="16"/>
                </w:rPr>
                <w:delText>Aggregation S100_SupportFileDiscoveryMetadata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4FA113DB" w14:textId="77777777" w:rsidR="00212271" w:rsidRPr="00D22CCD" w:rsidRDefault="00212271" w:rsidP="00212271">
            <w:pPr>
              <w:pStyle w:val="Geenafstand"/>
              <w:rPr>
                <w:sz w:val="16"/>
                <w:szCs w:val="16"/>
              </w:rPr>
            </w:pPr>
          </w:p>
        </w:tc>
      </w:tr>
    </w:tbl>
    <w:p w14:paraId="5DA89AD7" w14:textId="77777777" w:rsidR="00453023" w:rsidRPr="00D22CCD" w:rsidRDefault="00453023"/>
    <w:p w14:paraId="284911BC" w14:textId="77777777" w:rsidR="00453023" w:rsidRPr="00D22CCD" w:rsidRDefault="007260E2">
      <w:pPr>
        <w:pStyle w:val="Kop4"/>
      </w:pPr>
      <w:r w:rsidRPr="00D22CCD">
        <w:lastRenderedPageBreak/>
        <w:t>S100_CatalogueIdentifier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5DC5B618" w14:textId="77777777" w:rsidTr="3CCBF2F9">
        <w:trPr>
          <w:trHeight w:val="469"/>
        </w:trPr>
        <w:tc>
          <w:tcPr>
            <w:tcW w:w="1080" w:type="dxa"/>
            <w:vAlign w:val="center"/>
          </w:tcPr>
          <w:p w14:paraId="0F347A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6B445334"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S100_CatalogueIdentifier</w:t>
            </w:r>
          </w:p>
        </w:tc>
        <w:tc>
          <w:tcPr>
            <w:tcW w:w="3420" w:type="dxa"/>
            <w:vAlign w:val="center"/>
          </w:tcPr>
          <w:p w14:paraId="3738E86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An exchange catalogue contains the discovery metadata about the exchange datasets and support files</w:t>
            </w:r>
          </w:p>
        </w:tc>
        <w:tc>
          <w:tcPr>
            <w:tcW w:w="804" w:type="dxa"/>
          </w:tcPr>
          <w:p w14:paraId="1D39853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w:t>
            </w:r>
          </w:p>
        </w:tc>
        <w:tc>
          <w:tcPr>
            <w:tcW w:w="2436" w:type="dxa"/>
            <w:vAlign w:val="center"/>
          </w:tcPr>
          <w:p w14:paraId="42B8BD90"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44D1FB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BE52D5" w14:paraId="51B199BA" w14:textId="77777777" w:rsidTr="3CCBF2F9">
        <w:trPr>
          <w:trHeight w:val="307"/>
        </w:trPr>
        <w:tc>
          <w:tcPr>
            <w:tcW w:w="1080" w:type="dxa"/>
          </w:tcPr>
          <w:p w14:paraId="04E7AD0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6E5DE7A"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identifier</w:t>
            </w:r>
          </w:p>
        </w:tc>
        <w:tc>
          <w:tcPr>
            <w:tcW w:w="3420" w:type="dxa"/>
          </w:tcPr>
          <w:p w14:paraId="7B94CE9A" w14:textId="77777777" w:rsidR="00453023" w:rsidRPr="00D22CCD" w:rsidRDefault="007260E2" w:rsidP="00212271">
            <w:pPr>
              <w:suppressAutoHyphens/>
              <w:snapToGrid w:val="0"/>
              <w:spacing w:after="0" w:line="240" w:lineRule="auto"/>
              <w:jc w:val="left"/>
              <w:rPr>
                <w:sz w:val="16"/>
                <w:szCs w:val="16"/>
                <w:lang w:val="fr-MC" w:eastAsia="ar-SA"/>
              </w:rPr>
            </w:pPr>
            <w:r w:rsidRPr="00D22CCD">
              <w:rPr>
                <w:sz w:val="16"/>
                <w:szCs w:val="16"/>
                <w:lang w:val="fr-MC" w:eastAsia="ar-SA"/>
              </w:rPr>
              <w:t>Uniquely identifies this exchange catalogue</w:t>
            </w:r>
          </w:p>
        </w:tc>
        <w:tc>
          <w:tcPr>
            <w:tcW w:w="804" w:type="dxa"/>
          </w:tcPr>
          <w:p w14:paraId="16C6D372"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4AA8CA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CharacterString</w:t>
            </w:r>
          </w:p>
        </w:tc>
        <w:tc>
          <w:tcPr>
            <w:tcW w:w="3060" w:type="dxa"/>
          </w:tcPr>
          <w:p w14:paraId="7DE31DD6" w14:textId="77777777" w:rsidR="00453023" w:rsidRPr="00D22CCD" w:rsidRDefault="007260E2" w:rsidP="3CCBF2F9">
            <w:pPr>
              <w:spacing w:before="100" w:beforeAutospacing="1" w:after="0" w:line="240" w:lineRule="auto"/>
              <w:jc w:val="left"/>
              <w:rPr>
                <w:rFonts w:cs="Arial"/>
                <w:sz w:val="16"/>
                <w:szCs w:val="16"/>
                <w:lang w:eastAsia="en-US"/>
              </w:rPr>
            </w:pPr>
            <w:r w:rsidRPr="00D22CCD">
              <w:rPr>
                <w:rFonts w:cs="Arial"/>
                <w:sz w:val="16"/>
                <w:szCs w:val="16"/>
                <w:lang w:eastAsia="en-US"/>
              </w:rPr>
              <w:t>The file name must be unique.  Each file name must have a MD prefix added to the S-401 file name.</w:t>
            </w:r>
          </w:p>
          <w:p w14:paraId="0CFC90E8" w14:textId="77777777" w:rsidR="00453023" w:rsidRPr="00D22CCD" w:rsidRDefault="00453023" w:rsidP="00212271">
            <w:pPr>
              <w:spacing w:before="100" w:beforeAutospacing="1" w:after="0" w:line="240" w:lineRule="auto"/>
              <w:jc w:val="left"/>
              <w:rPr>
                <w:rFonts w:cs="Arial"/>
                <w:sz w:val="16"/>
                <w:szCs w:val="16"/>
                <w:lang w:eastAsia="en-US"/>
              </w:rPr>
            </w:pPr>
          </w:p>
          <w:p w14:paraId="504FD8FD"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Dataset:</w:t>
            </w:r>
          </w:p>
          <w:p w14:paraId="22445168"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GB45678.000</w:t>
            </w:r>
          </w:p>
          <w:p w14:paraId="31F3C10C"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6F41C10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MD_GB45678_000.xml</w:t>
            </w:r>
          </w:p>
          <w:p w14:paraId="4896F0F3" w14:textId="77777777" w:rsidR="00453023" w:rsidRPr="00BE52D5" w:rsidRDefault="00453023" w:rsidP="00212271">
            <w:pPr>
              <w:tabs>
                <w:tab w:val="left" w:pos="1695"/>
              </w:tabs>
              <w:spacing w:after="0" w:line="240" w:lineRule="auto"/>
              <w:jc w:val="left"/>
              <w:rPr>
                <w:rFonts w:cs="Arial"/>
                <w:sz w:val="16"/>
                <w:szCs w:val="16"/>
                <w:lang w:val="sv-SE"/>
              </w:rPr>
            </w:pPr>
          </w:p>
          <w:p w14:paraId="61A67829"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Update 1:</w:t>
            </w:r>
          </w:p>
          <w:p w14:paraId="4A5CAD9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GB45678.001</w:t>
            </w:r>
          </w:p>
          <w:p w14:paraId="607C348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17F7DB23"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MD_GB45678_001.xml</w:t>
            </w:r>
          </w:p>
          <w:p w14:paraId="1A9E9B1E" w14:textId="77777777" w:rsidR="00453023" w:rsidRPr="00BE52D5" w:rsidRDefault="00453023" w:rsidP="00212271">
            <w:pPr>
              <w:suppressAutoHyphens/>
              <w:snapToGrid w:val="0"/>
              <w:spacing w:after="0" w:line="240" w:lineRule="auto"/>
              <w:jc w:val="left"/>
              <w:rPr>
                <w:sz w:val="16"/>
                <w:szCs w:val="16"/>
                <w:lang w:val="sv-SE" w:eastAsia="ar-SA"/>
              </w:rPr>
            </w:pPr>
          </w:p>
        </w:tc>
      </w:tr>
      <w:tr w:rsidR="00453023" w:rsidRPr="00D22CCD" w14:paraId="20E5AC63" w14:textId="77777777" w:rsidTr="3CCBF2F9">
        <w:trPr>
          <w:trHeight w:val="322"/>
        </w:trPr>
        <w:tc>
          <w:tcPr>
            <w:tcW w:w="1080" w:type="dxa"/>
          </w:tcPr>
          <w:p w14:paraId="25634785" w14:textId="043EF4D2" w:rsidR="00453023" w:rsidRPr="00D22CCD" w:rsidRDefault="007260E2" w:rsidP="00212271">
            <w:pPr>
              <w:suppressAutoHyphens/>
              <w:snapToGrid w:val="0"/>
              <w:spacing w:after="0" w:line="240" w:lineRule="auto"/>
              <w:jc w:val="left"/>
              <w:rPr>
                <w:sz w:val="16"/>
                <w:szCs w:val="16"/>
                <w:lang w:eastAsia="ar-SA"/>
              </w:rPr>
            </w:pPr>
            <w:del w:id="2415" w:author="Gert Morlion" w:date="2024-08-26T14:05:00Z" w16du:dateUtc="2024-08-26T12:05:00Z">
              <w:r w:rsidRPr="00D22CCD" w:rsidDel="00753ED4">
                <w:rPr>
                  <w:sz w:val="16"/>
                  <w:szCs w:val="16"/>
                  <w:lang w:eastAsia="ar-SA"/>
                </w:rPr>
                <w:delText>Attribute</w:delText>
              </w:r>
            </w:del>
          </w:p>
        </w:tc>
        <w:tc>
          <w:tcPr>
            <w:tcW w:w="3060" w:type="dxa"/>
          </w:tcPr>
          <w:p w14:paraId="6CBB6FB6" w14:textId="79A684BB" w:rsidR="00453023" w:rsidRPr="00D22CCD" w:rsidRDefault="007260E2" w:rsidP="00212271">
            <w:pPr>
              <w:suppressAutoHyphens/>
              <w:snapToGrid w:val="0"/>
              <w:spacing w:after="0" w:line="240" w:lineRule="auto"/>
              <w:jc w:val="left"/>
              <w:rPr>
                <w:sz w:val="16"/>
                <w:szCs w:val="16"/>
                <w:lang w:eastAsia="ar-SA"/>
              </w:rPr>
            </w:pPr>
            <w:del w:id="2416" w:author="Gert Morlion" w:date="2024-08-26T14:05:00Z" w16du:dateUtc="2024-08-26T12:05:00Z">
              <w:r w:rsidRPr="00D22CCD" w:rsidDel="00753ED4">
                <w:rPr>
                  <w:sz w:val="16"/>
                  <w:szCs w:val="16"/>
                  <w:lang w:eastAsia="ar-SA"/>
                </w:rPr>
                <w:delText>editionNumber</w:delText>
              </w:r>
            </w:del>
          </w:p>
        </w:tc>
        <w:tc>
          <w:tcPr>
            <w:tcW w:w="3420" w:type="dxa"/>
          </w:tcPr>
          <w:p w14:paraId="6DB9945F" w14:textId="5C1701A2" w:rsidR="00453023" w:rsidRPr="00D22CCD" w:rsidRDefault="007260E2" w:rsidP="00212271">
            <w:pPr>
              <w:suppressAutoHyphens/>
              <w:snapToGrid w:val="0"/>
              <w:spacing w:after="0" w:line="240" w:lineRule="auto"/>
              <w:jc w:val="left"/>
              <w:rPr>
                <w:sz w:val="16"/>
                <w:szCs w:val="16"/>
                <w:lang w:eastAsia="ar-SA"/>
              </w:rPr>
            </w:pPr>
            <w:del w:id="2417" w:author="Gert Morlion" w:date="2024-08-26T14:05:00Z" w16du:dateUtc="2024-08-26T12:05:00Z">
              <w:r w:rsidRPr="00D22CCD" w:rsidDel="00753ED4">
                <w:rPr>
                  <w:sz w:val="16"/>
                  <w:szCs w:val="16"/>
                  <w:lang w:eastAsia="ar-SA"/>
                </w:rPr>
                <w:delText>The edition number of this exchange catalogue</w:delText>
              </w:r>
            </w:del>
          </w:p>
        </w:tc>
        <w:tc>
          <w:tcPr>
            <w:tcW w:w="804" w:type="dxa"/>
          </w:tcPr>
          <w:p w14:paraId="037DF913" w14:textId="2FBF61C8" w:rsidR="00453023" w:rsidRPr="00D22CCD" w:rsidRDefault="007260E2" w:rsidP="00212271">
            <w:pPr>
              <w:suppressAutoHyphens/>
              <w:snapToGrid w:val="0"/>
              <w:spacing w:after="0" w:line="240" w:lineRule="auto"/>
              <w:jc w:val="center"/>
              <w:rPr>
                <w:sz w:val="16"/>
                <w:szCs w:val="16"/>
                <w:lang w:eastAsia="ar-SA"/>
              </w:rPr>
            </w:pPr>
            <w:del w:id="2418" w:author="Gert Morlion" w:date="2024-08-26T14:05:00Z" w16du:dateUtc="2024-08-26T12:05:00Z">
              <w:r w:rsidRPr="00D22CCD" w:rsidDel="00753ED4">
                <w:rPr>
                  <w:sz w:val="16"/>
                  <w:szCs w:val="16"/>
                  <w:lang w:eastAsia="ar-SA"/>
                </w:rPr>
                <w:delText>1</w:delText>
              </w:r>
            </w:del>
          </w:p>
        </w:tc>
        <w:tc>
          <w:tcPr>
            <w:tcW w:w="2436" w:type="dxa"/>
          </w:tcPr>
          <w:p w14:paraId="12C90B6C" w14:textId="1B949FB3" w:rsidR="00453023" w:rsidRPr="00D22CCD" w:rsidRDefault="007260E2" w:rsidP="00212271">
            <w:pPr>
              <w:suppressAutoHyphens/>
              <w:snapToGrid w:val="0"/>
              <w:spacing w:after="0" w:line="240" w:lineRule="auto"/>
              <w:jc w:val="left"/>
              <w:rPr>
                <w:sz w:val="16"/>
                <w:szCs w:val="16"/>
                <w:lang w:eastAsia="ar-SA"/>
              </w:rPr>
            </w:pPr>
            <w:del w:id="2419" w:author="Gert Morlion" w:date="2024-08-26T14:05:00Z" w16du:dateUtc="2024-08-26T12:05:00Z">
              <w:r w:rsidRPr="00D22CCD" w:rsidDel="00753ED4">
                <w:rPr>
                  <w:sz w:val="16"/>
                  <w:szCs w:val="16"/>
                  <w:lang w:eastAsia="ar-SA"/>
                </w:rPr>
                <w:delText>CharacterString</w:delText>
              </w:r>
            </w:del>
          </w:p>
        </w:tc>
        <w:tc>
          <w:tcPr>
            <w:tcW w:w="3060" w:type="dxa"/>
          </w:tcPr>
          <w:p w14:paraId="45C7E695" w14:textId="77777777" w:rsidR="00453023" w:rsidRPr="00D22CCD" w:rsidRDefault="00453023" w:rsidP="00212271">
            <w:pPr>
              <w:suppressAutoHyphens/>
              <w:snapToGrid w:val="0"/>
              <w:spacing w:after="0" w:line="240" w:lineRule="auto"/>
              <w:jc w:val="left"/>
              <w:rPr>
                <w:sz w:val="16"/>
                <w:szCs w:val="16"/>
                <w:lang w:eastAsia="ar-SA"/>
              </w:rPr>
            </w:pPr>
          </w:p>
        </w:tc>
      </w:tr>
      <w:tr w:rsidR="00453023" w:rsidRPr="00D22CCD" w14:paraId="290DA0D2" w14:textId="77777777" w:rsidTr="3CCBF2F9">
        <w:trPr>
          <w:trHeight w:val="161"/>
        </w:trPr>
        <w:tc>
          <w:tcPr>
            <w:tcW w:w="1080" w:type="dxa"/>
          </w:tcPr>
          <w:p w14:paraId="261305AB"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2CD3156"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420" w:type="dxa"/>
          </w:tcPr>
          <w:p w14:paraId="54EA7D44"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Creation date of the exchange catalogue</w:t>
            </w:r>
          </w:p>
        </w:tc>
        <w:tc>
          <w:tcPr>
            <w:tcW w:w="804" w:type="dxa"/>
          </w:tcPr>
          <w:p w14:paraId="42D48F6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F8EBD0E"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060" w:type="dxa"/>
          </w:tcPr>
          <w:p w14:paraId="51F7C356" w14:textId="77777777" w:rsidR="00453023" w:rsidRPr="00D22CCD" w:rsidRDefault="00453023" w:rsidP="00212271">
            <w:pPr>
              <w:suppressAutoHyphens/>
              <w:snapToGrid w:val="0"/>
              <w:spacing w:after="0" w:line="240" w:lineRule="auto"/>
              <w:jc w:val="left"/>
              <w:rPr>
                <w:sz w:val="16"/>
                <w:szCs w:val="16"/>
                <w:lang w:eastAsia="ar-SA"/>
              </w:rPr>
            </w:pPr>
          </w:p>
        </w:tc>
      </w:tr>
    </w:tbl>
    <w:p w14:paraId="0ADF6552" w14:textId="77777777" w:rsidR="00453023" w:rsidRPr="00D22CCD" w:rsidRDefault="00453023"/>
    <w:p w14:paraId="373EA3C7" w14:textId="77777777" w:rsidR="00453023" w:rsidRPr="00D22CCD" w:rsidRDefault="007260E2">
      <w:pPr>
        <w:pStyle w:val="Kop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3B7833F6" w14:textId="77777777">
        <w:tc>
          <w:tcPr>
            <w:tcW w:w="1080" w:type="dxa"/>
            <w:vAlign w:val="center"/>
          </w:tcPr>
          <w:p w14:paraId="56BC5479"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1201995A"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S100_CataloguePointOfContact</w:t>
            </w:r>
          </w:p>
        </w:tc>
        <w:tc>
          <w:tcPr>
            <w:tcW w:w="3420" w:type="dxa"/>
            <w:vAlign w:val="center"/>
          </w:tcPr>
          <w:p w14:paraId="6264BAA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Contact details of the issuer of this exchange catalogue</w:t>
            </w:r>
          </w:p>
        </w:tc>
        <w:tc>
          <w:tcPr>
            <w:tcW w:w="540" w:type="dxa"/>
            <w:vAlign w:val="center"/>
          </w:tcPr>
          <w:p w14:paraId="4D5A8CC3"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w:t>
            </w:r>
          </w:p>
        </w:tc>
        <w:tc>
          <w:tcPr>
            <w:tcW w:w="2700" w:type="dxa"/>
            <w:gridSpan w:val="2"/>
            <w:vAlign w:val="center"/>
          </w:tcPr>
          <w:p w14:paraId="25D6EFB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1B7991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D22CCD" w14:paraId="3DC75E4B" w14:textId="77777777">
        <w:tc>
          <w:tcPr>
            <w:tcW w:w="1080" w:type="dxa"/>
            <w:vAlign w:val="center"/>
          </w:tcPr>
          <w:p w14:paraId="0D6E37D7"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860F3E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organization</w:t>
            </w:r>
          </w:p>
        </w:tc>
        <w:tc>
          <w:tcPr>
            <w:tcW w:w="3420" w:type="dxa"/>
            <w:vAlign w:val="center"/>
          </w:tcPr>
          <w:p w14:paraId="1A7A5CC9"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organization distributing this exchange catalogue</w:t>
            </w:r>
          </w:p>
        </w:tc>
        <w:tc>
          <w:tcPr>
            <w:tcW w:w="540" w:type="dxa"/>
            <w:vAlign w:val="center"/>
          </w:tcPr>
          <w:p w14:paraId="63463966"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1</w:t>
            </w:r>
          </w:p>
        </w:tc>
        <w:tc>
          <w:tcPr>
            <w:tcW w:w="2700" w:type="dxa"/>
            <w:gridSpan w:val="2"/>
            <w:vAlign w:val="center"/>
          </w:tcPr>
          <w:p w14:paraId="1814E89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CharacterString</w:t>
            </w:r>
          </w:p>
        </w:tc>
        <w:tc>
          <w:tcPr>
            <w:tcW w:w="3060" w:type="dxa"/>
            <w:vAlign w:val="center"/>
          </w:tcPr>
          <w:p w14:paraId="752C4105"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This could be an individual producer, value added reseller, etc.</w:t>
            </w:r>
          </w:p>
        </w:tc>
      </w:tr>
      <w:tr w:rsidR="00453023" w:rsidRPr="00D22CCD" w14:paraId="3C89D582" w14:textId="77777777">
        <w:tc>
          <w:tcPr>
            <w:tcW w:w="1080" w:type="dxa"/>
            <w:vAlign w:val="center"/>
          </w:tcPr>
          <w:p w14:paraId="247938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9714EF1"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phone</w:t>
            </w:r>
          </w:p>
        </w:tc>
        <w:tc>
          <w:tcPr>
            <w:tcW w:w="3420" w:type="dxa"/>
            <w:vAlign w:val="center"/>
          </w:tcPr>
          <w:p w14:paraId="6AEE4824"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edition number of this exchange catalogue</w:t>
            </w:r>
          </w:p>
        </w:tc>
        <w:tc>
          <w:tcPr>
            <w:tcW w:w="540" w:type="dxa"/>
            <w:vAlign w:val="center"/>
          </w:tcPr>
          <w:p w14:paraId="5252900D"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446D300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CI_Telephone</w:t>
            </w:r>
          </w:p>
        </w:tc>
        <w:tc>
          <w:tcPr>
            <w:tcW w:w="3060" w:type="dxa"/>
            <w:vAlign w:val="center"/>
          </w:tcPr>
          <w:p w14:paraId="2BD8F05C" w14:textId="77777777" w:rsidR="00453023" w:rsidRPr="00D22CCD" w:rsidRDefault="00453023">
            <w:pPr>
              <w:suppressAutoHyphens/>
              <w:snapToGrid w:val="0"/>
              <w:spacing w:after="0" w:line="240" w:lineRule="auto"/>
              <w:rPr>
                <w:sz w:val="16"/>
                <w:szCs w:val="16"/>
                <w:lang w:eastAsia="ar-SA"/>
              </w:rPr>
            </w:pPr>
          </w:p>
        </w:tc>
      </w:tr>
      <w:tr w:rsidR="00453023" w:rsidRPr="00D22CCD" w14:paraId="085F1301" w14:textId="77777777">
        <w:tc>
          <w:tcPr>
            <w:tcW w:w="1080" w:type="dxa"/>
            <w:vAlign w:val="center"/>
          </w:tcPr>
          <w:p w14:paraId="0ED0BF2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79414C3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address</w:t>
            </w:r>
          </w:p>
        </w:tc>
        <w:tc>
          <w:tcPr>
            <w:tcW w:w="3420" w:type="dxa"/>
            <w:vAlign w:val="center"/>
          </w:tcPr>
          <w:p w14:paraId="591519F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address of the organization</w:t>
            </w:r>
          </w:p>
        </w:tc>
        <w:tc>
          <w:tcPr>
            <w:tcW w:w="540" w:type="dxa"/>
            <w:vAlign w:val="center"/>
          </w:tcPr>
          <w:p w14:paraId="1992FA9F"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36A554F8"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CI_Address</w:t>
            </w:r>
          </w:p>
        </w:tc>
        <w:tc>
          <w:tcPr>
            <w:tcW w:w="3060" w:type="dxa"/>
            <w:vAlign w:val="center"/>
          </w:tcPr>
          <w:p w14:paraId="7FB97233" w14:textId="77777777" w:rsidR="00453023" w:rsidRPr="00D22CCD" w:rsidRDefault="0045302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Kop3"/>
        <w:jc w:val="both"/>
        <w:rPr>
          <w:ins w:id="2420" w:author="Gert Morlion" w:date="2024-08-26T14:06:00Z" w16du:dateUtc="2024-08-26T12:06:00Z"/>
        </w:rPr>
      </w:pPr>
      <w:bookmarkStart w:id="2421" w:name="_Toc487203186"/>
      <w:r w:rsidRPr="00D22CCD">
        <w:lastRenderedPageBreak/>
        <w:t>S</w:t>
      </w:r>
      <w:r w:rsidR="00212271" w:rsidRPr="00D22CCD">
        <w:t>1</w:t>
      </w:r>
      <w:r w:rsidRPr="00D22CCD">
        <w:t>0</w:t>
      </w:r>
      <w:r w:rsidR="00212271" w:rsidRPr="00D22CCD">
        <w:t>0</w:t>
      </w:r>
      <w:r w:rsidRPr="00D22CCD">
        <w:t>_DatasetDiscoveryMetadata</w:t>
      </w:r>
      <w:bookmarkEnd w:id="242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422"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BE21AB">
            <w:pPr>
              <w:keepNext/>
              <w:keepLines/>
              <w:spacing w:before="60" w:after="60" w:line="240" w:lineRule="auto"/>
              <w:rPr>
                <w:ins w:id="2423" w:author="Gert Morlion" w:date="2024-08-26T14:06:00Z"/>
                <w:rFonts w:cs="Arial"/>
                <w:b/>
                <w:bCs/>
                <w:sz w:val="16"/>
                <w:szCs w:val="16"/>
                <w:lang w:eastAsia="en-US"/>
              </w:rPr>
            </w:pPr>
            <w:ins w:id="2424"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BE21AB">
            <w:pPr>
              <w:spacing w:before="60" w:after="60" w:line="240" w:lineRule="auto"/>
              <w:jc w:val="left"/>
              <w:rPr>
                <w:ins w:id="2425" w:author="Gert Morlion" w:date="2024-08-26T14:06:00Z"/>
                <w:rFonts w:cs="Arial"/>
                <w:b/>
                <w:bCs/>
                <w:sz w:val="16"/>
                <w:szCs w:val="16"/>
                <w:lang w:eastAsia="en-US"/>
              </w:rPr>
            </w:pPr>
            <w:ins w:id="2426"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BE21AB">
            <w:pPr>
              <w:keepNext/>
              <w:keepLines/>
              <w:spacing w:before="60" w:after="60" w:line="240" w:lineRule="auto"/>
              <w:jc w:val="center"/>
              <w:rPr>
                <w:ins w:id="2427" w:author="Gert Morlion" w:date="2024-08-26T14:06:00Z"/>
                <w:rFonts w:cs="Arial"/>
                <w:b/>
                <w:bCs/>
                <w:sz w:val="16"/>
                <w:szCs w:val="16"/>
                <w:lang w:eastAsia="en-US"/>
              </w:rPr>
            </w:pPr>
            <w:ins w:id="2428"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BE21AB">
            <w:pPr>
              <w:keepNext/>
              <w:keepLines/>
              <w:spacing w:before="60" w:after="60" w:line="240" w:lineRule="auto"/>
              <w:rPr>
                <w:ins w:id="2429" w:author="Gert Morlion" w:date="2024-08-26T14:06:00Z"/>
                <w:rFonts w:cs="Arial"/>
                <w:b/>
                <w:bCs/>
                <w:sz w:val="16"/>
                <w:szCs w:val="16"/>
                <w:lang w:eastAsia="en-US"/>
              </w:rPr>
            </w:pPr>
            <w:ins w:id="2430"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BE21AB">
            <w:pPr>
              <w:keepNext/>
              <w:keepLines/>
              <w:spacing w:before="60" w:after="60" w:line="240" w:lineRule="auto"/>
              <w:rPr>
                <w:ins w:id="2431" w:author="Gert Morlion" w:date="2024-08-26T14:06:00Z"/>
                <w:rFonts w:cs="Arial"/>
                <w:b/>
                <w:bCs/>
                <w:sz w:val="16"/>
                <w:szCs w:val="16"/>
                <w:lang w:eastAsia="en-US"/>
              </w:rPr>
            </w:pPr>
            <w:ins w:id="2432" w:author="Gert Morlion" w:date="2024-08-26T14:06:00Z">
              <w:r w:rsidRPr="003440C2">
                <w:rPr>
                  <w:rFonts w:cs="Arial"/>
                  <w:b/>
                  <w:bCs/>
                  <w:sz w:val="16"/>
                  <w:szCs w:val="16"/>
                  <w:lang w:eastAsia="en-US"/>
                </w:rPr>
                <w:t>Remarks</w:t>
              </w:r>
            </w:ins>
          </w:p>
        </w:tc>
      </w:tr>
      <w:tr w:rsidR="00175971" w:rsidRPr="003440C2" w14:paraId="28D2FC33" w14:textId="77777777" w:rsidTr="00BE21AB">
        <w:trPr>
          <w:cantSplit/>
          <w:ins w:id="243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7777777" w:rsidR="00175971" w:rsidRPr="003440C2" w:rsidRDefault="00175971" w:rsidP="00BE21AB">
            <w:pPr>
              <w:keepNext/>
              <w:keepLines/>
              <w:spacing w:before="60" w:after="60" w:line="240" w:lineRule="auto"/>
              <w:jc w:val="left"/>
              <w:rPr>
                <w:ins w:id="2434" w:author="Gert Morlion" w:date="2024-08-26T14:06:00Z"/>
                <w:rFonts w:cs="Arial"/>
                <w:b/>
                <w:bCs/>
                <w:sz w:val="16"/>
                <w:szCs w:val="16"/>
                <w:lang w:eastAsia="en-US"/>
              </w:rPr>
            </w:pPr>
            <w:ins w:id="2435" w:author="Gert Morlion" w:date="2024-08-26T14:06: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77777777" w:rsidR="00175971" w:rsidRPr="003440C2" w:rsidRDefault="00175971" w:rsidP="00BE21AB">
            <w:pPr>
              <w:keepNext/>
              <w:keepLines/>
              <w:spacing w:before="60" w:after="60" w:line="240" w:lineRule="auto"/>
              <w:jc w:val="left"/>
              <w:rPr>
                <w:ins w:id="2436" w:author="Gert Morlion" w:date="2024-08-26T14:06:00Z"/>
                <w:rFonts w:cs="Arial"/>
                <w:b/>
                <w:bCs/>
                <w:sz w:val="16"/>
                <w:szCs w:val="16"/>
                <w:lang w:eastAsia="en-US"/>
              </w:rPr>
            </w:pPr>
            <w:ins w:id="2437" w:author="Gert Morlion" w:date="2024-08-26T14:06: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7777777" w:rsidR="00175971" w:rsidRPr="003440C2" w:rsidRDefault="00175971" w:rsidP="00BE21AB">
            <w:pPr>
              <w:keepNext/>
              <w:keepLines/>
              <w:spacing w:before="60" w:after="60" w:line="240" w:lineRule="auto"/>
              <w:jc w:val="center"/>
              <w:rPr>
                <w:ins w:id="2438" w:author="Gert Morlion" w:date="2024-08-26T14:06:00Z"/>
                <w:rFonts w:cs="Arial"/>
                <w:b/>
                <w:bCs/>
                <w:sz w:val="16"/>
                <w:szCs w:val="16"/>
                <w:lang w:eastAsia="en-US"/>
              </w:rPr>
            </w:pPr>
            <w:ins w:id="2439" w:author="Gert Morlion" w:date="2024-08-26T14:06: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7777777" w:rsidR="00175971" w:rsidRPr="003440C2" w:rsidRDefault="00175971" w:rsidP="00BE21AB">
            <w:pPr>
              <w:keepNext/>
              <w:keepLines/>
              <w:spacing w:before="60" w:after="60" w:line="240" w:lineRule="auto"/>
              <w:jc w:val="left"/>
              <w:rPr>
                <w:ins w:id="2440" w:author="Gert Morlion" w:date="2024-08-26T14:06:00Z"/>
                <w:rFonts w:cs="Arial"/>
                <w:b/>
                <w:bCs/>
                <w:sz w:val="16"/>
                <w:szCs w:val="16"/>
                <w:lang w:eastAsia="en-US"/>
              </w:rPr>
            </w:pPr>
            <w:ins w:id="2441" w:author="Gert Morlion" w:date="2024-08-26T14:06: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7777777" w:rsidR="00175971" w:rsidRPr="003440C2" w:rsidRDefault="00175971" w:rsidP="00BE21AB">
            <w:pPr>
              <w:keepNext/>
              <w:keepLines/>
              <w:spacing w:before="60" w:after="60" w:line="240" w:lineRule="auto"/>
              <w:jc w:val="left"/>
              <w:rPr>
                <w:ins w:id="2442" w:author="Gert Morlion" w:date="2024-08-26T14:06:00Z"/>
                <w:rFonts w:cs="Arial"/>
                <w:b/>
                <w:bCs/>
                <w:sz w:val="16"/>
                <w:szCs w:val="16"/>
                <w:lang w:eastAsia="en-US"/>
              </w:rPr>
            </w:pPr>
            <w:ins w:id="2443" w:author="Gert Morlion" w:date="2024-08-26T14:06:00Z">
              <w:r w:rsidRPr="003440C2">
                <w:rPr>
                  <w:rFonts w:cs="Arial"/>
                  <w:sz w:val="16"/>
                  <w:szCs w:val="16"/>
                  <w:lang w:eastAsia="en-US"/>
                </w:rPr>
                <w:t>-</w:t>
              </w:r>
            </w:ins>
          </w:p>
        </w:tc>
      </w:tr>
      <w:tr w:rsidR="00175971" w:rsidRPr="003440C2" w14:paraId="13609608" w14:textId="77777777" w:rsidTr="00BE21AB">
        <w:trPr>
          <w:cantSplit/>
          <w:ins w:id="244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77777777" w:rsidR="00175971" w:rsidRPr="003440C2" w:rsidRDefault="00175971" w:rsidP="00BE21AB">
            <w:pPr>
              <w:spacing w:before="60" w:after="60" w:line="240" w:lineRule="auto"/>
              <w:jc w:val="left"/>
              <w:rPr>
                <w:ins w:id="2445" w:author="Gert Morlion" w:date="2024-08-26T14:06:00Z"/>
                <w:rFonts w:cs="Arial"/>
                <w:b/>
                <w:bCs/>
                <w:sz w:val="16"/>
                <w:szCs w:val="16"/>
                <w:lang w:eastAsia="en-US"/>
              </w:rPr>
            </w:pPr>
            <w:ins w:id="2446" w:author="Gert Morlion" w:date="2024-08-26T14:06: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7777777" w:rsidR="00175971" w:rsidRPr="003440C2" w:rsidRDefault="00175971" w:rsidP="00BE21AB">
            <w:pPr>
              <w:spacing w:before="60" w:after="60" w:line="240" w:lineRule="auto"/>
              <w:jc w:val="left"/>
              <w:rPr>
                <w:ins w:id="2447" w:author="Gert Morlion" w:date="2024-08-26T14:06:00Z"/>
                <w:rFonts w:cs="Arial"/>
                <w:b/>
                <w:bCs/>
                <w:sz w:val="16"/>
                <w:szCs w:val="16"/>
                <w:lang w:eastAsia="en-US"/>
              </w:rPr>
            </w:pPr>
            <w:ins w:id="2448" w:author="Gert Morlion" w:date="2024-08-26T14:06: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77777777" w:rsidR="00175971" w:rsidRPr="003440C2" w:rsidRDefault="00175971" w:rsidP="00BE21AB">
            <w:pPr>
              <w:spacing w:before="60" w:after="60" w:line="240" w:lineRule="auto"/>
              <w:jc w:val="center"/>
              <w:rPr>
                <w:ins w:id="2449" w:author="Gert Morlion" w:date="2024-08-26T14:06:00Z"/>
                <w:rFonts w:cs="Arial"/>
                <w:b/>
                <w:bCs/>
                <w:sz w:val="16"/>
                <w:szCs w:val="16"/>
                <w:lang w:eastAsia="en-US"/>
              </w:rPr>
            </w:pPr>
            <w:ins w:id="245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7777777" w:rsidR="00175971" w:rsidRPr="003440C2" w:rsidRDefault="00175971" w:rsidP="00BE21AB">
            <w:pPr>
              <w:spacing w:before="60" w:after="60" w:line="240" w:lineRule="auto"/>
              <w:jc w:val="left"/>
              <w:rPr>
                <w:ins w:id="2451" w:author="Gert Morlion" w:date="2024-08-26T14:06:00Z"/>
                <w:rFonts w:cs="Arial"/>
                <w:b/>
                <w:bCs/>
                <w:sz w:val="16"/>
                <w:szCs w:val="16"/>
                <w:lang w:eastAsia="en-US"/>
              </w:rPr>
            </w:pPr>
            <w:ins w:id="2452" w:author="Gert Morlion" w:date="2024-08-26T14:06: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77777777" w:rsidR="00175971" w:rsidRPr="003440C2" w:rsidRDefault="00175971" w:rsidP="00BE21AB">
            <w:pPr>
              <w:spacing w:before="60" w:after="60" w:line="240" w:lineRule="auto"/>
              <w:jc w:val="left"/>
              <w:rPr>
                <w:ins w:id="2453" w:author="Gert Morlion" w:date="2024-08-26T14:06:00Z"/>
                <w:rFonts w:cs="Arial"/>
                <w:b/>
                <w:bCs/>
                <w:sz w:val="16"/>
                <w:szCs w:val="16"/>
                <w:lang w:eastAsia="en-US"/>
              </w:rPr>
            </w:pPr>
            <w:ins w:id="2454" w:author="Gert Morlion" w:date="2024-08-26T14:06:00Z">
              <w:r>
                <w:rPr>
                  <w:sz w:val="16"/>
                  <w:szCs w:val="16"/>
                </w:rPr>
                <w:t>See S-100 Part 1, clause 1-4.6</w:t>
              </w:r>
            </w:ins>
          </w:p>
        </w:tc>
      </w:tr>
      <w:tr w:rsidR="00175971" w:rsidRPr="00BD587E" w14:paraId="7E695489" w14:textId="77777777" w:rsidTr="00BE21AB">
        <w:trPr>
          <w:cantSplit/>
          <w:ins w:id="245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7777777" w:rsidR="00175971" w:rsidRPr="00BD587E" w:rsidRDefault="00175971" w:rsidP="00BE21AB">
            <w:pPr>
              <w:spacing w:before="60" w:after="60" w:line="240" w:lineRule="auto"/>
              <w:jc w:val="left"/>
              <w:rPr>
                <w:ins w:id="2456" w:author="Gert Morlion" w:date="2024-08-26T14:06:00Z"/>
                <w:rFonts w:cs="Arial"/>
                <w:sz w:val="16"/>
                <w:szCs w:val="16"/>
                <w:lang w:eastAsia="en-US"/>
              </w:rPr>
            </w:pPr>
            <w:ins w:id="2457" w:author="Gert Morlion" w:date="2024-08-26T14:06: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77777777" w:rsidR="00175971" w:rsidRPr="00BD587E" w:rsidRDefault="00175971" w:rsidP="00BE21AB">
            <w:pPr>
              <w:spacing w:before="60" w:after="60" w:line="240" w:lineRule="auto"/>
              <w:jc w:val="left"/>
              <w:rPr>
                <w:ins w:id="2458" w:author="Gert Morlion" w:date="2024-08-26T14:06:00Z"/>
                <w:rFonts w:cs="Arial"/>
                <w:sz w:val="16"/>
                <w:szCs w:val="16"/>
                <w:lang w:eastAsia="en-US"/>
              </w:rPr>
            </w:pPr>
            <w:ins w:id="2459" w:author="Gert Morlion" w:date="2024-08-26T14:06: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77777777" w:rsidR="00175971" w:rsidRPr="00BD587E" w:rsidRDefault="00175971" w:rsidP="00BE21AB">
            <w:pPr>
              <w:spacing w:before="60" w:after="60" w:line="240" w:lineRule="auto"/>
              <w:jc w:val="center"/>
              <w:rPr>
                <w:ins w:id="2460" w:author="Gert Morlion" w:date="2024-08-26T14:06:00Z"/>
                <w:rFonts w:cs="Arial"/>
                <w:sz w:val="16"/>
                <w:szCs w:val="16"/>
                <w:lang w:eastAsia="en-US"/>
              </w:rPr>
            </w:pPr>
            <w:ins w:id="2461"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77777777" w:rsidR="00175971" w:rsidRPr="00BD587E" w:rsidRDefault="00175971" w:rsidP="00BE21AB">
            <w:pPr>
              <w:spacing w:before="60" w:after="60" w:line="240" w:lineRule="auto"/>
              <w:jc w:val="left"/>
              <w:rPr>
                <w:ins w:id="2462" w:author="Gert Morlion" w:date="2024-08-26T14:06:00Z"/>
                <w:rFonts w:cs="Arial"/>
                <w:sz w:val="16"/>
                <w:szCs w:val="16"/>
                <w:lang w:eastAsia="en-US"/>
              </w:rPr>
            </w:pPr>
            <w:ins w:id="2463" w:author="Gert Morlion" w:date="2024-08-26T14:06: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43A543" w14:textId="77777777" w:rsidR="00175971" w:rsidRDefault="00175971" w:rsidP="00BE21AB">
            <w:pPr>
              <w:spacing w:before="60" w:after="60" w:line="240" w:lineRule="auto"/>
              <w:jc w:val="left"/>
              <w:rPr>
                <w:ins w:id="2464" w:author="Gert Morlion" w:date="2024-08-26T14:06:00Z"/>
                <w:rFonts w:cs="Arial"/>
                <w:sz w:val="16"/>
                <w:szCs w:val="16"/>
                <w:lang w:eastAsia="en-US"/>
              </w:rPr>
            </w:pPr>
            <w:ins w:id="2465" w:author="Gert Morlion" w:date="2024-08-26T14:06:00Z">
              <w:r w:rsidRPr="003440C2">
                <w:rPr>
                  <w:rFonts w:cs="Arial"/>
                  <w:sz w:val="16"/>
                  <w:szCs w:val="16"/>
                  <w:lang w:eastAsia="en-US"/>
                </w:rPr>
                <w:t>For example, a harbour or port name, between two named locations etc</w:t>
              </w:r>
            </w:ins>
          </w:p>
          <w:p w14:paraId="6727D6D3" w14:textId="77777777" w:rsidR="00175971" w:rsidRPr="00BD587E" w:rsidRDefault="00175971" w:rsidP="00BE21AB">
            <w:pPr>
              <w:spacing w:before="60" w:after="60" w:line="240" w:lineRule="auto"/>
              <w:jc w:val="left"/>
              <w:rPr>
                <w:ins w:id="2466" w:author="Gert Morlion" w:date="2024-08-26T14:06:00Z"/>
                <w:rFonts w:cs="Arial"/>
                <w:sz w:val="16"/>
                <w:szCs w:val="16"/>
                <w:lang w:eastAsia="en-US"/>
              </w:rPr>
            </w:pPr>
            <w:commentRangeStart w:id="2467"/>
            <w:ins w:id="2468" w:author="Gert Morlion" w:date="2024-08-26T14:06: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commentRangeEnd w:id="2467"/>
              <w:r>
                <w:rPr>
                  <w:rStyle w:val="Verwijzingopmerking"/>
                </w:rPr>
                <w:commentReference w:id="2467"/>
              </w:r>
            </w:ins>
          </w:p>
        </w:tc>
      </w:tr>
      <w:tr w:rsidR="00175971" w:rsidRPr="00BD587E" w14:paraId="09FA6FBB" w14:textId="77777777" w:rsidTr="00BE21AB">
        <w:trPr>
          <w:cantSplit/>
          <w:ins w:id="246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77777777" w:rsidR="00175971" w:rsidRPr="003440C2" w:rsidRDefault="00175971" w:rsidP="00BE21AB">
            <w:pPr>
              <w:spacing w:before="60" w:after="60" w:line="240" w:lineRule="auto"/>
              <w:jc w:val="left"/>
              <w:rPr>
                <w:ins w:id="2470" w:author="Gert Morlion" w:date="2024-08-26T14:06:00Z"/>
                <w:rFonts w:cs="Arial"/>
                <w:sz w:val="16"/>
                <w:szCs w:val="16"/>
                <w:lang w:eastAsia="en-US"/>
              </w:rPr>
            </w:pPr>
            <w:ins w:id="2471" w:author="Gert Morlion" w:date="2024-08-26T14:06:00Z">
              <w:r w:rsidRPr="003440C2">
                <w:rPr>
                  <w:rFonts w:cs="Arial"/>
                  <w:sz w:val="16"/>
                  <w:szCs w:val="16"/>
                  <w:lang w:eastAsia="en-US"/>
                </w:rPr>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77777777" w:rsidR="00175971" w:rsidRPr="003440C2" w:rsidRDefault="00175971" w:rsidP="00BE21AB">
            <w:pPr>
              <w:spacing w:before="60" w:after="60" w:line="240" w:lineRule="auto"/>
              <w:jc w:val="left"/>
              <w:rPr>
                <w:ins w:id="2472" w:author="Gert Morlion" w:date="2024-08-26T14:06:00Z"/>
                <w:rFonts w:cs="Arial"/>
                <w:sz w:val="16"/>
                <w:szCs w:val="16"/>
                <w:lang w:eastAsia="en-US"/>
              </w:rPr>
            </w:pPr>
            <w:ins w:id="2473" w:author="Gert Morlion" w:date="2024-08-26T14:06: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77777777" w:rsidR="00175971" w:rsidRPr="00BD587E" w:rsidRDefault="00175971" w:rsidP="00BE21AB">
            <w:pPr>
              <w:spacing w:before="60" w:after="60" w:line="240" w:lineRule="auto"/>
              <w:jc w:val="center"/>
              <w:rPr>
                <w:ins w:id="2474" w:author="Gert Morlion" w:date="2024-08-26T14:06:00Z"/>
                <w:rFonts w:cs="Arial"/>
                <w:sz w:val="16"/>
                <w:szCs w:val="16"/>
                <w:lang w:eastAsia="en-US"/>
              </w:rPr>
            </w:pPr>
            <w:ins w:id="2475"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777777" w:rsidR="00175971" w:rsidRPr="003440C2" w:rsidRDefault="00175971" w:rsidP="00BE21AB">
            <w:pPr>
              <w:spacing w:before="60" w:after="60" w:line="240" w:lineRule="auto"/>
              <w:jc w:val="left"/>
              <w:rPr>
                <w:ins w:id="2476" w:author="Gert Morlion" w:date="2024-08-26T14:06:00Z"/>
                <w:rFonts w:cs="Arial"/>
                <w:sz w:val="16"/>
                <w:szCs w:val="16"/>
                <w:lang w:eastAsia="en-US"/>
              </w:rPr>
            </w:pPr>
            <w:ins w:id="2477" w:author="Gert Morlion" w:date="2024-08-26T14:06: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7777777" w:rsidR="00175971" w:rsidRPr="003440C2" w:rsidRDefault="00175971" w:rsidP="00BE21AB">
            <w:pPr>
              <w:spacing w:before="60" w:after="60" w:line="240" w:lineRule="auto"/>
              <w:jc w:val="left"/>
              <w:rPr>
                <w:ins w:id="2478" w:author="Gert Morlion" w:date="2024-08-26T14:06:00Z"/>
                <w:rFonts w:cs="Arial"/>
                <w:sz w:val="16"/>
                <w:szCs w:val="16"/>
                <w:lang w:eastAsia="en-US"/>
              </w:rPr>
            </w:pPr>
            <w:ins w:id="2479" w:author="Gert Morlion" w:date="2024-08-26T14:06:00Z">
              <w:r w:rsidRPr="003440C2">
                <w:rPr>
                  <w:rFonts w:cs="Arial"/>
                  <w:sz w:val="16"/>
                  <w:szCs w:val="16"/>
                  <w:lang w:eastAsia="en-US"/>
                </w:rPr>
                <w:t>The URN must be an MRN</w:t>
              </w:r>
            </w:ins>
          </w:p>
        </w:tc>
      </w:tr>
      <w:tr w:rsidR="00175971" w:rsidRPr="00BD587E" w14:paraId="659A9B79" w14:textId="77777777" w:rsidTr="00BE21AB">
        <w:trPr>
          <w:cantSplit/>
          <w:ins w:id="248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77777777" w:rsidR="00175971" w:rsidRPr="003440C2" w:rsidRDefault="00175971" w:rsidP="00BE21AB">
            <w:pPr>
              <w:spacing w:before="60" w:after="60" w:line="240" w:lineRule="auto"/>
              <w:jc w:val="left"/>
              <w:rPr>
                <w:ins w:id="2481" w:author="Gert Morlion" w:date="2024-08-26T14:06:00Z"/>
                <w:rFonts w:cs="Arial"/>
                <w:sz w:val="16"/>
                <w:szCs w:val="16"/>
                <w:lang w:eastAsia="en-US"/>
              </w:rPr>
            </w:pPr>
            <w:ins w:id="2482" w:author="Gert Morlion" w:date="2024-08-26T14:06: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77777777" w:rsidR="00175971" w:rsidRPr="003440C2" w:rsidRDefault="00175971" w:rsidP="00BE21AB">
            <w:pPr>
              <w:spacing w:before="60" w:after="60" w:line="240" w:lineRule="auto"/>
              <w:jc w:val="left"/>
              <w:rPr>
                <w:ins w:id="2483" w:author="Gert Morlion" w:date="2024-08-26T14:06:00Z"/>
                <w:rFonts w:cs="Arial"/>
                <w:sz w:val="16"/>
                <w:szCs w:val="16"/>
                <w:lang w:eastAsia="en-US"/>
              </w:rPr>
            </w:pPr>
            <w:ins w:id="2484" w:author="Gert Morlion" w:date="2024-08-26T14:06: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77777777" w:rsidR="00175971" w:rsidRPr="00BD587E" w:rsidRDefault="00175971" w:rsidP="00BE21AB">
            <w:pPr>
              <w:spacing w:before="60" w:after="60" w:line="240" w:lineRule="auto"/>
              <w:jc w:val="center"/>
              <w:rPr>
                <w:ins w:id="2485" w:author="Gert Morlion" w:date="2024-08-26T14:06:00Z"/>
                <w:rFonts w:cs="Arial"/>
                <w:sz w:val="16"/>
                <w:szCs w:val="16"/>
                <w:lang w:eastAsia="en-US"/>
              </w:rPr>
            </w:pPr>
            <w:ins w:id="2486"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77777777" w:rsidR="00175971" w:rsidRPr="003440C2" w:rsidRDefault="00175971" w:rsidP="00BE21AB">
            <w:pPr>
              <w:spacing w:before="60" w:after="60" w:line="240" w:lineRule="auto"/>
              <w:jc w:val="left"/>
              <w:rPr>
                <w:ins w:id="2487" w:author="Gert Morlion" w:date="2024-08-26T14:06:00Z"/>
                <w:rFonts w:cs="Arial"/>
                <w:sz w:val="16"/>
                <w:szCs w:val="16"/>
                <w:lang w:eastAsia="en-US"/>
              </w:rPr>
            </w:pPr>
            <w:ins w:id="2488"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F05A6B" w14:textId="77777777" w:rsidR="00175971" w:rsidRPr="003440C2" w:rsidRDefault="00175971" w:rsidP="00BE21AB">
            <w:pPr>
              <w:spacing w:before="60" w:after="60" w:line="240" w:lineRule="auto"/>
              <w:jc w:val="left"/>
              <w:rPr>
                <w:ins w:id="2489" w:author="Gert Morlion" w:date="2024-08-26T14:06:00Z"/>
                <w:rFonts w:cs="Arial"/>
                <w:sz w:val="16"/>
                <w:szCs w:val="16"/>
                <w:lang w:eastAsia="en-US"/>
              </w:rPr>
            </w:pPr>
            <w:ins w:id="2490" w:author="Gert Morlion" w:date="2024-08-26T14:06: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77777777" w:rsidR="00175971" w:rsidRPr="003440C2" w:rsidRDefault="00175971" w:rsidP="00BE21AB">
            <w:pPr>
              <w:spacing w:before="60" w:after="60" w:line="240" w:lineRule="auto"/>
              <w:jc w:val="left"/>
              <w:rPr>
                <w:ins w:id="2491" w:author="Gert Morlion" w:date="2024-08-26T14:06:00Z"/>
                <w:rFonts w:cs="Arial"/>
                <w:sz w:val="16"/>
                <w:szCs w:val="16"/>
                <w:lang w:eastAsia="en-US"/>
              </w:rPr>
            </w:pPr>
            <w:ins w:id="2492" w:author="Gert Morlion" w:date="2024-08-26T14:06: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175971" w:rsidRPr="003440C2" w14:paraId="3E4A825A" w14:textId="77777777" w:rsidTr="00BE21AB">
        <w:trPr>
          <w:cantSplit/>
          <w:ins w:id="2493"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77777777" w:rsidR="00175971" w:rsidRPr="003440C2" w:rsidRDefault="00175971" w:rsidP="00BE21AB">
            <w:pPr>
              <w:spacing w:before="60" w:after="60" w:line="240" w:lineRule="auto"/>
              <w:jc w:val="left"/>
              <w:rPr>
                <w:ins w:id="2494" w:author="Gert Morlion" w:date="2024-08-26T14:06:00Z"/>
                <w:rFonts w:cs="Arial"/>
                <w:b/>
                <w:bCs/>
                <w:sz w:val="16"/>
                <w:szCs w:val="16"/>
                <w:lang w:eastAsia="en-US"/>
              </w:rPr>
            </w:pPr>
            <w:ins w:id="2495" w:author="Gert Morlion" w:date="2024-08-26T14:06: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77777777" w:rsidR="00175971" w:rsidRPr="003440C2" w:rsidRDefault="00175971" w:rsidP="00BE21AB">
            <w:pPr>
              <w:spacing w:before="60" w:after="60" w:line="240" w:lineRule="auto"/>
              <w:jc w:val="left"/>
              <w:rPr>
                <w:ins w:id="2496" w:author="Gert Morlion" w:date="2024-08-26T14:06:00Z"/>
                <w:rFonts w:cs="Arial"/>
                <w:sz w:val="16"/>
                <w:szCs w:val="16"/>
                <w:lang w:eastAsia="en-US"/>
              </w:rPr>
            </w:pPr>
            <w:ins w:id="2497" w:author="Gert Morlion" w:date="2024-08-26T14:06: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77777777" w:rsidR="00175971" w:rsidRPr="003440C2" w:rsidRDefault="00175971" w:rsidP="00BE21AB">
            <w:pPr>
              <w:spacing w:before="60" w:after="60" w:line="240" w:lineRule="auto"/>
              <w:jc w:val="center"/>
              <w:rPr>
                <w:ins w:id="2498" w:author="Gert Morlion" w:date="2024-08-26T14:06:00Z"/>
                <w:rFonts w:cs="Arial"/>
                <w:b/>
                <w:bCs/>
                <w:sz w:val="16"/>
                <w:szCs w:val="16"/>
                <w:lang w:eastAsia="en-US"/>
              </w:rPr>
            </w:pPr>
            <w:ins w:id="249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77777777" w:rsidR="00175971" w:rsidRPr="003440C2" w:rsidRDefault="00175971" w:rsidP="00BE21AB">
            <w:pPr>
              <w:spacing w:before="60" w:after="60" w:line="240" w:lineRule="auto"/>
              <w:jc w:val="left"/>
              <w:rPr>
                <w:ins w:id="2500" w:author="Gert Morlion" w:date="2024-08-26T14:06:00Z"/>
                <w:rFonts w:cs="Arial"/>
                <w:b/>
                <w:bCs/>
                <w:sz w:val="16"/>
                <w:szCs w:val="16"/>
                <w:lang w:eastAsia="en-US"/>
              </w:rPr>
            </w:pPr>
            <w:ins w:id="2501"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A95FB2" w14:textId="77777777" w:rsidR="00175971" w:rsidRPr="003440C2" w:rsidRDefault="00175971" w:rsidP="00BE21AB">
            <w:pPr>
              <w:snapToGrid w:val="0"/>
              <w:spacing w:before="60" w:after="60" w:line="240" w:lineRule="auto"/>
              <w:jc w:val="left"/>
              <w:rPr>
                <w:ins w:id="2502" w:author="Gert Morlion" w:date="2024-08-26T14:06:00Z"/>
                <w:rFonts w:cs="Arial"/>
                <w:sz w:val="16"/>
                <w:szCs w:val="16"/>
              </w:rPr>
            </w:pPr>
            <w:ins w:id="2503" w:author="Gert Morlion" w:date="2024-08-26T14:06:00Z">
              <w:r w:rsidRPr="003440C2">
                <w:rPr>
                  <w:rFonts w:cs="Arial"/>
                  <w:i/>
                  <w:sz w:val="16"/>
                  <w:szCs w:val="16"/>
                </w:rPr>
                <w:t>True</w:t>
              </w:r>
              <w:r w:rsidRPr="003440C2">
                <w:rPr>
                  <w:rFonts w:cs="Arial"/>
                  <w:sz w:val="16"/>
                  <w:szCs w:val="16"/>
                </w:rPr>
                <w:t xml:space="preserve"> indicates an encrypted dataset resource</w:t>
              </w:r>
            </w:ins>
          </w:p>
          <w:p w14:paraId="6AC90ED2" w14:textId="77777777" w:rsidR="00175971" w:rsidRPr="003440C2" w:rsidRDefault="00175971" w:rsidP="00BE21AB">
            <w:pPr>
              <w:spacing w:before="60" w:after="60" w:line="240" w:lineRule="auto"/>
              <w:jc w:val="left"/>
              <w:rPr>
                <w:ins w:id="2504" w:author="Gert Morlion" w:date="2024-08-26T14:06:00Z"/>
                <w:rFonts w:cs="Arial"/>
                <w:bCs/>
                <w:sz w:val="16"/>
                <w:szCs w:val="16"/>
                <w:lang w:eastAsia="en-US"/>
              </w:rPr>
            </w:pPr>
            <w:ins w:id="2505" w:author="Gert Morlion" w:date="2024-08-26T14:06:00Z">
              <w:r w:rsidRPr="003440C2">
                <w:rPr>
                  <w:rFonts w:cs="Arial"/>
                  <w:i/>
                  <w:sz w:val="16"/>
                  <w:szCs w:val="16"/>
                </w:rPr>
                <w:t>False</w:t>
              </w:r>
              <w:r w:rsidRPr="003440C2">
                <w:rPr>
                  <w:rFonts w:cs="Arial"/>
                  <w:sz w:val="16"/>
                  <w:szCs w:val="16"/>
                </w:rPr>
                <w:t xml:space="preserve"> indicates an unencrypted dataset resource</w:t>
              </w:r>
            </w:ins>
          </w:p>
        </w:tc>
      </w:tr>
      <w:tr w:rsidR="00175971" w:rsidRPr="003440C2" w14:paraId="29A1BC2D" w14:textId="77777777" w:rsidTr="00BE21AB">
        <w:trPr>
          <w:cantSplit/>
          <w:ins w:id="250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77777777" w:rsidR="00175971" w:rsidRPr="003440C2" w:rsidRDefault="00175971" w:rsidP="00BE21AB">
            <w:pPr>
              <w:spacing w:before="60" w:after="60" w:line="240" w:lineRule="auto"/>
              <w:jc w:val="left"/>
              <w:rPr>
                <w:ins w:id="2507" w:author="Gert Morlion" w:date="2024-08-26T14:06:00Z"/>
                <w:rFonts w:cs="Arial"/>
                <w:b/>
                <w:bCs/>
                <w:sz w:val="16"/>
                <w:szCs w:val="16"/>
                <w:lang w:eastAsia="en-US"/>
              </w:rPr>
            </w:pPr>
            <w:ins w:id="2508" w:author="Gert Morlion" w:date="2024-08-26T14:06: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77777777" w:rsidR="00175971" w:rsidRPr="003440C2" w:rsidRDefault="00175971" w:rsidP="00BE21AB">
            <w:pPr>
              <w:spacing w:before="60" w:after="60" w:line="240" w:lineRule="auto"/>
              <w:jc w:val="left"/>
              <w:rPr>
                <w:ins w:id="2509" w:author="Gert Morlion" w:date="2024-08-26T14:06:00Z"/>
                <w:rFonts w:cs="Arial"/>
                <w:b/>
                <w:bCs/>
                <w:sz w:val="16"/>
                <w:szCs w:val="16"/>
                <w:lang w:eastAsia="en-US"/>
              </w:rPr>
            </w:pPr>
            <w:ins w:id="2510" w:author="Gert Morlion" w:date="2024-08-26T14:06: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77777777" w:rsidR="00175971" w:rsidRPr="003440C2" w:rsidRDefault="00175971" w:rsidP="00BE21AB">
            <w:pPr>
              <w:spacing w:before="60" w:after="60" w:line="240" w:lineRule="auto"/>
              <w:jc w:val="center"/>
              <w:rPr>
                <w:ins w:id="2511" w:author="Gert Morlion" w:date="2024-08-26T14:06:00Z"/>
                <w:rFonts w:cs="Arial"/>
                <w:b/>
                <w:bCs/>
                <w:sz w:val="16"/>
                <w:szCs w:val="16"/>
                <w:lang w:eastAsia="en-US"/>
              </w:rPr>
            </w:pPr>
            <w:ins w:id="2512" w:author="Gert Morlion" w:date="2024-08-26T14:06: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77777777" w:rsidR="00175971" w:rsidRPr="003440C2" w:rsidRDefault="00175971" w:rsidP="00BE21AB">
            <w:pPr>
              <w:spacing w:before="60" w:after="60" w:line="240" w:lineRule="auto"/>
              <w:jc w:val="left"/>
              <w:rPr>
                <w:ins w:id="2513" w:author="Gert Morlion" w:date="2024-08-26T14:06:00Z"/>
                <w:rFonts w:cs="Arial"/>
                <w:b/>
                <w:bCs/>
                <w:sz w:val="16"/>
                <w:szCs w:val="16"/>
                <w:lang w:eastAsia="en-US"/>
              </w:rPr>
            </w:pPr>
            <w:ins w:id="2514" w:author="Gert Morlion" w:date="2024-08-26T14:06: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175971" w:rsidRPr="003440C2" w:rsidRDefault="00175971" w:rsidP="00BE21AB">
            <w:pPr>
              <w:spacing w:before="60" w:after="60" w:line="240" w:lineRule="auto"/>
              <w:jc w:val="left"/>
              <w:rPr>
                <w:ins w:id="2515" w:author="Gert Morlion" w:date="2024-08-26T14:06:00Z"/>
                <w:rFonts w:cs="Arial"/>
                <w:b/>
                <w:bCs/>
                <w:sz w:val="16"/>
                <w:szCs w:val="16"/>
                <w:lang w:eastAsia="en-US"/>
              </w:rPr>
            </w:pPr>
          </w:p>
        </w:tc>
      </w:tr>
      <w:tr w:rsidR="00175971" w:rsidRPr="003440C2" w14:paraId="72D14102" w14:textId="77777777" w:rsidTr="00BE21AB">
        <w:trPr>
          <w:cantSplit/>
          <w:ins w:id="251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77777777" w:rsidR="00175971" w:rsidRPr="003440C2" w:rsidRDefault="00175971" w:rsidP="00BE21AB">
            <w:pPr>
              <w:spacing w:before="60" w:after="60" w:line="240" w:lineRule="auto"/>
              <w:jc w:val="left"/>
              <w:rPr>
                <w:ins w:id="2517" w:author="Gert Morlion" w:date="2024-08-26T14:06:00Z"/>
                <w:rFonts w:cs="Arial"/>
                <w:b/>
                <w:bCs/>
                <w:sz w:val="16"/>
                <w:szCs w:val="16"/>
                <w:lang w:eastAsia="en-US"/>
              </w:rPr>
            </w:pPr>
            <w:ins w:id="2518" w:author="Gert Morlion" w:date="2024-08-26T14:06: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7777777" w:rsidR="00175971" w:rsidRPr="003440C2" w:rsidRDefault="00175971" w:rsidP="00BE21AB">
            <w:pPr>
              <w:spacing w:before="60" w:after="60" w:line="240" w:lineRule="auto"/>
              <w:jc w:val="left"/>
              <w:rPr>
                <w:ins w:id="2519" w:author="Gert Morlion" w:date="2024-08-26T14:06:00Z"/>
                <w:rFonts w:cs="Arial"/>
                <w:b/>
                <w:bCs/>
                <w:sz w:val="16"/>
                <w:szCs w:val="16"/>
                <w:lang w:eastAsia="en-US"/>
              </w:rPr>
            </w:pPr>
            <w:ins w:id="2520" w:author="Gert Morlion" w:date="2024-08-26T14:06: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77777777" w:rsidR="00175971" w:rsidRPr="003440C2" w:rsidRDefault="00175971" w:rsidP="00BE21AB">
            <w:pPr>
              <w:spacing w:before="60" w:after="60" w:line="240" w:lineRule="auto"/>
              <w:jc w:val="center"/>
              <w:rPr>
                <w:ins w:id="2521" w:author="Gert Morlion" w:date="2024-08-26T14:06:00Z"/>
                <w:rFonts w:cs="Arial"/>
                <w:b/>
                <w:bCs/>
                <w:sz w:val="16"/>
                <w:szCs w:val="16"/>
                <w:lang w:eastAsia="en-US"/>
              </w:rPr>
            </w:pPr>
            <w:ins w:id="2522"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77777777" w:rsidR="00175971" w:rsidRPr="003440C2" w:rsidRDefault="00175971" w:rsidP="00BE21AB">
            <w:pPr>
              <w:spacing w:before="60" w:after="60" w:line="240" w:lineRule="auto"/>
              <w:jc w:val="left"/>
              <w:rPr>
                <w:ins w:id="2523" w:author="Gert Morlion" w:date="2024-08-26T14:06:00Z"/>
                <w:rFonts w:cs="Arial"/>
                <w:b/>
                <w:bCs/>
                <w:sz w:val="16"/>
                <w:szCs w:val="16"/>
              </w:rPr>
            </w:pPr>
            <w:ins w:id="2524"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175971" w:rsidRPr="003440C2" w:rsidRDefault="00175971" w:rsidP="00BE21AB">
            <w:pPr>
              <w:spacing w:before="60" w:after="60" w:line="240" w:lineRule="auto"/>
              <w:jc w:val="left"/>
              <w:rPr>
                <w:ins w:id="2525" w:author="Gert Morlion" w:date="2024-08-26T14:06:00Z"/>
                <w:rFonts w:cs="Arial"/>
                <w:b/>
                <w:bCs/>
                <w:sz w:val="16"/>
                <w:szCs w:val="16"/>
                <w:lang w:eastAsia="en-US"/>
              </w:rPr>
            </w:pPr>
          </w:p>
        </w:tc>
      </w:tr>
      <w:tr w:rsidR="00175971" w:rsidRPr="003440C2" w14:paraId="73B897BC" w14:textId="77777777" w:rsidTr="00BE21AB">
        <w:trPr>
          <w:cantSplit/>
          <w:ins w:id="252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77777777" w:rsidR="00175971" w:rsidRPr="003440C2" w:rsidRDefault="00175971" w:rsidP="00BE21AB">
            <w:pPr>
              <w:spacing w:before="60" w:after="60" w:line="240" w:lineRule="auto"/>
              <w:jc w:val="left"/>
              <w:rPr>
                <w:ins w:id="2527" w:author="Gert Morlion" w:date="2024-08-26T14:06:00Z"/>
                <w:rFonts w:cs="Arial"/>
                <w:sz w:val="16"/>
                <w:szCs w:val="16"/>
                <w:lang w:eastAsia="en-US"/>
              </w:rPr>
            </w:pPr>
            <w:ins w:id="2528" w:author="Gert Morlion" w:date="2024-08-26T14:06: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77777777" w:rsidR="00175971" w:rsidRPr="003440C2" w:rsidRDefault="00175971" w:rsidP="00BE21AB">
            <w:pPr>
              <w:spacing w:before="60" w:after="60" w:line="240" w:lineRule="auto"/>
              <w:jc w:val="left"/>
              <w:rPr>
                <w:ins w:id="2529" w:author="Gert Morlion" w:date="2024-08-26T14:06:00Z"/>
                <w:rFonts w:cs="Arial"/>
                <w:sz w:val="16"/>
                <w:szCs w:val="16"/>
                <w:lang w:eastAsia="en-US"/>
              </w:rPr>
            </w:pPr>
            <w:ins w:id="2530" w:author="Gert Morlion" w:date="2024-08-26T14:06: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77777777" w:rsidR="00175971" w:rsidRPr="003440C2" w:rsidRDefault="00175971" w:rsidP="00BE21AB">
            <w:pPr>
              <w:spacing w:before="60" w:after="60" w:line="240" w:lineRule="auto"/>
              <w:jc w:val="center"/>
              <w:rPr>
                <w:ins w:id="2531" w:author="Gert Morlion" w:date="2024-08-26T14:06:00Z"/>
                <w:rFonts w:cs="Arial"/>
                <w:b/>
                <w:bCs/>
                <w:sz w:val="16"/>
                <w:szCs w:val="16"/>
                <w:lang w:eastAsia="en-US"/>
              </w:rPr>
            </w:pPr>
            <w:ins w:id="2532" w:author="Gert Morlion" w:date="2024-08-26T14:06: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77777777" w:rsidR="00175971" w:rsidRPr="003440C2" w:rsidRDefault="00175971" w:rsidP="00BE21AB">
            <w:pPr>
              <w:spacing w:before="60" w:after="60" w:line="240" w:lineRule="auto"/>
              <w:jc w:val="left"/>
              <w:rPr>
                <w:ins w:id="2533" w:author="Gert Morlion" w:date="2024-08-26T14:06:00Z"/>
                <w:rFonts w:cs="Arial"/>
                <w:sz w:val="16"/>
                <w:szCs w:val="16"/>
              </w:rPr>
            </w:pPr>
            <w:ins w:id="2534"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A20C1C" w14:textId="77777777" w:rsidR="00175971" w:rsidRPr="003440C2" w:rsidRDefault="00175971" w:rsidP="00BE21AB">
            <w:pPr>
              <w:snapToGrid w:val="0"/>
              <w:spacing w:before="60" w:after="60" w:line="240" w:lineRule="auto"/>
              <w:jc w:val="left"/>
              <w:rPr>
                <w:ins w:id="2535" w:author="Gert Morlion" w:date="2024-08-26T14:06:00Z"/>
                <w:rFonts w:cs="Arial"/>
                <w:sz w:val="16"/>
                <w:szCs w:val="16"/>
              </w:rPr>
            </w:pPr>
            <w:ins w:id="2536" w:author="Gert Morlion" w:date="2024-08-26T14:06:00Z">
              <w:r w:rsidRPr="003440C2">
                <w:rPr>
                  <w:rFonts w:cs="Arial"/>
                  <w:sz w:val="16"/>
                  <w:szCs w:val="16"/>
                </w:rPr>
                <w:t>The value resulting from application of digitalSignatureReference.</w:t>
              </w:r>
            </w:ins>
          </w:p>
          <w:p w14:paraId="38B786BB" w14:textId="77777777" w:rsidR="00175971" w:rsidRPr="003440C2" w:rsidRDefault="00175971" w:rsidP="00BE21AB">
            <w:pPr>
              <w:spacing w:before="60" w:after="60" w:line="240" w:lineRule="auto"/>
              <w:jc w:val="left"/>
              <w:rPr>
                <w:ins w:id="2537" w:author="Gert Morlion" w:date="2024-08-26T14:06:00Z"/>
                <w:rFonts w:cs="Arial"/>
                <w:b/>
                <w:bCs/>
                <w:sz w:val="16"/>
                <w:szCs w:val="16"/>
                <w:lang w:eastAsia="en-US"/>
              </w:rPr>
            </w:pPr>
            <w:ins w:id="2538" w:author="Gert Morlion" w:date="2024-08-26T14:06:00Z">
              <w:r w:rsidRPr="003440C2">
                <w:rPr>
                  <w:rFonts w:cs="Arial"/>
                  <w:sz w:val="16"/>
                  <w:szCs w:val="16"/>
                </w:rPr>
                <w:t>Implemented as the digital signature format specified in S-100 Part 15</w:t>
              </w:r>
            </w:ins>
          </w:p>
        </w:tc>
      </w:tr>
      <w:tr w:rsidR="00175971" w:rsidRPr="003440C2" w14:paraId="2C5F0254" w14:textId="77777777" w:rsidTr="00BE21AB">
        <w:trPr>
          <w:cantSplit/>
          <w:ins w:id="253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77777777" w:rsidR="00175971" w:rsidRPr="003440C2" w:rsidRDefault="00175971" w:rsidP="00BE21AB">
            <w:pPr>
              <w:spacing w:before="60" w:after="60" w:line="240" w:lineRule="auto"/>
              <w:jc w:val="left"/>
              <w:rPr>
                <w:ins w:id="2540" w:author="Gert Morlion" w:date="2024-08-26T14:06:00Z"/>
                <w:rFonts w:cs="Arial"/>
                <w:b/>
                <w:bCs/>
                <w:sz w:val="16"/>
                <w:szCs w:val="16"/>
                <w:lang w:eastAsia="en-US"/>
              </w:rPr>
            </w:pPr>
            <w:ins w:id="2541" w:author="Gert Morlion" w:date="2024-08-26T14:06: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77777777" w:rsidR="00175971" w:rsidRPr="003440C2" w:rsidRDefault="00175971" w:rsidP="00BE21AB">
            <w:pPr>
              <w:spacing w:before="60" w:after="60" w:line="240" w:lineRule="auto"/>
              <w:jc w:val="left"/>
              <w:rPr>
                <w:ins w:id="2542" w:author="Gert Morlion" w:date="2024-08-26T14:06:00Z"/>
                <w:rFonts w:cs="Arial"/>
                <w:b/>
                <w:bCs/>
                <w:sz w:val="16"/>
                <w:szCs w:val="16"/>
                <w:lang w:eastAsia="en-US"/>
              </w:rPr>
            </w:pPr>
            <w:ins w:id="2543" w:author="Gert Morlion" w:date="2024-08-26T14:06: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77777777" w:rsidR="00175971" w:rsidRPr="003440C2" w:rsidRDefault="00175971" w:rsidP="00BE21AB">
            <w:pPr>
              <w:spacing w:before="60" w:after="60" w:line="240" w:lineRule="auto"/>
              <w:jc w:val="center"/>
              <w:rPr>
                <w:ins w:id="2544" w:author="Gert Morlion" w:date="2024-08-26T14:06:00Z"/>
                <w:rFonts w:cs="Arial"/>
                <w:b/>
                <w:bCs/>
                <w:sz w:val="16"/>
                <w:szCs w:val="16"/>
                <w:lang w:eastAsia="en-US"/>
              </w:rPr>
            </w:pPr>
            <w:ins w:id="2545"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77777777" w:rsidR="00175971" w:rsidRPr="003440C2" w:rsidRDefault="00175971" w:rsidP="00BE21AB">
            <w:pPr>
              <w:spacing w:before="60" w:after="60" w:line="240" w:lineRule="auto"/>
              <w:jc w:val="left"/>
              <w:rPr>
                <w:ins w:id="2546" w:author="Gert Morlion" w:date="2024-08-26T14:06:00Z"/>
                <w:rFonts w:cs="Arial"/>
                <w:b/>
                <w:bCs/>
                <w:sz w:val="16"/>
                <w:szCs w:val="16"/>
                <w:lang w:eastAsia="en-US"/>
              </w:rPr>
            </w:pPr>
            <w:ins w:id="2547" w:author="Gert Morlion" w:date="2024-08-26T14:0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A55B012" w14:textId="77777777" w:rsidR="00175971" w:rsidRPr="003440C2" w:rsidRDefault="00175971" w:rsidP="00BE21AB">
            <w:pPr>
              <w:snapToGrid w:val="0"/>
              <w:spacing w:before="60" w:after="60" w:line="240" w:lineRule="auto"/>
              <w:jc w:val="left"/>
              <w:rPr>
                <w:ins w:id="2548" w:author="Gert Morlion" w:date="2024-08-26T14:06:00Z"/>
                <w:rFonts w:cs="Arial"/>
                <w:sz w:val="16"/>
                <w:szCs w:val="16"/>
              </w:rPr>
            </w:pPr>
            <w:ins w:id="2549" w:author="Gert Morlion" w:date="2024-08-26T14:06:00Z">
              <w:r w:rsidRPr="003440C2">
                <w:rPr>
                  <w:rFonts w:cs="Arial"/>
                  <w:i/>
                  <w:sz w:val="16"/>
                  <w:szCs w:val="16"/>
                </w:rPr>
                <w:t>True</w:t>
              </w:r>
              <w:r w:rsidRPr="003440C2">
                <w:rPr>
                  <w:rFonts w:cs="Arial"/>
                  <w:sz w:val="16"/>
                  <w:szCs w:val="16"/>
                </w:rPr>
                <w:t xml:space="preserve"> indicates the resource is copyrighted</w:t>
              </w:r>
            </w:ins>
          </w:p>
          <w:p w14:paraId="54506C7E" w14:textId="77777777" w:rsidR="00175971" w:rsidRPr="003440C2" w:rsidRDefault="00175971" w:rsidP="00BE21AB">
            <w:pPr>
              <w:spacing w:before="60" w:after="60" w:line="240" w:lineRule="auto"/>
              <w:jc w:val="left"/>
              <w:rPr>
                <w:ins w:id="2550" w:author="Gert Morlion" w:date="2024-08-26T14:06:00Z"/>
                <w:rFonts w:cs="Arial"/>
                <w:b/>
                <w:bCs/>
                <w:sz w:val="16"/>
                <w:szCs w:val="16"/>
                <w:lang w:eastAsia="en-US"/>
              </w:rPr>
            </w:pPr>
            <w:ins w:id="2551" w:author="Gert Morlion" w:date="2024-08-26T14:06: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175971" w:rsidRPr="003440C2" w14:paraId="387F304E" w14:textId="77777777" w:rsidTr="00BE21AB">
        <w:trPr>
          <w:cantSplit/>
          <w:ins w:id="255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77777777" w:rsidR="00175971" w:rsidRPr="003440C2" w:rsidRDefault="00175971" w:rsidP="00BE21AB">
            <w:pPr>
              <w:spacing w:before="60" w:after="60" w:line="240" w:lineRule="auto"/>
              <w:jc w:val="left"/>
              <w:rPr>
                <w:ins w:id="2553" w:author="Gert Morlion" w:date="2024-08-26T14:06:00Z"/>
                <w:rFonts w:cs="Arial"/>
                <w:b/>
                <w:bCs/>
                <w:sz w:val="16"/>
                <w:szCs w:val="16"/>
                <w:lang w:eastAsia="en-US"/>
              </w:rPr>
            </w:pPr>
            <w:ins w:id="2554" w:author="Gert Morlion" w:date="2024-08-26T14:06: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7777777" w:rsidR="00175971" w:rsidRPr="003440C2" w:rsidRDefault="00175971" w:rsidP="00BE21AB">
            <w:pPr>
              <w:spacing w:before="60" w:after="60" w:line="240" w:lineRule="auto"/>
              <w:jc w:val="left"/>
              <w:rPr>
                <w:ins w:id="2555" w:author="Gert Morlion" w:date="2024-08-26T14:06:00Z"/>
                <w:rFonts w:cs="Arial"/>
                <w:b/>
                <w:bCs/>
                <w:sz w:val="16"/>
                <w:szCs w:val="16"/>
                <w:lang w:eastAsia="en-US"/>
              </w:rPr>
            </w:pPr>
            <w:ins w:id="2556" w:author="Gert Morlion" w:date="2024-08-26T14:06: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77777777" w:rsidR="00175971" w:rsidRPr="003440C2" w:rsidRDefault="00175971" w:rsidP="00BE21AB">
            <w:pPr>
              <w:spacing w:before="60" w:after="60" w:line="240" w:lineRule="auto"/>
              <w:jc w:val="center"/>
              <w:rPr>
                <w:ins w:id="2557" w:author="Gert Morlion" w:date="2024-08-26T14:06:00Z"/>
                <w:rFonts w:cs="Arial"/>
                <w:b/>
                <w:bCs/>
                <w:sz w:val="16"/>
                <w:szCs w:val="16"/>
                <w:lang w:eastAsia="en-US"/>
              </w:rPr>
            </w:pPr>
            <w:ins w:id="2558"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D74EEA4" w14:textId="77777777" w:rsidR="00175971" w:rsidRPr="003440C2" w:rsidRDefault="00175971" w:rsidP="00BE21AB">
            <w:pPr>
              <w:spacing w:before="60" w:after="60" w:line="240" w:lineRule="auto"/>
              <w:jc w:val="left"/>
              <w:rPr>
                <w:ins w:id="2559" w:author="Gert Morlion" w:date="2024-08-26T14:06:00Z"/>
                <w:rFonts w:cs="Arial"/>
                <w:b/>
                <w:bCs/>
                <w:sz w:val="16"/>
                <w:szCs w:val="16"/>
                <w:lang w:eastAsia="en-US"/>
              </w:rPr>
            </w:pPr>
            <w:ins w:id="2560" w:author="Gert Morlion" w:date="2024-08-26T14:06:00Z">
              <w:r w:rsidRPr="003440C2">
                <w:rPr>
                  <w:rFonts w:cs="Arial"/>
                  <w:sz w:val="16"/>
                  <w:szCs w:val="16"/>
                  <w:lang w:eastAsia="en-US"/>
                </w:rPr>
                <w:t>Class</w:t>
              </w:r>
            </w:ins>
          </w:p>
          <w:p w14:paraId="49F3DCF9" w14:textId="77777777" w:rsidR="00175971" w:rsidRPr="003440C2" w:rsidRDefault="00175971" w:rsidP="00BE21AB">
            <w:pPr>
              <w:spacing w:before="60" w:after="60" w:line="240" w:lineRule="auto"/>
              <w:jc w:val="left"/>
              <w:rPr>
                <w:ins w:id="2561" w:author="Gert Morlion" w:date="2024-08-26T14:06:00Z"/>
                <w:rFonts w:cs="Arial"/>
                <w:sz w:val="16"/>
                <w:szCs w:val="16"/>
                <w:lang w:val="fr-FR"/>
              </w:rPr>
            </w:pPr>
            <w:ins w:id="2562" w:author="Gert Morlion" w:date="2024-08-26T14:06:00Z">
              <w:r w:rsidRPr="003440C2">
                <w:rPr>
                  <w:rFonts w:cs="Arial"/>
                  <w:sz w:val="16"/>
                  <w:szCs w:val="16"/>
                  <w:lang w:val="fr-FR"/>
                </w:rPr>
                <w:t>MD_SecurityConstraints&gt;MD_ClassificationCode (codelist)</w:t>
              </w:r>
            </w:ins>
          </w:p>
          <w:p w14:paraId="2B711CAB" w14:textId="77777777" w:rsidR="00175971" w:rsidRPr="003440C2" w:rsidRDefault="00175971" w:rsidP="00BE21AB">
            <w:pPr>
              <w:spacing w:before="60" w:after="60" w:line="240" w:lineRule="auto"/>
              <w:jc w:val="left"/>
              <w:rPr>
                <w:ins w:id="2563"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D65884A" w14:textId="77777777" w:rsidR="00175971" w:rsidRPr="003440C2" w:rsidRDefault="00175971" w:rsidP="00BE21AB">
            <w:pPr>
              <w:spacing w:before="60" w:after="0" w:line="240" w:lineRule="auto"/>
              <w:jc w:val="left"/>
              <w:rPr>
                <w:ins w:id="2564" w:author="Gert Morlion" w:date="2024-08-26T14:06:00Z"/>
                <w:rFonts w:cs="Arial"/>
                <w:b/>
                <w:bCs/>
                <w:sz w:val="16"/>
                <w:szCs w:val="16"/>
                <w:lang w:eastAsia="en-US"/>
              </w:rPr>
            </w:pPr>
            <w:ins w:id="2565" w:author="Gert Morlion" w:date="2024-08-26T14:06:00Z">
              <w:r w:rsidRPr="003440C2">
                <w:rPr>
                  <w:rFonts w:cs="Arial"/>
                  <w:sz w:val="16"/>
                  <w:szCs w:val="16"/>
                  <w:lang w:eastAsia="en-US"/>
                </w:rPr>
                <w:t>1. unclassified</w:t>
              </w:r>
            </w:ins>
          </w:p>
          <w:p w14:paraId="2B2A5341" w14:textId="77777777" w:rsidR="00175971" w:rsidRPr="003440C2" w:rsidRDefault="00175971" w:rsidP="00BE21AB">
            <w:pPr>
              <w:spacing w:after="0" w:line="240" w:lineRule="auto"/>
              <w:jc w:val="left"/>
              <w:rPr>
                <w:ins w:id="2566" w:author="Gert Morlion" w:date="2024-08-26T14:06:00Z"/>
                <w:rFonts w:cs="Arial"/>
                <w:b/>
                <w:bCs/>
                <w:sz w:val="16"/>
                <w:szCs w:val="16"/>
                <w:lang w:eastAsia="en-US"/>
              </w:rPr>
            </w:pPr>
            <w:ins w:id="2567" w:author="Gert Morlion" w:date="2024-08-26T14:06:00Z">
              <w:r w:rsidRPr="003440C2">
                <w:rPr>
                  <w:rFonts w:cs="Arial"/>
                  <w:sz w:val="16"/>
                  <w:szCs w:val="16"/>
                  <w:lang w:eastAsia="en-US"/>
                </w:rPr>
                <w:t>2. restricted</w:t>
              </w:r>
            </w:ins>
          </w:p>
          <w:p w14:paraId="11C8AC53" w14:textId="77777777" w:rsidR="00175971" w:rsidRPr="003440C2" w:rsidRDefault="00175971" w:rsidP="00BE21AB">
            <w:pPr>
              <w:spacing w:after="0" w:line="240" w:lineRule="auto"/>
              <w:jc w:val="left"/>
              <w:rPr>
                <w:ins w:id="2568" w:author="Gert Morlion" w:date="2024-08-26T14:06:00Z"/>
                <w:rFonts w:cs="Arial"/>
                <w:b/>
                <w:bCs/>
                <w:sz w:val="16"/>
                <w:szCs w:val="16"/>
                <w:lang w:eastAsia="en-US"/>
              </w:rPr>
            </w:pPr>
            <w:ins w:id="2569" w:author="Gert Morlion" w:date="2024-08-26T14:06:00Z">
              <w:r w:rsidRPr="003440C2">
                <w:rPr>
                  <w:rFonts w:cs="Arial"/>
                  <w:sz w:val="16"/>
                  <w:szCs w:val="16"/>
                  <w:lang w:eastAsia="en-US"/>
                </w:rPr>
                <w:t>3. confidential</w:t>
              </w:r>
            </w:ins>
          </w:p>
          <w:p w14:paraId="5A87991C" w14:textId="77777777" w:rsidR="00175971" w:rsidRPr="003440C2" w:rsidRDefault="00175971" w:rsidP="00BE21AB">
            <w:pPr>
              <w:spacing w:after="0" w:line="240" w:lineRule="auto"/>
              <w:jc w:val="left"/>
              <w:rPr>
                <w:ins w:id="2570" w:author="Gert Morlion" w:date="2024-08-26T14:06:00Z"/>
                <w:rFonts w:cs="Arial"/>
                <w:b/>
                <w:bCs/>
                <w:sz w:val="16"/>
                <w:szCs w:val="16"/>
                <w:lang w:eastAsia="en-US"/>
              </w:rPr>
            </w:pPr>
            <w:ins w:id="2571" w:author="Gert Morlion" w:date="2024-08-26T14:06:00Z">
              <w:r w:rsidRPr="003440C2">
                <w:rPr>
                  <w:rFonts w:cs="Arial"/>
                  <w:sz w:val="16"/>
                  <w:szCs w:val="16"/>
                  <w:lang w:eastAsia="en-US"/>
                </w:rPr>
                <w:t>4. secret</w:t>
              </w:r>
            </w:ins>
          </w:p>
          <w:p w14:paraId="1F09A06A" w14:textId="77777777" w:rsidR="00175971" w:rsidRPr="003440C2" w:rsidRDefault="00175971" w:rsidP="00BE21AB">
            <w:pPr>
              <w:spacing w:after="0" w:line="240" w:lineRule="auto"/>
              <w:jc w:val="left"/>
              <w:rPr>
                <w:ins w:id="2572" w:author="Gert Morlion" w:date="2024-08-26T14:06:00Z"/>
                <w:rFonts w:cs="Arial"/>
                <w:sz w:val="16"/>
                <w:szCs w:val="16"/>
                <w:lang w:eastAsia="en-US"/>
              </w:rPr>
            </w:pPr>
            <w:ins w:id="2573" w:author="Gert Morlion" w:date="2024-08-26T14:06:00Z">
              <w:r w:rsidRPr="003440C2">
                <w:rPr>
                  <w:rFonts w:cs="Arial"/>
                  <w:sz w:val="16"/>
                  <w:szCs w:val="16"/>
                  <w:lang w:eastAsia="en-US"/>
                </w:rPr>
                <w:t>5. top secret</w:t>
              </w:r>
            </w:ins>
          </w:p>
          <w:p w14:paraId="4F5BC2CC" w14:textId="77777777" w:rsidR="00175971" w:rsidRPr="003440C2" w:rsidRDefault="00175971" w:rsidP="00BE21AB">
            <w:pPr>
              <w:snapToGrid w:val="0"/>
              <w:spacing w:after="0" w:line="240" w:lineRule="auto"/>
              <w:jc w:val="left"/>
              <w:rPr>
                <w:ins w:id="2574" w:author="Gert Morlion" w:date="2024-08-26T14:06:00Z"/>
                <w:rFonts w:cs="Arial"/>
                <w:sz w:val="16"/>
                <w:szCs w:val="16"/>
              </w:rPr>
            </w:pPr>
            <w:ins w:id="2575" w:author="Gert Morlion" w:date="2024-08-26T14:06:00Z">
              <w:r w:rsidRPr="003440C2">
                <w:rPr>
                  <w:rFonts w:cs="Arial"/>
                  <w:sz w:val="16"/>
                  <w:szCs w:val="16"/>
                </w:rPr>
                <w:t>6. sensitive but unclassified</w:t>
              </w:r>
            </w:ins>
          </w:p>
          <w:p w14:paraId="0E4CE01B" w14:textId="77777777" w:rsidR="00175971" w:rsidRPr="003440C2" w:rsidRDefault="00175971" w:rsidP="00BE21AB">
            <w:pPr>
              <w:snapToGrid w:val="0"/>
              <w:spacing w:after="0" w:line="240" w:lineRule="auto"/>
              <w:jc w:val="left"/>
              <w:rPr>
                <w:ins w:id="2576" w:author="Gert Morlion" w:date="2024-08-26T14:06:00Z"/>
                <w:rFonts w:cs="Arial"/>
                <w:sz w:val="16"/>
                <w:szCs w:val="16"/>
              </w:rPr>
            </w:pPr>
            <w:ins w:id="2577" w:author="Gert Morlion" w:date="2024-08-26T14:06:00Z">
              <w:r w:rsidRPr="003440C2">
                <w:rPr>
                  <w:rFonts w:cs="Arial"/>
                  <w:sz w:val="16"/>
                  <w:szCs w:val="16"/>
                </w:rPr>
                <w:t>7. for official use only</w:t>
              </w:r>
            </w:ins>
          </w:p>
          <w:p w14:paraId="363E370A" w14:textId="77777777" w:rsidR="00175971" w:rsidRPr="003440C2" w:rsidRDefault="00175971" w:rsidP="00BE21AB">
            <w:pPr>
              <w:snapToGrid w:val="0"/>
              <w:spacing w:after="0" w:line="240" w:lineRule="auto"/>
              <w:jc w:val="left"/>
              <w:rPr>
                <w:ins w:id="2578" w:author="Gert Morlion" w:date="2024-08-26T14:06:00Z"/>
                <w:rFonts w:cs="Arial"/>
                <w:sz w:val="16"/>
                <w:szCs w:val="16"/>
              </w:rPr>
            </w:pPr>
            <w:ins w:id="2579" w:author="Gert Morlion" w:date="2024-08-26T14:06:00Z">
              <w:r w:rsidRPr="003440C2">
                <w:rPr>
                  <w:rFonts w:cs="Arial"/>
                  <w:sz w:val="16"/>
                  <w:szCs w:val="16"/>
                </w:rPr>
                <w:t>8. protected</w:t>
              </w:r>
            </w:ins>
          </w:p>
          <w:p w14:paraId="0BD23C33" w14:textId="77777777" w:rsidR="00175971" w:rsidRDefault="00175971" w:rsidP="00BE21AB">
            <w:pPr>
              <w:spacing w:after="60" w:line="240" w:lineRule="auto"/>
              <w:jc w:val="left"/>
              <w:rPr>
                <w:ins w:id="2580" w:author="Gert Morlion" w:date="2024-08-26T14:06:00Z"/>
                <w:rFonts w:cs="Arial"/>
                <w:sz w:val="16"/>
                <w:szCs w:val="16"/>
              </w:rPr>
            </w:pPr>
            <w:ins w:id="2581" w:author="Gert Morlion" w:date="2024-08-26T14:06:00Z">
              <w:r w:rsidRPr="003440C2">
                <w:rPr>
                  <w:rFonts w:cs="Arial"/>
                  <w:sz w:val="16"/>
                  <w:szCs w:val="16"/>
                </w:rPr>
                <w:t>9. limited distribution</w:t>
              </w:r>
            </w:ins>
          </w:p>
          <w:p w14:paraId="1B5C2188" w14:textId="77777777" w:rsidR="00175971" w:rsidRPr="003440C2" w:rsidRDefault="00175971" w:rsidP="00BE21AB">
            <w:pPr>
              <w:spacing w:before="60" w:after="60" w:line="240" w:lineRule="auto"/>
              <w:jc w:val="left"/>
              <w:rPr>
                <w:ins w:id="2582" w:author="Gert Morlion" w:date="2024-08-26T14:06:00Z"/>
                <w:rFonts w:cs="Arial"/>
                <w:b/>
                <w:bCs/>
                <w:sz w:val="16"/>
                <w:szCs w:val="16"/>
                <w:lang w:eastAsia="en-US"/>
              </w:rPr>
            </w:pPr>
            <w:ins w:id="2583" w:author="Gert Morlion" w:date="2024-08-26T14:06:00Z">
              <w:r w:rsidRPr="00CA7F2D">
                <w:rPr>
                  <w:rFonts w:cs="Arial"/>
                  <w:sz w:val="16"/>
                  <w:szCs w:val="16"/>
                  <w:lang w:eastAsia="en-US"/>
                </w:rPr>
                <w:t>0..1 multiplicity in S-100 restricted to 1 in S-101</w:t>
              </w:r>
            </w:ins>
          </w:p>
        </w:tc>
      </w:tr>
      <w:tr w:rsidR="00175971" w:rsidRPr="003440C2" w14:paraId="42872276" w14:textId="77777777" w:rsidTr="00BE21AB">
        <w:trPr>
          <w:cantSplit/>
          <w:ins w:id="2584"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77777777" w:rsidR="00175971" w:rsidRPr="003440C2" w:rsidRDefault="00175971" w:rsidP="00BE21AB">
            <w:pPr>
              <w:spacing w:before="60" w:after="60" w:line="240" w:lineRule="auto"/>
              <w:jc w:val="left"/>
              <w:rPr>
                <w:ins w:id="2585" w:author="Gert Morlion" w:date="2024-08-26T14:06:00Z"/>
                <w:rFonts w:cs="Arial"/>
                <w:b/>
                <w:bCs/>
                <w:sz w:val="16"/>
                <w:szCs w:val="16"/>
                <w:lang w:eastAsia="en-US"/>
              </w:rPr>
            </w:pPr>
            <w:ins w:id="2586" w:author="Gert Morlion" w:date="2024-08-26T14:06:00Z">
              <w:r w:rsidRPr="003440C2">
                <w:rPr>
                  <w:rFonts w:cs="Arial"/>
                  <w:sz w:val="16"/>
                  <w:szCs w:val="16"/>
                  <w:lang w:eastAsia="en-US"/>
                </w:rPr>
                <w:lastRenderedPageBreak/>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77777777" w:rsidR="00175971" w:rsidRPr="003440C2" w:rsidRDefault="00175971" w:rsidP="00BE21AB">
            <w:pPr>
              <w:spacing w:before="60" w:after="60" w:line="240" w:lineRule="auto"/>
              <w:jc w:val="left"/>
              <w:rPr>
                <w:ins w:id="2587" w:author="Gert Morlion" w:date="2024-08-26T14:06:00Z"/>
                <w:rFonts w:cs="Arial"/>
                <w:sz w:val="16"/>
                <w:szCs w:val="16"/>
                <w:lang w:eastAsia="en-US"/>
              </w:rPr>
            </w:pPr>
            <w:ins w:id="2588" w:author="Gert Morlion" w:date="2024-08-26T14:06: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777777" w:rsidR="00175971" w:rsidRPr="003440C2" w:rsidRDefault="00175971" w:rsidP="00BE21AB">
            <w:pPr>
              <w:spacing w:before="60" w:after="60" w:line="240" w:lineRule="auto"/>
              <w:jc w:val="center"/>
              <w:rPr>
                <w:ins w:id="2589" w:author="Gert Morlion" w:date="2024-08-26T14:06:00Z"/>
                <w:rFonts w:cs="Arial"/>
                <w:b/>
                <w:bCs/>
                <w:sz w:val="16"/>
                <w:szCs w:val="16"/>
                <w:lang w:eastAsia="en-US"/>
              </w:rPr>
            </w:pPr>
            <w:ins w:id="2590"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77777777" w:rsidR="00175971" w:rsidRPr="003440C2" w:rsidRDefault="00175971" w:rsidP="00BE21AB">
            <w:pPr>
              <w:spacing w:before="60" w:after="60" w:line="240" w:lineRule="auto"/>
              <w:jc w:val="left"/>
              <w:rPr>
                <w:ins w:id="2591" w:author="Gert Morlion" w:date="2024-08-26T14:06:00Z"/>
                <w:rFonts w:cs="Arial"/>
                <w:b/>
                <w:bCs/>
                <w:sz w:val="16"/>
                <w:szCs w:val="16"/>
              </w:rPr>
            </w:pPr>
            <w:ins w:id="2592" w:author="Gert Morlion" w:date="2024-08-26T14:0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77777777" w:rsidR="00175971" w:rsidRPr="003440C2" w:rsidRDefault="00175971" w:rsidP="00BE21AB">
            <w:pPr>
              <w:spacing w:before="60" w:after="60" w:line="240" w:lineRule="auto"/>
              <w:jc w:val="left"/>
              <w:rPr>
                <w:ins w:id="2593" w:author="Gert Morlion" w:date="2024-08-26T14:06:00Z"/>
                <w:rFonts w:cs="Arial"/>
                <w:b/>
                <w:bCs/>
                <w:sz w:val="16"/>
                <w:szCs w:val="16"/>
                <w:lang w:eastAsia="en-US"/>
              </w:rPr>
            </w:pPr>
            <w:ins w:id="2594" w:author="Gert Morlion" w:date="2024-08-26T14:06:00Z">
              <w:r w:rsidRPr="00CA7F2D">
                <w:rPr>
                  <w:rFonts w:cs="Arial"/>
                  <w:sz w:val="16"/>
                  <w:szCs w:val="16"/>
                  <w:lang w:eastAsia="en-US"/>
                </w:rPr>
                <w:t>0..1 multiplicity in S-100 restricted to 1 in S-101</w:t>
              </w:r>
            </w:ins>
          </w:p>
        </w:tc>
      </w:tr>
      <w:tr w:rsidR="00175971" w:rsidRPr="003440C2" w14:paraId="593A954E" w14:textId="77777777" w:rsidTr="00BE21AB">
        <w:trPr>
          <w:cantSplit/>
          <w:ins w:id="2595"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77777777" w:rsidR="00175971" w:rsidRPr="003440C2" w:rsidRDefault="00175971" w:rsidP="00BE21AB">
            <w:pPr>
              <w:spacing w:before="60" w:after="60" w:line="240" w:lineRule="auto"/>
              <w:jc w:val="left"/>
              <w:rPr>
                <w:ins w:id="2596" w:author="Gert Morlion" w:date="2024-08-26T14:06:00Z"/>
                <w:rFonts w:cs="Arial"/>
                <w:sz w:val="16"/>
                <w:szCs w:val="16"/>
                <w:lang w:eastAsia="en-US"/>
              </w:rPr>
            </w:pPr>
            <w:ins w:id="2597" w:author="Gert Morlion" w:date="2024-08-26T14:06: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77777777" w:rsidR="00175971" w:rsidRPr="003440C2" w:rsidRDefault="00175971" w:rsidP="00BE21AB">
            <w:pPr>
              <w:spacing w:before="60" w:after="60" w:line="240" w:lineRule="auto"/>
              <w:jc w:val="left"/>
              <w:rPr>
                <w:ins w:id="2598" w:author="Gert Morlion" w:date="2024-08-26T14:06:00Z"/>
                <w:rFonts w:cs="Arial"/>
                <w:sz w:val="16"/>
                <w:szCs w:val="16"/>
                <w:lang w:eastAsia="en-US"/>
              </w:rPr>
            </w:pPr>
            <w:ins w:id="2599" w:author="Gert Morlion" w:date="2024-08-26T14:06: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77777777" w:rsidR="00175971" w:rsidRPr="003440C2" w:rsidRDefault="00175971" w:rsidP="00BE21AB">
            <w:pPr>
              <w:spacing w:before="60" w:after="60" w:line="240" w:lineRule="auto"/>
              <w:jc w:val="center"/>
              <w:rPr>
                <w:ins w:id="2600" w:author="Gert Morlion" w:date="2024-08-26T14:06:00Z"/>
                <w:rFonts w:cs="Arial"/>
                <w:sz w:val="16"/>
                <w:szCs w:val="16"/>
                <w:lang w:eastAsia="en-US"/>
              </w:rPr>
            </w:pPr>
            <w:ins w:id="2601"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77777777" w:rsidR="00175971" w:rsidRPr="003440C2" w:rsidRDefault="00175971" w:rsidP="00BE21AB">
            <w:pPr>
              <w:spacing w:before="60" w:after="60" w:line="240" w:lineRule="auto"/>
              <w:jc w:val="left"/>
              <w:rPr>
                <w:ins w:id="2602" w:author="Gert Morlion" w:date="2024-08-26T14:06:00Z"/>
                <w:rFonts w:cs="Arial"/>
                <w:sz w:val="16"/>
                <w:szCs w:val="16"/>
                <w:lang w:eastAsia="en-US"/>
              </w:rPr>
            </w:pPr>
            <w:ins w:id="2603" w:author="Gert Morlion" w:date="2024-08-26T14:06: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62E537" w14:textId="77777777" w:rsidR="00175971" w:rsidRPr="003440C2" w:rsidRDefault="00175971" w:rsidP="00BE21AB">
            <w:pPr>
              <w:spacing w:before="60" w:after="60" w:line="240" w:lineRule="auto"/>
              <w:jc w:val="left"/>
              <w:rPr>
                <w:ins w:id="2604" w:author="Gert Morlion" w:date="2024-08-26T14:06:00Z"/>
                <w:rFonts w:cs="Arial"/>
                <w:sz w:val="16"/>
                <w:szCs w:val="16"/>
                <w:lang w:eastAsia="en-US"/>
              </w:rPr>
            </w:pPr>
            <w:ins w:id="2605" w:author="Gert Morlion" w:date="2024-08-26T14:06: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77777777" w:rsidR="00175971" w:rsidRPr="003440C2" w:rsidRDefault="00175971" w:rsidP="00BE21AB">
            <w:pPr>
              <w:spacing w:before="60" w:after="0" w:line="240" w:lineRule="auto"/>
              <w:jc w:val="left"/>
              <w:rPr>
                <w:ins w:id="2606" w:author="Gert Morlion" w:date="2024-08-26T14:06:00Z"/>
                <w:rFonts w:cs="Arial"/>
                <w:sz w:val="16"/>
                <w:szCs w:val="16"/>
              </w:rPr>
            </w:pPr>
            <w:ins w:id="2607" w:author="Gert Morlion" w:date="2024-08-26T14:06: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175971" w:rsidRPr="003440C2" w14:paraId="7D29A16F" w14:textId="77777777" w:rsidTr="00BE21AB">
        <w:trPr>
          <w:cantSplit/>
          <w:ins w:id="260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7777777" w:rsidR="00175971" w:rsidRPr="003440C2" w:rsidRDefault="00175971" w:rsidP="00BE21AB">
            <w:pPr>
              <w:spacing w:before="60" w:after="60" w:line="240" w:lineRule="auto"/>
              <w:jc w:val="left"/>
              <w:rPr>
                <w:ins w:id="2609" w:author="Gert Morlion" w:date="2024-08-26T14:06:00Z"/>
                <w:rFonts w:cs="Arial"/>
                <w:sz w:val="16"/>
                <w:szCs w:val="16"/>
                <w:lang w:eastAsia="en-US"/>
              </w:rPr>
            </w:pPr>
            <w:ins w:id="2610" w:author="Gert Morlion" w:date="2024-08-26T14:06: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77777777" w:rsidR="00175971" w:rsidRPr="003440C2" w:rsidRDefault="00175971" w:rsidP="00BE21AB">
            <w:pPr>
              <w:spacing w:before="60" w:after="60" w:line="240" w:lineRule="auto"/>
              <w:jc w:val="left"/>
              <w:rPr>
                <w:ins w:id="2611" w:author="Gert Morlion" w:date="2024-08-26T14:06:00Z"/>
                <w:rFonts w:cs="Arial"/>
                <w:b/>
                <w:bCs/>
                <w:sz w:val="16"/>
                <w:szCs w:val="16"/>
                <w:lang w:eastAsia="en-US"/>
              </w:rPr>
            </w:pPr>
            <w:ins w:id="2612" w:author="Gert Morlion" w:date="2024-08-26T14:06: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77777777" w:rsidR="00175971" w:rsidRPr="003440C2" w:rsidRDefault="00175971" w:rsidP="00BE21AB">
            <w:pPr>
              <w:spacing w:before="60" w:after="60" w:line="240" w:lineRule="auto"/>
              <w:jc w:val="center"/>
              <w:rPr>
                <w:ins w:id="2613" w:author="Gert Morlion" w:date="2024-08-26T14:06:00Z"/>
                <w:rFonts w:cs="Arial"/>
                <w:b/>
                <w:bCs/>
                <w:sz w:val="16"/>
                <w:szCs w:val="16"/>
                <w:lang w:eastAsia="en-US"/>
              </w:rPr>
            </w:pPr>
            <w:ins w:id="2614" w:author="Gert Morlion" w:date="2024-08-26T14:06: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77777777" w:rsidR="00175971" w:rsidRPr="003440C2" w:rsidRDefault="00175971" w:rsidP="00BE21AB">
            <w:pPr>
              <w:spacing w:before="60" w:after="60" w:line="240" w:lineRule="auto"/>
              <w:jc w:val="left"/>
              <w:rPr>
                <w:ins w:id="2615" w:author="Gert Morlion" w:date="2024-08-26T14:06:00Z"/>
                <w:rFonts w:cs="Arial"/>
                <w:b/>
                <w:bCs/>
                <w:sz w:val="16"/>
                <w:szCs w:val="16"/>
                <w:lang w:val="fr-FR" w:eastAsia="en-US"/>
              </w:rPr>
            </w:pPr>
            <w:ins w:id="2616" w:author="Gert Morlion" w:date="2024-08-26T14:06: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175971" w:rsidRPr="003440C2" w:rsidRDefault="00175971" w:rsidP="00BE21AB">
            <w:pPr>
              <w:spacing w:before="60" w:after="60" w:line="240" w:lineRule="auto"/>
              <w:jc w:val="left"/>
              <w:rPr>
                <w:ins w:id="2617" w:author="Gert Morlion" w:date="2024-08-26T14:06:00Z"/>
                <w:rFonts w:cs="Arial"/>
                <w:b/>
                <w:bCs/>
                <w:sz w:val="16"/>
                <w:szCs w:val="16"/>
                <w:lang w:eastAsia="en-US"/>
              </w:rPr>
            </w:pPr>
          </w:p>
        </w:tc>
      </w:tr>
      <w:tr w:rsidR="00175971" w:rsidRPr="003440C2" w14:paraId="3C44A409" w14:textId="77777777" w:rsidTr="00BE21AB">
        <w:trPr>
          <w:cantSplit/>
          <w:ins w:id="261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77777777" w:rsidR="00175971" w:rsidRPr="003440C2" w:rsidRDefault="00175971" w:rsidP="00BE21AB">
            <w:pPr>
              <w:spacing w:before="60" w:after="60" w:line="240" w:lineRule="auto"/>
              <w:jc w:val="left"/>
              <w:rPr>
                <w:ins w:id="2619" w:author="Gert Morlion" w:date="2024-08-26T14:06:00Z"/>
                <w:rFonts w:cs="Arial"/>
                <w:b/>
                <w:bCs/>
                <w:sz w:val="16"/>
                <w:szCs w:val="16"/>
                <w:lang w:eastAsia="en-US"/>
              </w:rPr>
            </w:pPr>
            <w:ins w:id="2620" w:author="Gert Morlion" w:date="2024-08-26T14:06:00Z">
              <w:r w:rsidRPr="003440C2">
                <w:rPr>
                  <w:rFonts w:cs="Arial"/>
                  <w:sz w:val="16"/>
                  <w:szCs w:val="16"/>
                  <w:lang w:eastAsia="en-US"/>
                </w:rPr>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77777777" w:rsidR="00175971" w:rsidRPr="003440C2" w:rsidRDefault="00175971" w:rsidP="00BE21AB">
            <w:pPr>
              <w:spacing w:before="60" w:after="60" w:line="240" w:lineRule="auto"/>
              <w:jc w:val="left"/>
              <w:rPr>
                <w:ins w:id="2621" w:author="Gert Morlion" w:date="2024-08-26T14:06:00Z"/>
                <w:rFonts w:cs="Arial"/>
                <w:b/>
                <w:bCs/>
                <w:sz w:val="16"/>
                <w:szCs w:val="16"/>
                <w:lang w:eastAsia="en-US"/>
              </w:rPr>
            </w:pPr>
            <w:ins w:id="2622" w:author="Gert Morlion" w:date="2024-08-26T14:06: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77777777" w:rsidR="00175971" w:rsidRPr="003440C2" w:rsidRDefault="00175971" w:rsidP="00BE21AB">
            <w:pPr>
              <w:spacing w:before="60" w:after="60" w:line="240" w:lineRule="auto"/>
              <w:jc w:val="center"/>
              <w:rPr>
                <w:ins w:id="2623" w:author="Gert Morlion" w:date="2024-08-26T14:06:00Z"/>
                <w:rFonts w:cs="Arial"/>
                <w:b/>
                <w:bCs/>
                <w:sz w:val="16"/>
                <w:szCs w:val="16"/>
                <w:lang w:eastAsia="en-US"/>
              </w:rPr>
            </w:pPr>
            <w:ins w:id="2624"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77777777" w:rsidR="00175971" w:rsidRPr="003440C2" w:rsidRDefault="00175971" w:rsidP="00BE21AB">
            <w:pPr>
              <w:spacing w:before="60" w:after="60" w:line="240" w:lineRule="auto"/>
              <w:jc w:val="left"/>
              <w:rPr>
                <w:ins w:id="2625" w:author="Gert Morlion" w:date="2024-08-26T14:06:00Z"/>
                <w:rFonts w:cs="Arial"/>
                <w:b/>
                <w:bCs/>
                <w:sz w:val="16"/>
                <w:szCs w:val="16"/>
                <w:lang w:eastAsia="en-US"/>
              </w:rPr>
            </w:pPr>
            <w:ins w:id="2626"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78D6890" w14:textId="77777777" w:rsidR="00175971" w:rsidRPr="003440C2" w:rsidRDefault="00175971" w:rsidP="00BE21AB">
            <w:pPr>
              <w:spacing w:before="60" w:after="60" w:line="240" w:lineRule="auto"/>
              <w:jc w:val="left"/>
              <w:rPr>
                <w:ins w:id="2627" w:author="Gert Morlion" w:date="2024-08-26T14:06:00Z"/>
                <w:rFonts w:cs="Arial"/>
                <w:b/>
                <w:bCs/>
                <w:sz w:val="16"/>
                <w:szCs w:val="16"/>
                <w:lang w:eastAsia="en-US"/>
              </w:rPr>
            </w:pPr>
            <w:ins w:id="2628" w:author="Gert Morlion" w:date="2024-08-26T14:06: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7777777" w:rsidR="00175971" w:rsidRPr="003440C2" w:rsidRDefault="00175971" w:rsidP="00BE21AB">
            <w:pPr>
              <w:spacing w:before="60" w:after="60" w:line="240" w:lineRule="auto"/>
              <w:jc w:val="left"/>
              <w:rPr>
                <w:ins w:id="2629" w:author="Gert Morlion" w:date="2024-08-26T14:06:00Z"/>
                <w:rFonts w:cs="Arial"/>
                <w:b/>
                <w:bCs/>
                <w:sz w:val="16"/>
                <w:szCs w:val="16"/>
                <w:lang w:eastAsia="en-US"/>
              </w:rPr>
            </w:pPr>
            <w:ins w:id="2630" w:author="Gert Morlion" w:date="2024-08-26T14:06:00Z">
              <w:r w:rsidRPr="003440C2">
                <w:rPr>
                  <w:rFonts w:cs="Arial"/>
                  <w:bCs/>
                  <w:sz w:val="16"/>
                  <w:szCs w:val="16"/>
                  <w:lang w:eastAsia="en-US"/>
                </w:rPr>
                <w:t>0..1 multiplicity in S-100 restricted to 1 in S-101</w:t>
              </w:r>
            </w:ins>
          </w:p>
        </w:tc>
      </w:tr>
      <w:tr w:rsidR="00175971" w:rsidRPr="003440C2" w14:paraId="2EE20B07" w14:textId="77777777" w:rsidTr="00BE21AB">
        <w:trPr>
          <w:cantSplit/>
          <w:ins w:id="263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77777777" w:rsidR="00175971" w:rsidRPr="003440C2" w:rsidRDefault="00175971" w:rsidP="00BE21AB">
            <w:pPr>
              <w:spacing w:before="60" w:after="60" w:line="240" w:lineRule="auto"/>
              <w:jc w:val="left"/>
              <w:rPr>
                <w:ins w:id="2632" w:author="Gert Morlion" w:date="2024-08-26T14:06:00Z"/>
                <w:rFonts w:cs="Arial"/>
                <w:b/>
                <w:bCs/>
                <w:sz w:val="16"/>
                <w:szCs w:val="16"/>
                <w:lang w:eastAsia="en-US"/>
              </w:rPr>
            </w:pPr>
            <w:ins w:id="2633" w:author="Gert Morlion" w:date="2024-08-26T14:06: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77777777" w:rsidR="00175971" w:rsidRPr="003440C2" w:rsidRDefault="00175971" w:rsidP="00BE21AB">
            <w:pPr>
              <w:spacing w:before="60" w:after="60" w:line="240" w:lineRule="auto"/>
              <w:jc w:val="left"/>
              <w:rPr>
                <w:ins w:id="2634" w:author="Gert Morlion" w:date="2024-08-26T14:06:00Z"/>
                <w:rFonts w:cs="Arial"/>
                <w:b/>
                <w:bCs/>
                <w:sz w:val="16"/>
                <w:szCs w:val="16"/>
                <w:lang w:eastAsia="en-US"/>
              </w:rPr>
            </w:pPr>
            <w:ins w:id="2635" w:author="Gert Morlion" w:date="2024-08-26T14:06: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77777777" w:rsidR="00175971" w:rsidRPr="003440C2" w:rsidRDefault="00175971" w:rsidP="00BE21AB">
            <w:pPr>
              <w:spacing w:before="60" w:after="60" w:line="240" w:lineRule="auto"/>
              <w:jc w:val="center"/>
              <w:rPr>
                <w:ins w:id="2636" w:author="Gert Morlion" w:date="2024-08-26T14:06:00Z"/>
                <w:rFonts w:cs="Arial"/>
                <w:b/>
                <w:bCs/>
                <w:sz w:val="16"/>
                <w:szCs w:val="16"/>
                <w:lang w:eastAsia="en-US"/>
              </w:rPr>
            </w:pPr>
            <w:ins w:id="2637"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77777777" w:rsidR="00175971" w:rsidRPr="003440C2" w:rsidRDefault="00175971" w:rsidP="00BE21AB">
            <w:pPr>
              <w:spacing w:before="60" w:after="60" w:line="240" w:lineRule="auto"/>
              <w:jc w:val="left"/>
              <w:rPr>
                <w:ins w:id="2638" w:author="Gert Morlion" w:date="2024-08-26T14:06:00Z"/>
                <w:rFonts w:cs="Arial"/>
                <w:b/>
                <w:bCs/>
                <w:sz w:val="16"/>
                <w:szCs w:val="16"/>
                <w:lang w:eastAsia="en-US"/>
              </w:rPr>
            </w:pPr>
            <w:ins w:id="2639"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F86062" w14:textId="77777777" w:rsidR="00175971" w:rsidRPr="003440C2" w:rsidRDefault="00175971" w:rsidP="00BE21AB">
            <w:pPr>
              <w:spacing w:before="60" w:after="60" w:line="240" w:lineRule="auto"/>
              <w:jc w:val="left"/>
              <w:rPr>
                <w:ins w:id="2640" w:author="Gert Morlion" w:date="2024-08-26T14:06:00Z"/>
                <w:rFonts w:cs="Arial"/>
                <w:b/>
                <w:bCs/>
                <w:sz w:val="16"/>
                <w:szCs w:val="16"/>
                <w:lang w:eastAsia="en-US"/>
              </w:rPr>
            </w:pPr>
            <w:ins w:id="2641" w:author="Gert Morlion" w:date="2024-08-26T14:06:00Z">
              <w:r w:rsidRPr="003440C2">
                <w:rPr>
                  <w:rFonts w:cs="Arial"/>
                  <w:sz w:val="16"/>
                  <w:szCs w:val="16"/>
                  <w:lang w:eastAsia="en-US"/>
                </w:rPr>
                <w:t>Update number 0 is assigned to a new dataset</w:t>
              </w:r>
            </w:ins>
          </w:p>
          <w:p w14:paraId="1296665F" w14:textId="77777777" w:rsidR="00175971" w:rsidRPr="003440C2" w:rsidRDefault="00175971" w:rsidP="00BE21AB">
            <w:pPr>
              <w:spacing w:before="60" w:after="60" w:line="240" w:lineRule="auto"/>
              <w:jc w:val="left"/>
              <w:rPr>
                <w:ins w:id="2642" w:author="Gert Morlion" w:date="2024-08-26T14:06:00Z"/>
                <w:rFonts w:cs="Arial"/>
                <w:b/>
                <w:bCs/>
                <w:sz w:val="16"/>
                <w:szCs w:val="16"/>
                <w:lang w:eastAsia="en-US"/>
              </w:rPr>
            </w:pPr>
            <w:ins w:id="2643" w:author="Gert Morlion" w:date="2024-08-26T14:06:00Z">
              <w:r w:rsidRPr="003440C2">
                <w:rPr>
                  <w:rFonts w:cs="Arial"/>
                  <w:bCs/>
                  <w:sz w:val="16"/>
                  <w:szCs w:val="16"/>
                  <w:lang w:eastAsia="en-US"/>
                </w:rPr>
                <w:t>0..1 multiplicity in S-100 restricted to 1 in S-101</w:t>
              </w:r>
            </w:ins>
          </w:p>
        </w:tc>
      </w:tr>
      <w:tr w:rsidR="00175971" w:rsidRPr="003440C2" w14:paraId="16CE00D5" w14:textId="77777777" w:rsidTr="00BE21AB">
        <w:trPr>
          <w:cantSplit/>
          <w:ins w:id="264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77777777" w:rsidR="00175971" w:rsidRPr="003440C2" w:rsidRDefault="00175971" w:rsidP="00BE21AB">
            <w:pPr>
              <w:spacing w:before="60" w:after="60" w:line="240" w:lineRule="auto"/>
              <w:jc w:val="left"/>
              <w:rPr>
                <w:ins w:id="2645" w:author="Gert Morlion" w:date="2024-08-26T14:06:00Z"/>
                <w:rFonts w:cs="Arial"/>
                <w:b/>
                <w:bCs/>
                <w:sz w:val="16"/>
                <w:szCs w:val="16"/>
                <w:lang w:eastAsia="en-US"/>
              </w:rPr>
            </w:pPr>
            <w:ins w:id="2646" w:author="Gert Morlion" w:date="2024-08-26T14:06: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7777777" w:rsidR="00175971" w:rsidRPr="003440C2" w:rsidRDefault="00175971" w:rsidP="00BE21AB">
            <w:pPr>
              <w:spacing w:before="60" w:after="60" w:line="240" w:lineRule="auto"/>
              <w:jc w:val="left"/>
              <w:rPr>
                <w:ins w:id="2647" w:author="Gert Morlion" w:date="2024-08-26T14:06:00Z"/>
                <w:rFonts w:cs="Arial"/>
                <w:b/>
                <w:bCs/>
                <w:sz w:val="16"/>
                <w:szCs w:val="16"/>
                <w:lang w:eastAsia="en-US"/>
              </w:rPr>
            </w:pPr>
            <w:ins w:id="2648" w:author="Gert Morlion" w:date="2024-08-26T14:06: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77777777" w:rsidR="00175971" w:rsidRPr="003440C2" w:rsidRDefault="00175971" w:rsidP="00BE21AB">
            <w:pPr>
              <w:spacing w:before="60" w:after="60" w:line="240" w:lineRule="auto"/>
              <w:jc w:val="center"/>
              <w:rPr>
                <w:ins w:id="2649" w:author="Gert Morlion" w:date="2024-08-26T14:06:00Z"/>
                <w:rFonts w:cs="Arial"/>
                <w:b/>
                <w:bCs/>
                <w:sz w:val="16"/>
                <w:szCs w:val="16"/>
                <w:lang w:eastAsia="en-US"/>
              </w:rPr>
            </w:pPr>
            <w:ins w:id="2650"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77777777" w:rsidR="00175971" w:rsidRPr="003440C2" w:rsidRDefault="00175971" w:rsidP="00BE21AB">
            <w:pPr>
              <w:spacing w:before="60" w:after="60" w:line="240" w:lineRule="auto"/>
              <w:jc w:val="left"/>
              <w:rPr>
                <w:ins w:id="2651" w:author="Gert Morlion" w:date="2024-08-26T14:06:00Z"/>
                <w:rFonts w:cs="Arial"/>
                <w:b/>
                <w:bCs/>
                <w:sz w:val="16"/>
                <w:szCs w:val="16"/>
                <w:lang w:eastAsia="en-US"/>
              </w:rPr>
            </w:pPr>
            <w:ins w:id="2652"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175971" w:rsidRPr="003440C2" w:rsidRDefault="00175971" w:rsidP="00BE21AB">
            <w:pPr>
              <w:snapToGrid w:val="0"/>
              <w:spacing w:before="60" w:after="60" w:line="240" w:lineRule="auto"/>
              <w:jc w:val="left"/>
              <w:rPr>
                <w:ins w:id="2653" w:author="Gert Morlion" w:date="2024-08-26T14:06:00Z"/>
                <w:rFonts w:eastAsia="Times New Roman" w:cs="Arial"/>
                <w:sz w:val="16"/>
                <w:szCs w:val="16"/>
              </w:rPr>
            </w:pPr>
          </w:p>
        </w:tc>
      </w:tr>
      <w:tr w:rsidR="00175971" w:rsidRPr="003440C2" w14:paraId="1C7992D9" w14:textId="77777777" w:rsidTr="00BE21AB">
        <w:trPr>
          <w:cantSplit/>
          <w:ins w:id="265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77777777" w:rsidR="00175971" w:rsidRPr="003440C2" w:rsidRDefault="00175971" w:rsidP="00BE21AB">
            <w:pPr>
              <w:spacing w:before="60" w:after="60" w:line="240" w:lineRule="auto"/>
              <w:jc w:val="left"/>
              <w:rPr>
                <w:ins w:id="2655" w:author="Gert Morlion" w:date="2024-08-26T14:06:00Z"/>
                <w:rFonts w:cs="Arial"/>
                <w:sz w:val="16"/>
                <w:szCs w:val="16"/>
                <w:lang w:eastAsia="en-US"/>
              </w:rPr>
            </w:pPr>
            <w:ins w:id="2656" w:author="Gert Morlion" w:date="2024-08-26T14:06: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777777" w:rsidR="00175971" w:rsidRPr="003440C2" w:rsidRDefault="00175971" w:rsidP="00BE21AB">
            <w:pPr>
              <w:spacing w:before="60" w:after="60" w:line="240" w:lineRule="auto"/>
              <w:jc w:val="left"/>
              <w:rPr>
                <w:ins w:id="2657" w:author="Gert Morlion" w:date="2024-08-26T14:06:00Z"/>
                <w:rFonts w:cs="Arial"/>
                <w:sz w:val="16"/>
                <w:szCs w:val="16"/>
                <w:lang w:eastAsia="en-US"/>
              </w:rPr>
            </w:pPr>
            <w:ins w:id="2658" w:author="Gert Morlion" w:date="2024-08-26T14:06: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77777777" w:rsidR="00175971" w:rsidRPr="003440C2" w:rsidRDefault="00175971" w:rsidP="00BE21AB">
            <w:pPr>
              <w:spacing w:before="60" w:after="60" w:line="240" w:lineRule="auto"/>
              <w:jc w:val="center"/>
              <w:rPr>
                <w:ins w:id="2659" w:author="Gert Morlion" w:date="2024-08-26T14:06:00Z"/>
                <w:rFonts w:cs="Arial"/>
                <w:b/>
                <w:bCs/>
                <w:sz w:val="16"/>
                <w:szCs w:val="16"/>
                <w:lang w:eastAsia="en-US"/>
              </w:rPr>
            </w:pPr>
            <w:ins w:id="2660"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77777777" w:rsidR="00175971" w:rsidRPr="003440C2" w:rsidRDefault="00175971" w:rsidP="00BE21AB">
            <w:pPr>
              <w:spacing w:before="60" w:after="60" w:line="240" w:lineRule="auto"/>
              <w:jc w:val="left"/>
              <w:rPr>
                <w:ins w:id="2661" w:author="Gert Morlion" w:date="2024-08-26T14:06:00Z"/>
                <w:rFonts w:cs="Arial"/>
                <w:sz w:val="16"/>
                <w:szCs w:val="16"/>
                <w:lang w:eastAsia="en-US"/>
              </w:rPr>
            </w:pPr>
            <w:ins w:id="2662" w:author="Gert Morlion" w:date="2024-08-26T14:06: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0E7AF03" w14:textId="77777777" w:rsidR="00175971" w:rsidRPr="003440C2" w:rsidRDefault="00175971" w:rsidP="00BE21AB">
            <w:pPr>
              <w:snapToGrid w:val="0"/>
              <w:spacing w:before="60" w:after="60" w:line="240" w:lineRule="auto"/>
              <w:jc w:val="left"/>
              <w:rPr>
                <w:ins w:id="2663" w:author="Gert Morlion" w:date="2024-08-26T14:06:00Z"/>
                <w:rFonts w:cs="Arial"/>
                <w:sz w:val="16"/>
                <w:szCs w:val="16"/>
              </w:rPr>
            </w:pPr>
            <w:ins w:id="2664" w:author="Gert Morlion" w:date="2024-08-26T14:06:00Z">
              <w:r w:rsidRPr="003440C2">
                <w:rPr>
                  <w:rFonts w:cs="Arial"/>
                  <w:sz w:val="16"/>
                  <w:szCs w:val="16"/>
                </w:rPr>
                <w:t>Update metadata refers to the datasetID of the dataset metadata. This is used if and only if the dataset is an update</w:t>
              </w:r>
            </w:ins>
          </w:p>
          <w:p w14:paraId="3331E70C" w14:textId="77777777" w:rsidR="00175971" w:rsidRPr="003440C2" w:rsidRDefault="00175971" w:rsidP="00BE21AB">
            <w:pPr>
              <w:snapToGrid w:val="0"/>
              <w:spacing w:before="60" w:after="60" w:line="240" w:lineRule="auto"/>
              <w:jc w:val="left"/>
              <w:rPr>
                <w:ins w:id="2665" w:author="Gert Morlion" w:date="2024-08-26T14:06:00Z"/>
                <w:rFonts w:eastAsia="Times New Roman" w:cs="Arial"/>
                <w:sz w:val="16"/>
                <w:szCs w:val="16"/>
              </w:rPr>
            </w:pPr>
            <w:ins w:id="2666" w:author="Gert Morlion" w:date="2024-08-26T14:06:00Z">
              <w:r w:rsidRPr="003440C2">
                <w:rPr>
                  <w:rFonts w:cs="Arial"/>
                  <w:sz w:val="16"/>
                  <w:szCs w:val="16"/>
                </w:rPr>
                <w:t>The URN must be an MRN</w:t>
              </w:r>
            </w:ins>
          </w:p>
        </w:tc>
      </w:tr>
      <w:tr w:rsidR="00175971" w:rsidRPr="003440C2" w14:paraId="643F79D3" w14:textId="77777777" w:rsidTr="00BE21AB">
        <w:trPr>
          <w:cantSplit/>
          <w:ins w:id="266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77777777" w:rsidR="00175971" w:rsidRPr="003440C2" w:rsidRDefault="00175971" w:rsidP="00BE21AB">
            <w:pPr>
              <w:spacing w:before="60" w:after="60" w:line="240" w:lineRule="auto"/>
              <w:jc w:val="left"/>
              <w:rPr>
                <w:ins w:id="2668" w:author="Gert Morlion" w:date="2024-08-26T14:06:00Z"/>
                <w:rFonts w:cs="Arial"/>
                <w:b/>
                <w:bCs/>
                <w:sz w:val="16"/>
                <w:szCs w:val="16"/>
                <w:lang w:eastAsia="en-US"/>
              </w:rPr>
            </w:pPr>
            <w:ins w:id="2669" w:author="Gert Morlion" w:date="2024-08-26T14:06: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77777777" w:rsidR="00175971" w:rsidRPr="003440C2" w:rsidRDefault="00175971" w:rsidP="00BE21AB">
            <w:pPr>
              <w:spacing w:before="60" w:after="60" w:line="240" w:lineRule="auto"/>
              <w:jc w:val="left"/>
              <w:rPr>
                <w:ins w:id="2670" w:author="Gert Morlion" w:date="2024-08-26T14:06:00Z"/>
                <w:rFonts w:cs="Arial"/>
                <w:b/>
                <w:bCs/>
                <w:sz w:val="16"/>
                <w:szCs w:val="16"/>
                <w:lang w:eastAsia="en-US"/>
              </w:rPr>
            </w:pPr>
            <w:ins w:id="2671" w:author="Gert Morlion" w:date="2024-08-26T14:06: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77777777" w:rsidR="00175971" w:rsidRPr="003440C2" w:rsidRDefault="00175971" w:rsidP="00BE21AB">
            <w:pPr>
              <w:spacing w:before="60" w:after="60" w:line="240" w:lineRule="auto"/>
              <w:jc w:val="center"/>
              <w:rPr>
                <w:ins w:id="2672" w:author="Gert Morlion" w:date="2024-08-26T14:06:00Z"/>
                <w:rFonts w:cs="Arial"/>
                <w:b/>
                <w:bCs/>
                <w:sz w:val="16"/>
                <w:szCs w:val="16"/>
                <w:lang w:eastAsia="en-US"/>
              </w:rPr>
            </w:pPr>
            <w:ins w:id="2673"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7777777" w:rsidR="00175971" w:rsidRPr="003440C2" w:rsidRDefault="00175971" w:rsidP="00BE21AB">
            <w:pPr>
              <w:spacing w:before="60" w:after="60" w:line="240" w:lineRule="auto"/>
              <w:jc w:val="left"/>
              <w:rPr>
                <w:ins w:id="2674" w:author="Gert Morlion" w:date="2024-08-26T14:06:00Z"/>
                <w:rFonts w:cs="Arial"/>
                <w:b/>
                <w:bCs/>
                <w:sz w:val="16"/>
                <w:szCs w:val="16"/>
                <w:lang w:eastAsia="en-US"/>
              </w:rPr>
            </w:pPr>
            <w:ins w:id="2675"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175971" w:rsidRPr="003440C2" w:rsidRDefault="00175971" w:rsidP="00BE21AB">
            <w:pPr>
              <w:spacing w:before="60" w:after="60" w:line="240" w:lineRule="auto"/>
              <w:jc w:val="left"/>
              <w:rPr>
                <w:ins w:id="2676" w:author="Gert Morlion" w:date="2024-08-26T14:06:00Z"/>
                <w:rFonts w:cs="Arial"/>
                <w:b/>
                <w:bCs/>
                <w:sz w:val="16"/>
                <w:szCs w:val="16"/>
                <w:lang w:eastAsia="en-US"/>
              </w:rPr>
            </w:pPr>
          </w:p>
        </w:tc>
      </w:tr>
      <w:tr w:rsidR="00175971" w:rsidRPr="003440C2" w14:paraId="0973CCC5" w14:textId="77777777" w:rsidTr="00BE21AB">
        <w:trPr>
          <w:cantSplit/>
          <w:ins w:id="267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77777777" w:rsidR="00175971" w:rsidRPr="003440C2" w:rsidRDefault="00175971" w:rsidP="00BE21AB">
            <w:pPr>
              <w:spacing w:before="60" w:after="60" w:line="240" w:lineRule="auto"/>
              <w:jc w:val="left"/>
              <w:rPr>
                <w:ins w:id="2678" w:author="Gert Morlion" w:date="2024-08-26T14:06:00Z"/>
                <w:rFonts w:cs="Arial"/>
                <w:sz w:val="16"/>
                <w:szCs w:val="16"/>
                <w:lang w:eastAsia="en-US"/>
              </w:rPr>
            </w:pPr>
            <w:ins w:id="2679" w:author="Gert Morlion" w:date="2024-08-26T14:06: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77777777" w:rsidR="00175971" w:rsidRPr="003440C2" w:rsidRDefault="00175971" w:rsidP="00BE21AB">
            <w:pPr>
              <w:spacing w:before="60" w:after="60" w:line="240" w:lineRule="auto"/>
              <w:jc w:val="left"/>
              <w:rPr>
                <w:ins w:id="2680" w:author="Gert Morlion" w:date="2024-08-26T14:06:00Z"/>
                <w:rFonts w:cs="Arial"/>
                <w:sz w:val="16"/>
                <w:szCs w:val="16"/>
                <w:lang w:eastAsia="en-US"/>
              </w:rPr>
            </w:pPr>
            <w:ins w:id="2681" w:author="Gert Morlion" w:date="2024-08-26T14:06: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77777777" w:rsidR="00175971" w:rsidRPr="003440C2" w:rsidRDefault="00175971" w:rsidP="00BE21AB">
            <w:pPr>
              <w:spacing w:before="60" w:after="60" w:line="240" w:lineRule="auto"/>
              <w:jc w:val="center"/>
              <w:rPr>
                <w:ins w:id="2682" w:author="Gert Morlion" w:date="2024-08-26T14:06:00Z"/>
                <w:rFonts w:cs="Arial"/>
                <w:b/>
                <w:bCs/>
                <w:sz w:val="16"/>
                <w:szCs w:val="16"/>
                <w:lang w:eastAsia="en-US"/>
              </w:rPr>
            </w:pPr>
            <w:ins w:id="2683"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77777777" w:rsidR="00175971" w:rsidRPr="003440C2" w:rsidRDefault="00175971" w:rsidP="00BE21AB">
            <w:pPr>
              <w:spacing w:before="60" w:after="60" w:line="240" w:lineRule="auto"/>
              <w:jc w:val="left"/>
              <w:rPr>
                <w:ins w:id="2684" w:author="Gert Morlion" w:date="2024-08-26T14:06:00Z"/>
                <w:rFonts w:cs="Arial"/>
                <w:sz w:val="16"/>
                <w:szCs w:val="16"/>
                <w:lang w:eastAsia="en-US"/>
              </w:rPr>
            </w:pPr>
            <w:ins w:id="2685" w:author="Gert Morlion" w:date="2024-08-26T14:06: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77777777" w:rsidR="00175971" w:rsidRPr="003440C2" w:rsidRDefault="00175971" w:rsidP="00BE21AB">
            <w:pPr>
              <w:spacing w:before="60" w:after="60" w:line="240" w:lineRule="auto"/>
              <w:jc w:val="left"/>
              <w:rPr>
                <w:ins w:id="2686" w:author="Gert Morlion" w:date="2024-08-26T14:06:00Z"/>
                <w:rFonts w:cs="Arial"/>
                <w:sz w:val="16"/>
                <w:szCs w:val="16"/>
                <w:lang w:eastAsia="en-US"/>
              </w:rPr>
            </w:pPr>
            <w:ins w:id="2687" w:author="Gert Morlion" w:date="2024-08-26T14:06:00Z">
              <w:r w:rsidRPr="003440C2">
                <w:rPr>
                  <w:rFonts w:cs="Arial"/>
                  <w:sz w:val="16"/>
                  <w:szCs w:val="16"/>
                </w:rPr>
                <w:t>The S-100 datatype Time</w:t>
              </w:r>
            </w:ins>
          </w:p>
        </w:tc>
      </w:tr>
      <w:tr w:rsidR="00175971" w:rsidRPr="003440C2" w14:paraId="1453E474" w14:textId="77777777" w:rsidTr="00BE21AB">
        <w:trPr>
          <w:cantSplit/>
          <w:ins w:id="268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7777777" w:rsidR="00175971" w:rsidRPr="003440C2" w:rsidRDefault="00175971" w:rsidP="00BE21AB">
            <w:pPr>
              <w:spacing w:before="60" w:after="60" w:line="240" w:lineRule="auto"/>
              <w:jc w:val="left"/>
              <w:rPr>
                <w:ins w:id="2689" w:author="Gert Morlion" w:date="2024-08-26T14:06:00Z"/>
                <w:rFonts w:cs="Arial"/>
                <w:sz w:val="16"/>
                <w:szCs w:val="16"/>
              </w:rPr>
            </w:pPr>
            <w:ins w:id="2690" w:author="Gert Morlion" w:date="2024-08-26T14:06: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77777777" w:rsidR="00175971" w:rsidRPr="003440C2" w:rsidRDefault="00175971" w:rsidP="00BE21AB">
            <w:pPr>
              <w:spacing w:before="60" w:after="60" w:line="240" w:lineRule="auto"/>
              <w:jc w:val="left"/>
              <w:rPr>
                <w:ins w:id="2691" w:author="Gert Morlion" w:date="2024-08-26T14:06:00Z"/>
                <w:rFonts w:cs="Arial"/>
                <w:sz w:val="16"/>
                <w:szCs w:val="16"/>
                <w:lang w:eastAsia="en-US"/>
              </w:rPr>
            </w:pPr>
            <w:ins w:id="2692" w:author="Gert Morlion" w:date="2024-08-26T14:06: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77777777" w:rsidR="00175971" w:rsidRPr="003440C2" w:rsidRDefault="00175971" w:rsidP="00BE21AB">
            <w:pPr>
              <w:spacing w:before="60" w:after="60" w:line="240" w:lineRule="auto"/>
              <w:jc w:val="center"/>
              <w:rPr>
                <w:ins w:id="2693" w:author="Gert Morlion" w:date="2024-08-26T14:06:00Z"/>
                <w:rFonts w:cs="Arial"/>
                <w:b/>
                <w:bCs/>
                <w:sz w:val="16"/>
                <w:szCs w:val="16"/>
                <w:lang w:eastAsia="en-US"/>
              </w:rPr>
            </w:pPr>
            <w:ins w:id="2694"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7777777" w:rsidR="00175971" w:rsidRPr="003440C2" w:rsidRDefault="00175971" w:rsidP="00BE21AB">
            <w:pPr>
              <w:spacing w:before="60" w:after="60" w:line="240" w:lineRule="auto"/>
              <w:jc w:val="left"/>
              <w:rPr>
                <w:ins w:id="2695" w:author="Gert Morlion" w:date="2024-08-26T14:06:00Z"/>
                <w:rFonts w:cs="Arial"/>
                <w:sz w:val="16"/>
                <w:szCs w:val="16"/>
              </w:rPr>
            </w:pPr>
            <w:ins w:id="2696" w:author="Gert Morlion" w:date="2024-08-26T14:06: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77777777" w:rsidR="00175971" w:rsidRPr="003440C2" w:rsidRDefault="00175971" w:rsidP="00BE21AB">
            <w:pPr>
              <w:spacing w:before="60" w:after="60" w:line="240" w:lineRule="auto"/>
              <w:jc w:val="left"/>
              <w:rPr>
                <w:ins w:id="2697" w:author="Gert Morlion" w:date="2024-08-26T14:06:00Z"/>
                <w:rFonts w:cs="Arial"/>
                <w:sz w:val="16"/>
                <w:szCs w:val="16"/>
              </w:rPr>
            </w:pPr>
            <w:ins w:id="2698" w:author="Gert Morlion" w:date="2024-08-26T14:06:00Z">
              <w:r w:rsidRPr="00CA7F2D">
                <w:rPr>
                  <w:rFonts w:cs="Arial"/>
                  <w:sz w:val="16"/>
                  <w:szCs w:val="16"/>
                  <w:lang w:eastAsia="en-US"/>
                </w:rPr>
                <w:t>0..1 multiplicity in S-100 restricted to 1 in S-101</w:t>
              </w:r>
            </w:ins>
          </w:p>
        </w:tc>
      </w:tr>
      <w:tr w:rsidR="00175971" w:rsidRPr="00130A33" w14:paraId="58E7B1AA" w14:textId="77777777" w:rsidTr="00BE21AB">
        <w:trPr>
          <w:cantSplit/>
          <w:ins w:id="269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77777777" w:rsidR="00175971" w:rsidRPr="00130A33" w:rsidRDefault="00175971" w:rsidP="00BE21AB">
            <w:pPr>
              <w:spacing w:before="60" w:after="60" w:line="240" w:lineRule="auto"/>
              <w:jc w:val="left"/>
              <w:rPr>
                <w:ins w:id="2700" w:author="Gert Morlion" w:date="2024-08-26T14:06:00Z"/>
                <w:rFonts w:cs="Arial"/>
                <w:bCs/>
                <w:sz w:val="16"/>
                <w:szCs w:val="16"/>
              </w:rPr>
            </w:pPr>
            <w:ins w:id="2701" w:author="Gert Morlion" w:date="2024-08-26T14:06: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7777777" w:rsidR="00175971" w:rsidRPr="00130A33" w:rsidRDefault="00175971" w:rsidP="00BE21AB">
            <w:pPr>
              <w:spacing w:before="60" w:after="60" w:line="240" w:lineRule="auto"/>
              <w:jc w:val="left"/>
              <w:rPr>
                <w:ins w:id="2702" w:author="Gert Morlion" w:date="2024-08-26T14:06:00Z"/>
                <w:rFonts w:cs="Arial"/>
                <w:bCs/>
                <w:sz w:val="16"/>
                <w:szCs w:val="16"/>
                <w:lang w:eastAsia="en-US"/>
              </w:rPr>
            </w:pPr>
            <w:ins w:id="2703" w:author="Gert Morlion" w:date="2024-08-26T14:06: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77777777" w:rsidR="00175971" w:rsidRPr="00130A33" w:rsidRDefault="00175971" w:rsidP="00BE21AB">
            <w:pPr>
              <w:spacing w:before="60" w:after="60" w:line="240" w:lineRule="auto"/>
              <w:jc w:val="center"/>
              <w:rPr>
                <w:ins w:id="2704" w:author="Gert Morlion" w:date="2024-08-26T14:06:00Z"/>
                <w:rFonts w:cs="Arial"/>
                <w:bCs/>
                <w:sz w:val="16"/>
                <w:szCs w:val="16"/>
                <w:lang w:eastAsia="en-US"/>
              </w:rPr>
            </w:pPr>
            <w:ins w:id="2705" w:author="Gert Morlion" w:date="2024-08-26T14:06: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7777777" w:rsidR="00175971" w:rsidRPr="00130A33" w:rsidRDefault="00175971" w:rsidP="00BE21AB">
            <w:pPr>
              <w:spacing w:before="60" w:after="60" w:line="240" w:lineRule="auto"/>
              <w:jc w:val="left"/>
              <w:rPr>
                <w:ins w:id="2706" w:author="Gert Morlion" w:date="2024-08-26T14:06:00Z"/>
                <w:rFonts w:cs="Arial"/>
                <w:bCs/>
                <w:sz w:val="16"/>
                <w:szCs w:val="16"/>
              </w:rPr>
            </w:pPr>
            <w:ins w:id="2707" w:author="Gert Morlion" w:date="2024-08-26T14:06: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307B81" w14:textId="77777777" w:rsidR="00175971" w:rsidRPr="00130A33" w:rsidRDefault="00175971" w:rsidP="00BE21AB">
            <w:pPr>
              <w:snapToGrid w:val="0"/>
              <w:spacing w:before="60" w:after="60" w:line="240" w:lineRule="auto"/>
              <w:jc w:val="left"/>
              <w:rPr>
                <w:ins w:id="2708" w:author="Gert Morlion" w:date="2024-08-26T14:06:00Z"/>
                <w:rFonts w:cs="Arial"/>
                <w:bCs/>
                <w:sz w:val="16"/>
                <w:szCs w:val="16"/>
              </w:rPr>
            </w:pPr>
            <w:ins w:id="2709" w:author="Gert Morlion" w:date="2024-08-26T14:06:00Z">
              <w:r w:rsidRPr="00130A33">
                <w:rPr>
                  <w:rFonts w:cs="Arial"/>
                  <w:bCs/>
                  <w:sz w:val="16"/>
                  <w:szCs w:val="16"/>
                </w:rPr>
                <w:t>The temporal extent is encoded as the date/time of the earliest and latest data records (in coverage datasets) or date/time ranges (in vector datasets)</w:t>
              </w:r>
            </w:ins>
          </w:p>
          <w:p w14:paraId="09FEC6A1" w14:textId="77777777" w:rsidR="00175971" w:rsidRPr="00130A33" w:rsidRDefault="00175971" w:rsidP="00BE21AB">
            <w:pPr>
              <w:snapToGrid w:val="0"/>
              <w:spacing w:before="60" w:after="60" w:line="240" w:lineRule="auto"/>
              <w:jc w:val="left"/>
              <w:rPr>
                <w:ins w:id="2710" w:author="Gert Morlion" w:date="2024-08-26T14:06:00Z"/>
                <w:rFonts w:cs="Arial"/>
                <w:bCs/>
                <w:sz w:val="16"/>
                <w:szCs w:val="16"/>
              </w:rPr>
            </w:pPr>
            <w:ins w:id="2711" w:author="Gert Morlion" w:date="2024-08-26T14:06: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0E16BBE6" w14:textId="77777777" w:rsidR="00175971" w:rsidRPr="00130A33" w:rsidRDefault="00175971" w:rsidP="00BE21AB">
            <w:pPr>
              <w:snapToGrid w:val="0"/>
              <w:spacing w:before="60" w:after="60" w:line="240" w:lineRule="auto"/>
              <w:jc w:val="left"/>
              <w:rPr>
                <w:ins w:id="2712" w:author="Gert Morlion" w:date="2024-08-26T14:06:00Z"/>
                <w:rFonts w:cs="Arial"/>
                <w:bCs/>
                <w:sz w:val="16"/>
                <w:szCs w:val="16"/>
              </w:rPr>
            </w:pPr>
            <w:ins w:id="2713" w:author="Gert Morlion" w:date="2024-08-26T14:06: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77777777" w:rsidR="00175971" w:rsidRPr="00130A33" w:rsidRDefault="00175971" w:rsidP="00BE21AB">
            <w:pPr>
              <w:spacing w:before="60" w:after="60" w:line="240" w:lineRule="auto"/>
              <w:jc w:val="left"/>
              <w:rPr>
                <w:ins w:id="2714" w:author="Gert Morlion" w:date="2024-08-26T14:06:00Z"/>
                <w:rFonts w:cs="Arial"/>
                <w:bCs/>
                <w:sz w:val="16"/>
                <w:szCs w:val="16"/>
              </w:rPr>
            </w:pPr>
            <w:ins w:id="2715" w:author="Gert Morlion" w:date="2024-08-26T14:06:00Z">
              <w:r w:rsidRPr="00130A33">
                <w:rPr>
                  <w:rFonts w:cs="Arial"/>
                  <w:bCs/>
                  <w:sz w:val="16"/>
                  <w:szCs w:val="16"/>
                </w:rPr>
                <w:t>This attribute is encoded if and only if at least one of the start and end of the temporal extent is known</w:t>
              </w:r>
            </w:ins>
          </w:p>
        </w:tc>
      </w:tr>
      <w:tr w:rsidR="00175971" w:rsidRPr="003440C2" w14:paraId="207D7324" w14:textId="77777777" w:rsidTr="00BE21AB">
        <w:trPr>
          <w:cantSplit/>
          <w:ins w:id="271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77777777" w:rsidR="00175971" w:rsidRPr="003440C2" w:rsidRDefault="00175971" w:rsidP="00BE21AB">
            <w:pPr>
              <w:spacing w:before="60" w:after="60" w:line="240" w:lineRule="auto"/>
              <w:jc w:val="left"/>
              <w:rPr>
                <w:ins w:id="2717" w:author="Gert Morlion" w:date="2024-08-26T14:06:00Z"/>
                <w:rFonts w:cs="Arial"/>
                <w:b/>
                <w:bCs/>
                <w:sz w:val="16"/>
                <w:szCs w:val="16"/>
                <w:lang w:eastAsia="en-US"/>
              </w:rPr>
            </w:pPr>
            <w:ins w:id="2718" w:author="Gert Morlion" w:date="2024-08-26T14:06: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77777777" w:rsidR="00175971" w:rsidRPr="003440C2" w:rsidRDefault="00175971" w:rsidP="00BE21AB">
            <w:pPr>
              <w:spacing w:before="60" w:after="60" w:line="240" w:lineRule="auto"/>
              <w:jc w:val="left"/>
              <w:rPr>
                <w:ins w:id="2719" w:author="Gert Morlion" w:date="2024-08-26T14:06:00Z"/>
                <w:rFonts w:cs="Arial"/>
                <w:b/>
                <w:bCs/>
                <w:sz w:val="16"/>
                <w:szCs w:val="16"/>
                <w:lang w:eastAsia="en-US"/>
              </w:rPr>
            </w:pPr>
            <w:ins w:id="2720" w:author="Gert Morlion" w:date="2024-08-26T14:06: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77777777" w:rsidR="00175971" w:rsidRPr="003440C2" w:rsidRDefault="00175971" w:rsidP="00BE21AB">
            <w:pPr>
              <w:spacing w:before="60" w:after="60" w:line="240" w:lineRule="auto"/>
              <w:jc w:val="center"/>
              <w:rPr>
                <w:ins w:id="2721" w:author="Gert Morlion" w:date="2024-08-26T14:06:00Z"/>
                <w:rFonts w:cs="Arial"/>
                <w:bCs/>
                <w:sz w:val="16"/>
                <w:szCs w:val="16"/>
                <w:lang w:eastAsia="en-US"/>
              </w:rPr>
            </w:pPr>
            <w:ins w:id="272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7777777" w:rsidR="00175971" w:rsidRPr="003440C2" w:rsidRDefault="00175971" w:rsidP="00BE21AB">
            <w:pPr>
              <w:spacing w:before="60" w:after="60" w:line="240" w:lineRule="auto"/>
              <w:jc w:val="left"/>
              <w:rPr>
                <w:ins w:id="2723" w:author="Gert Morlion" w:date="2024-08-26T14:06:00Z"/>
                <w:rFonts w:cs="Arial"/>
                <w:b/>
                <w:bCs/>
                <w:sz w:val="16"/>
                <w:szCs w:val="16"/>
                <w:lang w:eastAsia="en-US"/>
              </w:rPr>
            </w:pPr>
            <w:ins w:id="2724" w:author="Gert Morlion" w:date="2024-08-26T14:06: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175971" w:rsidRPr="003440C2" w:rsidRDefault="00175971" w:rsidP="00BE21AB">
            <w:pPr>
              <w:spacing w:before="60" w:after="60" w:line="240" w:lineRule="auto"/>
              <w:jc w:val="left"/>
              <w:rPr>
                <w:ins w:id="2725" w:author="Gert Morlion" w:date="2024-08-26T14:06:00Z"/>
                <w:rFonts w:cs="Arial"/>
                <w:b/>
                <w:bCs/>
                <w:sz w:val="16"/>
                <w:szCs w:val="16"/>
                <w:lang w:eastAsia="en-US"/>
              </w:rPr>
            </w:pPr>
          </w:p>
        </w:tc>
      </w:tr>
      <w:tr w:rsidR="00175971" w:rsidRPr="003440C2" w14:paraId="0BF2FF88" w14:textId="77777777" w:rsidTr="00BE21AB">
        <w:trPr>
          <w:cantSplit/>
          <w:ins w:id="272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77777777" w:rsidR="00175971" w:rsidRPr="003440C2" w:rsidRDefault="00175971" w:rsidP="00BE21AB">
            <w:pPr>
              <w:spacing w:before="60" w:after="60" w:line="240" w:lineRule="auto"/>
              <w:jc w:val="left"/>
              <w:rPr>
                <w:ins w:id="2727" w:author="Gert Morlion" w:date="2024-08-26T14:06:00Z"/>
                <w:rFonts w:cs="Arial"/>
                <w:b/>
                <w:bCs/>
                <w:sz w:val="16"/>
                <w:szCs w:val="16"/>
                <w:lang w:eastAsia="en-US"/>
              </w:rPr>
            </w:pPr>
            <w:ins w:id="2728" w:author="Gert Morlion" w:date="2024-08-26T14:06: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77777777" w:rsidR="00175971" w:rsidRPr="003440C2" w:rsidRDefault="00175971" w:rsidP="00BE21AB">
            <w:pPr>
              <w:spacing w:before="60" w:after="60" w:line="240" w:lineRule="auto"/>
              <w:jc w:val="left"/>
              <w:rPr>
                <w:ins w:id="2729" w:author="Gert Morlion" w:date="2024-08-26T14:06:00Z"/>
                <w:rFonts w:cs="Arial"/>
                <w:b/>
                <w:bCs/>
                <w:sz w:val="16"/>
                <w:szCs w:val="16"/>
                <w:lang w:eastAsia="en-US"/>
              </w:rPr>
            </w:pPr>
            <w:ins w:id="2730" w:author="Gert Morlion" w:date="2024-08-26T14:06: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77777777" w:rsidR="00175971" w:rsidRPr="003440C2" w:rsidRDefault="00175971" w:rsidP="00BE21AB">
            <w:pPr>
              <w:spacing w:before="60" w:after="60" w:line="240" w:lineRule="auto"/>
              <w:jc w:val="center"/>
              <w:rPr>
                <w:ins w:id="2731" w:author="Gert Morlion" w:date="2024-08-26T14:06:00Z"/>
                <w:rFonts w:cs="Arial"/>
                <w:b/>
                <w:bCs/>
                <w:sz w:val="16"/>
                <w:szCs w:val="16"/>
                <w:lang w:eastAsia="en-US"/>
              </w:rPr>
            </w:pPr>
            <w:ins w:id="273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9F4090" w14:textId="77777777" w:rsidR="00175971" w:rsidRPr="003440C2" w:rsidRDefault="00175971" w:rsidP="00BE21AB">
            <w:pPr>
              <w:snapToGrid w:val="0"/>
              <w:spacing w:before="60" w:after="60" w:line="240" w:lineRule="auto"/>
              <w:rPr>
                <w:ins w:id="2733" w:author="Gert Morlion" w:date="2024-08-26T14:06:00Z"/>
                <w:rFonts w:cs="Arial"/>
                <w:sz w:val="16"/>
                <w:szCs w:val="16"/>
                <w:lang w:val="fr-FR"/>
              </w:rPr>
            </w:pPr>
            <w:ins w:id="2734" w:author="Gert Morlion" w:date="2024-08-26T14:06:00Z">
              <w:r w:rsidRPr="003440C2">
                <w:rPr>
                  <w:rFonts w:cs="Arial"/>
                  <w:sz w:val="16"/>
                  <w:szCs w:val="16"/>
                  <w:lang w:val="fr-FR"/>
                </w:rPr>
                <w:t>CI_Responsibility&gt;CI_Organisation</w:t>
              </w:r>
            </w:ins>
          </w:p>
          <w:p w14:paraId="2B7CB44C" w14:textId="77777777" w:rsidR="00175971" w:rsidRPr="003440C2" w:rsidRDefault="00175971" w:rsidP="00BE21AB">
            <w:pPr>
              <w:snapToGrid w:val="0"/>
              <w:spacing w:before="60" w:after="60" w:line="240" w:lineRule="auto"/>
              <w:rPr>
                <w:ins w:id="2735"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77777777" w:rsidR="00175971" w:rsidRPr="003440C2" w:rsidRDefault="00175971" w:rsidP="00BE21AB">
            <w:pPr>
              <w:spacing w:before="60" w:after="60" w:line="240" w:lineRule="auto"/>
              <w:jc w:val="left"/>
              <w:rPr>
                <w:ins w:id="2736" w:author="Gert Morlion" w:date="2024-08-26T14:06:00Z"/>
                <w:rFonts w:cs="Arial"/>
                <w:b/>
                <w:bCs/>
                <w:sz w:val="16"/>
                <w:szCs w:val="16"/>
                <w:lang w:eastAsia="en-US"/>
              </w:rPr>
            </w:pPr>
            <w:ins w:id="2737" w:author="Gert Morlion" w:date="2024-08-26T14:06: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175971" w:rsidRPr="003440C2" w14:paraId="0CB5CE61" w14:textId="77777777" w:rsidTr="00BE21AB">
        <w:trPr>
          <w:cantSplit/>
          <w:ins w:id="273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77777777" w:rsidR="00175971" w:rsidRPr="003440C2" w:rsidRDefault="00175971" w:rsidP="00BE21AB">
            <w:pPr>
              <w:spacing w:before="60" w:after="60" w:line="240" w:lineRule="auto"/>
              <w:jc w:val="left"/>
              <w:rPr>
                <w:ins w:id="2739" w:author="Gert Morlion" w:date="2024-08-26T14:06:00Z"/>
                <w:rFonts w:cs="Arial"/>
                <w:sz w:val="16"/>
                <w:szCs w:val="16"/>
                <w:lang w:eastAsia="en-US"/>
              </w:rPr>
            </w:pPr>
            <w:ins w:id="2740" w:author="Gert Morlion" w:date="2024-08-26T14:06: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77777777" w:rsidR="00175971" w:rsidRPr="003440C2" w:rsidRDefault="00175971" w:rsidP="00BE21AB">
            <w:pPr>
              <w:spacing w:before="60" w:after="60" w:line="240" w:lineRule="auto"/>
              <w:jc w:val="left"/>
              <w:rPr>
                <w:ins w:id="2741" w:author="Gert Morlion" w:date="2024-08-26T14:06:00Z"/>
                <w:rFonts w:cs="Arial"/>
                <w:sz w:val="16"/>
                <w:szCs w:val="16"/>
                <w:lang w:eastAsia="en-US"/>
              </w:rPr>
            </w:pPr>
            <w:ins w:id="2742" w:author="Gert Morlion" w:date="2024-08-26T14:06:00Z">
              <w:r>
                <w:rPr>
                  <w:sz w:val="16"/>
                  <w:szCs w:val="16"/>
                </w:rPr>
                <w:t xml:space="preserve">The official IHO S-100 Producer Code from </w:t>
              </w:r>
              <w:commentRangeStart w:id="2743"/>
              <w:r>
                <w:rPr>
                  <w:sz w:val="16"/>
                  <w:szCs w:val="16"/>
                </w:rPr>
                <w:t>the IHO GI Registry, Producer Code Register</w:t>
              </w:r>
              <w:commentRangeEnd w:id="2743"/>
              <w:r>
                <w:rPr>
                  <w:rStyle w:val="Verwijzingopmerking"/>
                </w:rPr>
                <w:commentReference w:id="2743"/>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77777777" w:rsidR="00175971" w:rsidRPr="003440C2" w:rsidRDefault="00175971" w:rsidP="00BE21AB">
            <w:pPr>
              <w:spacing w:before="60" w:after="60" w:line="240" w:lineRule="auto"/>
              <w:jc w:val="center"/>
              <w:rPr>
                <w:ins w:id="2744" w:author="Gert Morlion" w:date="2024-08-26T14:06:00Z"/>
                <w:rFonts w:cs="Arial"/>
                <w:b/>
                <w:bCs/>
                <w:sz w:val="16"/>
                <w:szCs w:val="16"/>
                <w:lang w:eastAsia="en-US"/>
              </w:rPr>
            </w:pPr>
            <w:ins w:id="2745"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77777777" w:rsidR="00175971" w:rsidRPr="003440C2" w:rsidRDefault="00175971" w:rsidP="00BE21AB">
            <w:pPr>
              <w:snapToGrid w:val="0"/>
              <w:spacing w:before="60" w:after="60" w:line="240" w:lineRule="auto"/>
              <w:rPr>
                <w:ins w:id="2746" w:author="Gert Morlion" w:date="2024-08-26T14:06:00Z"/>
                <w:rFonts w:cs="Arial"/>
                <w:sz w:val="16"/>
                <w:szCs w:val="16"/>
                <w:lang w:val="fr-FR"/>
              </w:rPr>
            </w:pPr>
            <w:ins w:id="2747" w:author="Gert Morlion" w:date="2024-08-26T14:06: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77777777" w:rsidR="00175971" w:rsidRPr="003440C2" w:rsidRDefault="00175971" w:rsidP="00BE21AB">
            <w:pPr>
              <w:spacing w:before="60" w:after="60" w:line="240" w:lineRule="auto"/>
              <w:jc w:val="left"/>
              <w:rPr>
                <w:ins w:id="2748" w:author="Gert Morlion" w:date="2024-08-26T14:06:00Z"/>
                <w:rFonts w:cs="Arial"/>
                <w:sz w:val="16"/>
                <w:szCs w:val="16"/>
                <w:lang w:eastAsia="en-US"/>
              </w:rPr>
            </w:pPr>
            <w:ins w:id="2749" w:author="Gert Morlion" w:date="2024-08-26T14:06:00Z">
              <w:r w:rsidRPr="00CA7F2D">
                <w:rPr>
                  <w:rFonts w:cs="Arial"/>
                  <w:sz w:val="16"/>
                  <w:szCs w:val="16"/>
                  <w:lang w:eastAsia="en-US"/>
                </w:rPr>
                <w:t>0..1 multiplicity in S-100 restricted to 1 in S-101</w:t>
              </w:r>
            </w:ins>
          </w:p>
        </w:tc>
      </w:tr>
      <w:tr w:rsidR="00175971" w:rsidRPr="003440C2" w14:paraId="49F9CCEB" w14:textId="77777777" w:rsidTr="00BE21AB">
        <w:trPr>
          <w:cantSplit/>
          <w:ins w:id="275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77777777" w:rsidR="00175971" w:rsidRPr="003440C2" w:rsidRDefault="00175971" w:rsidP="00BE21AB">
            <w:pPr>
              <w:spacing w:before="60" w:after="60" w:line="240" w:lineRule="auto"/>
              <w:jc w:val="left"/>
              <w:rPr>
                <w:ins w:id="2751" w:author="Gert Morlion" w:date="2024-08-26T14:06:00Z"/>
                <w:rFonts w:cs="Arial"/>
                <w:sz w:val="16"/>
                <w:szCs w:val="16"/>
                <w:lang w:eastAsia="en-US"/>
              </w:rPr>
            </w:pPr>
            <w:ins w:id="2752" w:author="Gert Morlion" w:date="2024-08-26T14:06: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77777777" w:rsidR="00175971" w:rsidRPr="003440C2" w:rsidRDefault="00175971" w:rsidP="00BE21AB">
            <w:pPr>
              <w:spacing w:before="60" w:after="60" w:line="240" w:lineRule="auto"/>
              <w:jc w:val="left"/>
              <w:rPr>
                <w:ins w:id="2753" w:author="Gert Morlion" w:date="2024-08-26T14:06:00Z"/>
                <w:rFonts w:cs="Arial"/>
                <w:sz w:val="16"/>
                <w:szCs w:val="16"/>
                <w:lang w:eastAsia="en-US"/>
              </w:rPr>
            </w:pPr>
            <w:ins w:id="2754" w:author="Gert Morlion" w:date="2024-08-26T14:06: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77777777" w:rsidR="00175971" w:rsidRPr="003440C2" w:rsidRDefault="00175971" w:rsidP="00BE21AB">
            <w:pPr>
              <w:spacing w:before="60" w:after="60" w:line="240" w:lineRule="auto"/>
              <w:jc w:val="center"/>
              <w:rPr>
                <w:ins w:id="2755" w:author="Gert Morlion" w:date="2024-08-26T14:06:00Z"/>
                <w:rFonts w:cs="Arial"/>
                <w:b/>
                <w:bCs/>
                <w:sz w:val="16"/>
                <w:szCs w:val="16"/>
                <w:lang w:eastAsia="en-US"/>
              </w:rPr>
            </w:pPr>
            <w:ins w:id="2756"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77777777" w:rsidR="00175971" w:rsidRPr="003440C2" w:rsidRDefault="00175971" w:rsidP="00BE21AB">
            <w:pPr>
              <w:snapToGrid w:val="0"/>
              <w:spacing w:before="60" w:after="60" w:line="240" w:lineRule="auto"/>
              <w:rPr>
                <w:ins w:id="2757" w:author="Gert Morlion" w:date="2024-08-26T14:06:00Z"/>
                <w:rFonts w:cs="Arial"/>
                <w:sz w:val="16"/>
                <w:szCs w:val="16"/>
                <w:lang w:val="fr-FR"/>
              </w:rPr>
            </w:pPr>
            <w:ins w:id="2758" w:author="Gert Morlion" w:date="2024-08-26T14:06: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77777777" w:rsidR="00175971" w:rsidRPr="003440C2" w:rsidRDefault="00175971" w:rsidP="00BE21AB">
            <w:pPr>
              <w:spacing w:before="60" w:after="60" w:line="240" w:lineRule="auto"/>
              <w:jc w:val="left"/>
              <w:rPr>
                <w:ins w:id="2759" w:author="Gert Morlion" w:date="2024-08-26T14:06:00Z"/>
                <w:rFonts w:cs="Arial"/>
                <w:sz w:val="16"/>
                <w:szCs w:val="16"/>
              </w:rPr>
            </w:pPr>
            <w:ins w:id="2760" w:author="Gert Morlion" w:date="2024-08-26T14:06:00Z">
              <w:r>
                <w:rPr>
                  <w:rFonts w:cs="Arial"/>
                  <w:sz w:val="16"/>
                  <w:szCs w:val="16"/>
                </w:rPr>
                <w:t xml:space="preserve">For S-101 datasets must be </w:t>
              </w:r>
              <w:r w:rsidRPr="003A450C">
                <w:rPr>
                  <w:sz w:val="16"/>
                  <w:szCs w:val="16"/>
                </w:rPr>
                <w:t>ISO/IEC 8211</w:t>
              </w:r>
            </w:ins>
          </w:p>
        </w:tc>
      </w:tr>
      <w:tr w:rsidR="00175971" w:rsidRPr="003440C2" w14:paraId="0C246658" w14:textId="77777777" w:rsidTr="00BE21AB">
        <w:trPr>
          <w:cantSplit/>
          <w:ins w:id="276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7777777" w:rsidR="00175971" w:rsidRPr="003440C2" w:rsidRDefault="00175971" w:rsidP="00BE21AB">
            <w:pPr>
              <w:spacing w:before="60" w:after="60" w:line="240" w:lineRule="auto"/>
              <w:jc w:val="left"/>
              <w:rPr>
                <w:ins w:id="2762" w:author="Gert Morlion" w:date="2024-08-26T14:06:00Z"/>
                <w:rFonts w:cs="Arial"/>
                <w:b/>
                <w:bCs/>
                <w:sz w:val="16"/>
                <w:szCs w:val="16"/>
                <w:lang w:eastAsia="en-US"/>
              </w:rPr>
            </w:pPr>
            <w:ins w:id="2763" w:author="Gert Morlion" w:date="2024-08-26T14:06: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77777777" w:rsidR="00175971" w:rsidRPr="003440C2" w:rsidRDefault="00175971" w:rsidP="00BE21AB">
            <w:pPr>
              <w:spacing w:before="60" w:after="60" w:line="240" w:lineRule="auto"/>
              <w:jc w:val="left"/>
              <w:rPr>
                <w:ins w:id="2764" w:author="Gert Morlion" w:date="2024-08-26T14:06:00Z"/>
                <w:rFonts w:cs="Arial"/>
                <w:b/>
                <w:bCs/>
                <w:sz w:val="16"/>
                <w:szCs w:val="16"/>
                <w:lang w:eastAsia="en-US"/>
              </w:rPr>
            </w:pPr>
            <w:ins w:id="2765" w:author="Gert Morlion" w:date="2024-08-26T14:06: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77777777" w:rsidR="00175971" w:rsidRPr="003440C2" w:rsidRDefault="00175971" w:rsidP="00BE21AB">
            <w:pPr>
              <w:spacing w:before="60" w:after="60" w:line="240" w:lineRule="auto"/>
              <w:jc w:val="center"/>
              <w:rPr>
                <w:ins w:id="2766" w:author="Gert Morlion" w:date="2024-08-26T14:06:00Z"/>
                <w:rFonts w:cs="Arial"/>
                <w:b/>
                <w:bCs/>
                <w:sz w:val="16"/>
                <w:szCs w:val="16"/>
                <w:lang w:eastAsia="en-US"/>
              </w:rPr>
            </w:pPr>
            <w:ins w:id="2767"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77777777" w:rsidR="00175971" w:rsidRPr="003440C2" w:rsidRDefault="00175971" w:rsidP="00BE21AB">
            <w:pPr>
              <w:spacing w:before="60" w:after="60" w:line="240" w:lineRule="auto"/>
              <w:jc w:val="left"/>
              <w:rPr>
                <w:ins w:id="2768" w:author="Gert Morlion" w:date="2024-08-26T14:06:00Z"/>
                <w:rFonts w:cs="Arial"/>
                <w:b/>
                <w:bCs/>
                <w:sz w:val="16"/>
                <w:szCs w:val="16"/>
                <w:lang w:eastAsia="en-US"/>
              </w:rPr>
            </w:pPr>
            <w:ins w:id="2769" w:author="Gert Morlion" w:date="2024-08-26T14:06: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77777777" w:rsidR="00175971" w:rsidRPr="003440C2" w:rsidRDefault="00175971" w:rsidP="00BE21AB">
            <w:pPr>
              <w:spacing w:before="60" w:after="60" w:line="240" w:lineRule="auto"/>
              <w:jc w:val="left"/>
              <w:rPr>
                <w:ins w:id="2770" w:author="Gert Morlion" w:date="2024-08-26T14:06:00Z"/>
                <w:rFonts w:cs="Arial"/>
                <w:b/>
                <w:bCs/>
                <w:sz w:val="16"/>
                <w:szCs w:val="16"/>
                <w:lang w:eastAsia="en-US"/>
              </w:rPr>
            </w:pPr>
            <w:ins w:id="2771" w:author="Gert Morlion" w:date="2024-08-26T14:06: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S-101</w:t>
              </w:r>
            </w:ins>
          </w:p>
        </w:tc>
      </w:tr>
      <w:tr w:rsidR="00175971" w:rsidRPr="003440C2" w14:paraId="61F5FEA5" w14:textId="77777777" w:rsidTr="00BE21AB">
        <w:trPr>
          <w:cantSplit/>
          <w:ins w:id="277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77777777" w:rsidR="00175971" w:rsidRPr="003440C2" w:rsidRDefault="00175971" w:rsidP="00BE21AB">
            <w:pPr>
              <w:spacing w:before="60" w:after="60" w:line="240" w:lineRule="auto"/>
              <w:jc w:val="left"/>
              <w:rPr>
                <w:ins w:id="2773" w:author="Gert Morlion" w:date="2024-08-26T14:06:00Z"/>
                <w:rFonts w:cs="Arial"/>
                <w:b/>
                <w:bCs/>
                <w:sz w:val="16"/>
                <w:szCs w:val="16"/>
                <w:lang w:eastAsia="en-US"/>
              </w:rPr>
            </w:pPr>
            <w:ins w:id="2774" w:author="Gert Morlion" w:date="2024-08-26T14:06: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77777777" w:rsidR="00175971" w:rsidRPr="003440C2" w:rsidRDefault="00175971" w:rsidP="00BE21AB">
            <w:pPr>
              <w:spacing w:before="60" w:after="60" w:line="240" w:lineRule="auto"/>
              <w:jc w:val="left"/>
              <w:rPr>
                <w:ins w:id="2775" w:author="Gert Morlion" w:date="2024-08-26T14:06:00Z"/>
                <w:rFonts w:cs="Arial"/>
                <w:b/>
                <w:bCs/>
                <w:sz w:val="16"/>
                <w:szCs w:val="16"/>
                <w:lang w:eastAsia="en-US"/>
              </w:rPr>
            </w:pPr>
            <w:ins w:id="2776" w:author="Gert Morlion" w:date="2024-08-26T14:06: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77777777" w:rsidR="00175971" w:rsidRPr="003440C2" w:rsidRDefault="00175971" w:rsidP="00BE21AB">
            <w:pPr>
              <w:spacing w:before="60" w:after="60" w:line="240" w:lineRule="auto"/>
              <w:jc w:val="center"/>
              <w:rPr>
                <w:ins w:id="2777" w:author="Gert Morlion" w:date="2024-08-26T14:06:00Z"/>
                <w:rFonts w:cs="Arial"/>
                <w:b/>
                <w:bCs/>
                <w:sz w:val="16"/>
                <w:szCs w:val="16"/>
                <w:lang w:eastAsia="en-US"/>
              </w:rPr>
            </w:pPr>
            <w:ins w:id="2778"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77777777" w:rsidR="00175971" w:rsidRPr="003440C2" w:rsidRDefault="00175971" w:rsidP="00BE21AB">
            <w:pPr>
              <w:spacing w:before="60" w:after="60" w:line="240" w:lineRule="auto"/>
              <w:jc w:val="left"/>
              <w:rPr>
                <w:ins w:id="2779" w:author="Gert Morlion" w:date="2024-08-26T14:06:00Z"/>
                <w:rFonts w:cs="Arial"/>
                <w:b/>
                <w:bCs/>
                <w:sz w:val="16"/>
                <w:szCs w:val="16"/>
                <w:lang w:eastAsia="en-US"/>
              </w:rPr>
            </w:pPr>
            <w:ins w:id="2780" w:author="Gert Morlion" w:date="2024-08-26T14:06: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175971" w:rsidRPr="003440C2" w:rsidRDefault="00175971" w:rsidP="00BE21AB">
            <w:pPr>
              <w:spacing w:before="60" w:after="60" w:line="240" w:lineRule="auto"/>
              <w:jc w:val="left"/>
              <w:rPr>
                <w:ins w:id="2781" w:author="Gert Morlion" w:date="2024-08-26T14:06:00Z"/>
                <w:rFonts w:cs="Arial"/>
                <w:b/>
                <w:bCs/>
                <w:sz w:val="16"/>
                <w:szCs w:val="16"/>
                <w:lang w:eastAsia="en-US"/>
              </w:rPr>
            </w:pPr>
          </w:p>
        </w:tc>
      </w:tr>
      <w:tr w:rsidR="00175971" w:rsidRPr="003440C2" w14:paraId="0098B8EB" w14:textId="77777777" w:rsidTr="00BE21AB">
        <w:trPr>
          <w:cantSplit/>
          <w:ins w:id="278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77777777" w:rsidR="00175971" w:rsidRPr="003440C2" w:rsidRDefault="00175971" w:rsidP="00BE21AB">
            <w:pPr>
              <w:spacing w:before="60" w:after="60" w:line="240" w:lineRule="auto"/>
              <w:jc w:val="left"/>
              <w:rPr>
                <w:ins w:id="2783" w:author="Gert Morlion" w:date="2024-08-26T14:06:00Z"/>
                <w:rFonts w:cs="Arial"/>
                <w:sz w:val="16"/>
                <w:szCs w:val="16"/>
                <w:lang w:eastAsia="en-US"/>
              </w:rPr>
            </w:pPr>
            <w:ins w:id="2784" w:author="Gert Morlion" w:date="2024-08-26T14:06: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77777777" w:rsidR="00175971" w:rsidRPr="003440C2" w:rsidRDefault="00175971" w:rsidP="00BE21AB">
            <w:pPr>
              <w:spacing w:before="60" w:after="60" w:line="240" w:lineRule="auto"/>
              <w:jc w:val="left"/>
              <w:rPr>
                <w:ins w:id="2785" w:author="Gert Morlion" w:date="2024-08-26T14:06:00Z"/>
                <w:rFonts w:cs="Arial"/>
                <w:sz w:val="16"/>
                <w:szCs w:val="16"/>
                <w:lang w:eastAsia="en-US"/>
              </w:rPr>
            </w:pPr>
            <w:ins w:id="2786" w:author="Gert Morlion" w:date="2024-08-26T14:06: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77777777" w:rsidR="00175971" w:rsidRPr="003440C2" w:rsidRDefault="00175971" w:rsidP="00BE21AB">
            <w:pPr>
              <w:spacing w:before="60" w:after="60" w:line="240" w:lineRule="auto"/>
              <w:jc w:val="center"/>
              <w:rPr>
                <w:ins w:id="2787" w:author="Gert Morlion" w:date="2024-08-26T14:06:00Z"/>
                <w:rFonts w:cs="Arial"/>
                <w:b/>
                <w:bCs/>
                <w:sz w:val="16"/>
                <w:szCs w:val="16"/>
                <w:lang w:eastAsia="en-US"/>
              </w:rPr>
            </w:pPr>
            <w:ins w:id="2788"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77777777" w:rsidR="00175971" w:rsidRPr="003440C2" w:rsidRDefault="00175971" w:rsidP="00BE21AB">
            <w:pPr>
              <w:spacing w:before="60" w:after="60" w:line="240" w:lineRule="auto"/>
              <w:jc w:val="left"/>
              <w:rPr>
                <w:ins w:id="2789" w:author="Gert Morlion" w:date="2024-08-26T14:06:00Z"/>
                <w:rFonts w:cs="Arial"/>
                <w:sz w:val="16"/>
                <w:szCs w:val="16"/>
                <w:lang w:eastAsia="en-US"/>
              </w:rPr>
            </w:pPr>
            <w:ins w:id="2790" w:author="Gert Morlion" w:date="2024-08-26T14:06: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77777777" w:rsidR="00175971" w:rsidRPr="003440C2" w:rsidRDefault="00175971" w:rsidP="00BE21AB">
            <w:pPr>
              <w:spacing w:before="60" w:after="60" w:line="240" w:lineRule="auto"/>
              <w:jc w:val="left"/>
              <w:rPr>
                <w:ins w:id="2791" w:author="Gert Morlion" w:date="2024-08-26T14:06:00Z"/>
                <w:rFonts w:cs="Arial"/>
                <w:b/>
                <w:bCs/>
                <w:sz w:val="16"/>
                <w:szCs w:val="16"/>
                <w:lang w:eastAsia="en-US"/>
              </w:rPr>
            </w:pPr>
            <w:ins w:id="2792" w:author="Gert Morlion" w:date="2024-08-26T14:06:00Z">
              <w:r w:rsidRPr="003440C2">
                <w:rPr>
                  <w:rFonts w:cs="Arial"/>
                  <w:sz w:val="16"/>
                  <w:szCs w:val="16"/>
                </w:rPr>
                <w:t>In absence of defaultLocale the language is English, UTF-8</w:t>
              </w:r>
            </w:ins>
          </w:p>
        </w:tc>
      </w:tr>
      <w:tr w:rsidR="00175971" w:rsidRPr="003440C2" w14:paraId="22B38419" w14:textId="77777777" w:rsidTr="00BE21AB">
        <w:trPr>
          <w:cantSplit/>
          <w:ins w:id="279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77777777" w:rsidR="00175971" w:rsidRPr="003440C2" w:rsidRDefault="00175971" w:rsidP="00BE21AB">
            <w:pPr>
              <w:spacing w:before="60" w:after="60" w:line="240" w:lineRule="auto"/>
              <w:jc w:val="left"/>
              <w:rPr>
                <w:ins w:id="2794" w:author="Gert Morlion" w:date="2024-08-26T14:06:00Z"/>
                <w:rFonts w:cs="Arial"/>
                <w:sz w:val="16"/>
                <w:szCs w:val="16"/>
                <w:lang w:eastAsia="en-US"/>
              </w:rPr>
            </w:pPr>
            <w:ins w:id="2795" w:author="Gert Morlion" w:date="2024-08-26T14:06: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77777777" w:rsidR="00175971" w:rsidRPr="003440C2" w:rsidRDefault="00175971" w:rsidP="00BE21AB">
            <w:pPr>
              <w:spacing w:before="60" w:after="60" w:line="240" w:lineRule="auto"/>
              <w:jc w:val="left"/>
              <w:rPr>
                <w:ins w:id="2796" w:author="Gert Morlion" w:date="2024-08-26T14:06:00Z"/>
                <w:rFonts w:cs="Arial"/>
                <w:sz w:val="16"/>
                <w:szCs w:val="16"/>
                <w:lang w:eastAsia="en-US"/>
              </w:rPr>
            </w:pPr>
            <w:ins w:id="2797" w:author="Gert Morlion" w:date="2024-08-26T14:06: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77777777" w:rsidR="00175971" w:rsidRPr="003440C2" w:rsidRDefault="00175971" w:rsidP="00BE21AB">
            <w:pPr>
              <w:spacing w:before="60" w:after="60" w:line="240" w:lineRule="auto"/>
              <w:jc w:val="center"/>
              <w:rPr>
                <w:ins w:id="2798" w:author="Gert Morlion" w:date="2024-08-26T14:06:00Z"/>
                <w:rFonts w:cs="Arial"/>
                <w:b/>
                <w:bCs/>
                <w:sz w:val="16"/>
                <w:szCs w:val="16"/>
                <w:lang w:eastAsia="en-US"/>
              </w:rPr>
            </w:pPr>
            <w:ins w:id="2799"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77777777" w:rsidR="00175971" w:rsidRPr="003440C2" w:rsidRDefault="00175971" w:rsidP="00BE21AB">
            <w:pPr>
              <w:spacing w:before="60" w:after="60" w:line="240" w:lineRule="auto"/>
              <w:jc w:val="left"/>
              <w:rPr>
                <w:ins w:id="2800" w:author="Gert Morlion" w:date="2024-08-26T14:06:00Z"/>
                <w:rFonts w:cs="Arial"/>
                <w:sz w:val="16"/>
                <w:szCs w:val="16"/>
                <w:lang w:eastAsia="en-US"/>
              </w:rPr>
            </w:pPr>
            <w:ins w:id="2801" w:author="Gert Morlion" w:date="2024-08-26T14:06: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175971" w:rsidRPr="003440C2" w:rsidRDefault="00175971" w:rsidP="00BE21AB">
            <w:pPr>
              <w:spacing w:before="60" w:after="60" w:line="240" w:lineRule="auto"/>
              <w:jc w:val="left"/>
              <w:rPr>
                <w:ins w:id="2802" w:author="Gert Morlion" w:date="2024-08-26T14:06:00Z"/>
                <w:rFonts w:cs="Arial"/>
                <w:b/>
                <w:bCs/>
                <w:sz w:val="16"/>
                <w:szCs w:val="16"/>
                <w:lang w:eastAsia="en-US"/>
              </w:rPr>
            </w:pPr>
          </w:p>
        </w:tc>
      </w:tr>
      <w:tr w:rsidR="00175971" w:rsidRPr="003440C2" w14:paraId="3502060B" w14:textId="77777777" w:rsidTr="00BE21AB">
        <w:trPr>
          <w:cantSplit/>
          <w:ins w:id="280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7777777" w:rsidR="00175971" w:rsidRPr="003440C2" w:rsidRDefault="00175971" w:rsidP="00BE21AB">
            <w:pPr>
              <w:spacing w:before="60" w:after="60" w:line="240" w:lineRule="auto"/>
              <w:jc w:val="left"/>
              <w:rPr>
                <w:ins w:id="2804" w:author="Gert Morlion" w:date="2024-08-26T14:06:00Z"/>
                <w:rFonts w:cs="Arial"/>
                <w:sz w:val="16"/>
                <w:szCs w:val="16"/>
                <w:lang w:eastAsia="en-US"/>
              </w:rPr>
            </w:pPr>
            <w:ins w:id="2805" w:author="Gert Morlion" w:date="2024-08-26T14:06: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77777777" w:rsidR="00175971" w:rsidRPr="003440C2" w:rsidRDefault="00175971" w:rsidP="00BE21AB">
            <w:pPr>
              <w:spacing w:before="60" w:after="60" w:line="240" w:lineRule="auto"/>
              <w:jc w:val="left"/>
              <w:rPr>
                <w:ins w:id="2806" w:author="Gert Morlion" w:date="2024-08-26T14:06:00Z"/>
                <w:rFonts w:cs="Arial"/>
                <w:sz w:val="16"/>
                <w:szCs w:val="16"/>
                <w:lang w:eastAsia="en-US"/>
              </w:rPr>
            </w:pPr>
            <w:ins w:id="2807" w:author="Gert Morlion" w:date="2024-08-26T14:06: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7777777" w:rsidR="00175971" w:rsidRPr="003440C2" w:rsidRDefault="00175971" w:rsidP="00BE21AB">
            <w:pPr>
              <w:spacing w:before="60" w:after="60" w:line="240" w:lineRule="auto"/>
              <w:jc w:val="center"/>
              <w:rPr>
                <w:ins w:id="2808" w:author="Gert Morlion" w:date="2024-08-26T14:06:00Z"/>
                <w:rFonts w:cs="Arial"/>
                <w:b/>
                <w:bCs/>
                <w:sz w:val="16"/>
                <w:szCs w:val="16"/>
                <w:lang w:eastAsia="en-US"/>
              </w:rPr>
            </w:pPr>
            <w:ins w:id="2809"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E04B552" w14:textId="77777777" w:rsidR="00175971" w:rsidRPr="006834DB" w:rsidRDefault="00175971" w:rsidP="00BE21AB">
            <w:pPr>
              <w:snapToGrid w:val="0"/>
              <w:spacing w:before="60" w:after="60" w:line="240" w:lineRule="auto"/>
              <w:jc w:val="left"/>
              <w:rPr>
                <w:ins w:id="2810" w:author="Gert Morlion" w:date="2024-08-26T14:06:00Z"/>
                <w:rFonts w:cs="Arial"/>
                <w:sz w:val="16"/>
                <w:szCs w:val="16"/>
                <w:lang w:val="it-IT"/>
              </w:rPr>
            </w:pPr>
            <w:ins w:id="2811" w:author="Gert Morlion" w:date="2024-08-26T14:06:00Z">
              <w:r w:rsidRPr="006834DB">
                <w:rPr>
                  <w:rFonts w:cs="Arial"/>
                  <w:sz w:val="16"/>
                  <w:szCs w:val="16"/>
                  <w:lang w:val="it-IT"/>
                </w:rPr>
                <w:t>CI_Responsibility&gt;CI_Individual or</w:t>
              </w:r>
            </w:ins>
          </w:p>
          <w:p w14:paraId="65ACB4D2" w14:textId="77777777" w:rsidR="00175971" w:rsidRPr="006834DB" w:rsidRDefault="00175971" w:rsidP="00BE21AB">
            <w:pPr>
              <w:spacing w:before="60" w:after="60" w:line="240" w:lineRule="auto"/>
              <w:jc w:val="left"/>
              <w:rPr>
                <w:ins w:id="2812" w:author="Gert Morlion" w:date="2024-08-26T14:06:00Z"/>
                <w:rFonts w:cs="Arial"/>
                <w:sz w:val="16"/>
                <w:szCs w:val="16"/>
                <w:lang w:val="it-IT" w:eastAsia="en-US"/>
              </w:rPr>
            </w:pPr>
            <w:ins w:id="2813" w:author="Gert Morlion" w:date="2024-08-26T14:06: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77777777" w:rsidR="00175971" w:rsidRPr="003440C2" w:rsidRDefault="00175971" w:rsidP="00BE21AB">
            <w:pPr>
              <w:spacing w:before="60" w:after="60" w:line="240" w:lineRule="auto"/>
              <w:jc w:val="left"/>
              <w:rPr>
                <w:ins w:id="2814" w:author="Gert Morlion" w:date="2024-08-26T14:06:00Z"/>
                <w:rFonts w:cs="Arial"/>
                <w:b/>
                <w:bCs/>
                <w:sz w:val="16"/>
                <w:szCs w:val="16"/>
                <w:lang w:val="en-US" w:eastAsia="en-US"/>
              </w:rPr>
            </w:pPr>
            <w:ins w:id="2815" w:author="Gert Morlion" w:date="2024-08-26T14:06:00Z">
              <w:r w:rsidRPr="003440C2">
                <w:rPr>
                  <w:rFonts w:cs="Arial"/>
                  <w:sz w:val="16"/>
                  <w:szCs w:val="16"/>
                  <w:lang w:val="en-US"/>
                </w:rPr>
                <w:t>Only if metadataPointOfContact is different to producingAgency</w:t>
              </w:r>
            </w:ins>
          </w:p>
        </w:tc>
      </w:tr>
      <w:tr w:rsidR="00175971" w:rsidRPr="003440C2" w14:paraId="0422B2AB" w14:textId="77777777" w:rsidTr="00BE21AB">
        <w:trPr>
          <w:cantSplit/>
          <w:ins w:id="281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77777777" w:rsidR="00175971" w:rsidRPr="003440C2" w:rsidRDefault="00175971" w:rsidP="00BE21AB">
            <w:pPr>
              <w:spacing w:before="60" w:after="60" w:line="240" w:lineRule="auto"/>
              <w:jc w:val="left"/>
              <w:rPr>
                <w:ins w:id="2817" w:author="Gert Morlion" w:date="2024-08-26T14:06:00Z"/>
                <w:rFonts w:cs="Arial"/>
                <w:sz w:val="16"/>
                <w:szCs w:val="16"/>
                <w:lang w:eastAsia="en-US"/>
              </w:rPr>
            </w:pPr>
            <w:ins w:id="2818" w:author="Gert Morlion" w:date="2024-08-26T14:06: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77777777" w:rsidR="00175971" w:rsidRPr="003440C2" w:rsidRDefault="00175971" w:rsidP="00BE21AB">
            <w:pPr>
              <w:spacing w:before="60" w:after="60" w:line="240" w:lineRule="auto"/>
              <w:jc w:val="left"/>
              <w:rPr>
                <w:ins w:id="2819" w:author="Gert Morlion" w:date="2024-08-26T14:06:00Z"/>
                <w:rFonts w:cs="Arial"/>
                <w:sz w:val="16"/>
                <w:szCs w:val="16"/>
                <w:lang w:eastAsia="en-US"/>
              </w:rPr>
            </w:pPr>
            <w:ins w:id="2820" w:author="Gert Morlion" w:date="2024-08-26T14:06: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77777777" w:rsidR="00175971" w:rsidRPr="003440C2" w:rsidRDefault="00175971" w:rsidP="00BE21AB">
            <w:pPr>
              <w:spacing w:before="60" w:after="60" w:line="240" w:lineRule="auto"/>
              <w:jc w:val="center"/>
              <w:rPr>
                <w:ins w:id="2821" w:author="Gert Morlion" w:date="2024-08-26T14:06:00Z"/>
                <w:rFonts w:cs="Arial"/>
                <w:b/>
                <w:bCs/>
                <w:sz w:val="16"/>
                <w:szCs w:val="16"/>
                <w:lang w:eastAsia="en-US"/>
              </w:rPr>
            </w:pPr>
            <w:ins w:id="2822"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77777777" w:rsidR="00175971" w:rsidRPr="003440C2" w:rsidRDefault="00175971" w:rsidP="00BE21AB">
            <w:pPr>
              <w:spacing w:before="60" w:after="60" w:line="240" w:lineRule="auto"/>
              <w:jc w:val="left"/>
              <w:rPr>
                <w:ins w:id="2823" w:author="Gert Morlion" w:date="2024-08-26T14:06:00Z"/>
                <w:rFonts w:cs="Arial"/>
                <w:sz w:val="16"/>
                <w:szCs w:val="16"/>
                <w:lang w:eastAsia="en-US"/>
              </w:rPr>
            </w:pPr>
            <w:ins w:id="2824" w:author="Gert Morlion" w:date="2024-08-26T14:06: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77777777" w:rsidR="00175971" w:rsidRPr="003440C2" w:rsidRDefault="00175971" w:rsidP="00BE21AB">
            <w:pPr>
              <w:spacing w:before="60" w:after="60" w:line="240" w:lineRule="auto"/>
              <w:jc w:val="left"/>
              <w:rPr>
                <w:ins w:id="2825" w:author="Gert Morlion" w:date="2024-08-26T14:06:00Z"/>
                <w:rFonts w:cs="Arial"/>
                <w:b/>
                <w:bCs/>
                <w:sz w:val="16"/>
                <w:szCs w:val="16"/>
                <w:lang w:eastAsia="en-US"/>
              </w:rPr>
            </w:pPr>
            <w:ins w:id="2826" w:author="Gert Morlion" w:date="2024-08-26T14:06:00Z">
              <w:r w:rsidRPr="003440C2">
                <w:rPr>
                  <w:rFonts w:cs="Arial"/>
                  <w:sz w:val="16"/>
                  <w:szCs w:val="16"/>
                </w:rPr>
                <w:t>Metadata creation date, which may or may not be the dataset creation date</w:t>
              </w:r>
            </w:ins>
          </w:p>
        </w:tc>
      </w:tr>
      <w:tr w:rsidR="00175971" w:rsidRPr="003440C2" w14:paraId="2C477DAB" w14:textId="77777777" w:rsidTr="00BE21AB">
        <w:trPr>
          <w:cantSplit/>
          <w:ins w:id="282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77777777" w:rsidR="00175971" w:rsidRPr="003440C2" w:rsidRDefault="00175971" w:rsidP="00BE21AB">
            <w:pPr>
              <w:spacing w:before="60" w:after="60" w:line="240" w:lineRule="auto"/>
              <w:jc w:val="left"/>
              <w:rPr>
                <w:ins w:id="2828" w:author="Gert Morlion" w:date="2024-08-26T14:06:00Z"/>
                <w:rFonts w:cs="Arial"/>
                <w:sz w:val="16"/>
                <w:szCs w:val="16"/>
              </w:rPr>
            </w:pPr>
            <w:ins w:id="2829" w:author="Gert Morlion" w:date="2024-08-26T14:06: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77777777" w:rsidR="00175971" w:rsidRPr="003440C2" w:rsidRDefault="00175971" w:rsidP="00BE21AB">
            <w:pPr>
              <w:spacing w:before="60" w:after="60" w:line="240" w:lineRule="auto"/>
              <w:jc w:val="left"/>
              <w:rPr>
                <w:ins w:id="2830" w:author="Gert Morlion" w:date="2024-08-26T14:06:00Z"/>
                <w:rFonts w:cs="Arial"/>
                <w:sz w:val="16"/>
                <w:szCs w:val="16"/>
              </w:rPr>
            </w:pPr>
            <w:ins w:id="2831" w:author="Gert Morlion" w:date="2024-08-26T14:06: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77777777" w:rsidR="00175971" w:rsidRPr="003440C2" w:rsidRDefault="00175971" w:rsidP="00BE21AB">
            <w:pPr>
              <w:spacing w:before="60" w:after="60" w:line="240" w:lineRule="auto"/>
              <w:jc w:val="center"/>
              <w:rPr>
                <w:ins w:id="2832" w:author="Gert Morlion" w:date="2024-08-26T14:06:00Z"/>
                <w:rFonts w:cs="Arial"/>
                <w:b/>
                <w:bCs/>
                <w:sz w:val="16"/>
                <w:szCs w:val="16"/>
                <w:lang w:eastAsia="en-US"/>
              </w:rPr>
            </w:pPr>
            <w:ins w:id="2833"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77777777" w:rsidR="00175971" w:rsidRPr="003440C2" w:rsidRDefault="00175971" w:rsidP="00BE21AB">
            <w:pPr>
              <w:spacing w:before="60" w:after="60" w:line="240" w:lineRule="auto"/>
              <w:jc w:val="left"/>
              <w:rPr>
                <w:ins w:id="2834" w:author="Gert Morlion" w:date="2024-08-26T14:06:00Z"/>
                <w:rFonts w:cs="Arial"/>
                <w:sz w:val="16"/>
                <w:szCs w:val="16"/>
              </w:rPr>
            </w:pPr>
            <w:ins w:id="2835" w:author="Gert Morlion" w:date="2024-08-26T14:06: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77777777" w:rsidR="00175971" w:rsidRPr="003440C2" w:rsidRDefault="00175971" w:rsidP="00BE21AB">
            <w:pPr>
              <w:spacing w:before="60" w:after="60" w:line="240" w:lineRule="auto"/>
              <w:jc w:val="left"/>
              <w:rPr>
                <w:ins w:id="2836" w:author="Gert Morlion" w:date="2024-08-26T14:06:00Z"/>
                <w:rFonts w:cs="Arial"/>
                <w:sz w:val="16"/>
                <w:szCs w:val="16"/>
              </w:rPr>
            </w:pPr>
            <w:ins w:id="2837" w:author="Gert Morlion" w:date="2024-08-26T14:06:00Z">
              <w:r w:rsidRPr="00CF51A6">
                <w:rPr>
                  <w:rFonts w:cs="Arial"/>
                  <w:sz w:val="16"/>
                  <w:szCs w:val="16"/>
                  <w:lang w:eastAsia="en-US"/>
                </w:rPr>
                <w:t>See Note</w:t>
              </w:r>
              <w:r>
                <w:rPr>
                  <w:rFonts w:cs="Arial"/>
                  <w:sz w:val="16"/>
                  <w:szCs w:val="16"/>
                  <w:lang w:eastAsia="en-US"/>
                </w:rPr>
                <w:t xml:space="preserve"> 2</w:t>
              </w:r>
            </w:ins>
          </w:p>
        </w:tc>
      </w:tr>
      <w:tr w:rsidR="00175971" w:rsidRPr="003440C2" w14:paraId="37E9703A" w14:textId="77777777" w:rsidTr="00BE21AB">
        <w:trPr>
          <w:cantSplit/>
          <w:ins w:id="283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77777777" w:rsidR="00175971" w:rsidRPr="003440C2" w:rsidRDefault="00175971" w:rsidP="00BE21AB">
            <w:pPr>
              <w:spacing w:before="60" w:after="60" w:line="240" w:lineRule="auto"/>
              <w:jc w:val="left"/>
              <w:rPr>
                <w:ins w:id="2839" w:author="Gert Morlion" w:date="2024-08-26T14:06:00Z"/>
                <w:rFonts w:cs="Arial"/>
                <w:sz w:val="16"/>
                <w:szCs w:val="16"/>
              </w:rPr>
            </w:pPr>
            <w:ins w:id="2840" w:author="Gert Morlion" w:date="2024-08-26T14:06: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77777777" w:rsidR="00175971" w:rsidRPr="003440C2" w:rsidRDefault="00175971" w:rsidP="00BE21AB">
            <w:pPr>
              <w:spacing w:before="60" w:after="60" w:line="240" w:lineRule="auto"/>
              <w:jc w:val="left"/>
              <w:rPr>
                <w:ins w:id="2841" w:author="Gert Morlion" w:date="2024-08-26T14:06:00Z"/>
                <w:rFonts w:cs="Arial"/>
                <w:sz w:val="16"/>
                <w:szCs w:val="16"/>
              </w:rPr>
            </w:pPr>
            <w:ins w:id="2842" w:author="Gert Morlion" w:date="2024-08-26T14:06: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77777777" w:rsidR="00175971" w:rsidRPr="003440C2" w:rsidRDefault="00175971" w:rsidP="00BE21AB">
            <w:pPr>
              <w:spacing w:before="60" w:after="60" w:line="240" w:lineRule="auto"/>
              <w:jc w:val="center"/>
              <w:rPr>
                <w:ins w:id="2843" w:author="Gert Morlion" w:date="2024-08-26T14:06:00Z"/>
                <w:rFonts w:cs="Arial"/>
                <w:b/>
                <w:bCs/>
                <w:sz w:val="16"/>
                <w:szCs w:val="16"/>
                <w:lang w:eastAsia="en-US"/>
              </w:rPr>
            </w:pPr>
            <w:ins w:id="2844"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7777777" w:rsidR="00175971" w:rsidRPr="003440C2" w:rsidRDefault="00175971" w:rsidP="00BE21AB">
            <w:pPr>
              <w:spacing w:before="60" w:after="60" w:line="240" w:lineRule="auto"/>
              <w:jc w:val="left"/>
              <w:rPr>
                <w:ins w:id="2845" w:author="Gert Morlion" w:date="2024-08-26T14:06:00Z"/>
                <w:rFonts w:cs="Arial"/>
                <w:sz w:val="16"/>
                <w:szCs w:val="16"/>
              </w:rPr>
            </w:pPr>
            <w:ins w:id="2846" w:author="Gert Morlion" w:date="2024-08-26T14:06: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C368DF5" w14:textId="77777777" w:rsidR="00175971" w:rsidRDefault="00175971" w:rsidP="00BE21AB">
            <w:pPr>
              <w:spacing w:before="60" w:after="60" w:line="240" w:lineRule="auto"/>
              <w:jc w:val="left"/>
              <w:rPr>
                <w:ins w:id="2847" w:author="Gert Morlion" w:date="2024-08-26T14:06:00Z"/>
                <w:rFonts w:cs="Arial"/>
                <w:sz w:val="16"/>
                <w:szCs w:val="16"/>
              </w:rPr>
            </w:pPr>
            <w:ins w:id="2848" w:author="Gert Morlion" w:date="2024-08-26T14:06:00Z">
              <w:r w:rsidRPr="003440C2">
                <w:rPr>
                  <w:rFonts w:cs="Arial"/>
                  <w:sz w:val="16"/>
                  <w:szCs w:val="16"/>
                </w:rPr>
                <w:t>A dataset may be replaced by 1 or more datasets</w:t>
              </w:r>
            </w:ins>
          </w:p>
          <w:p w14:paraId="33F0CCB1" w14:textId="77777777" w:rsidR="00175971" w:rsidRPr="003440C2" w:rsidRDefault="00175971" w:rsidP="00BE21AB">
            <w:pPr>
              <w:spacing w:before="60" w:after="60" w:line="240" w:lineRule="auto"/>
              <w:jc w:val="left"/>
              <w:rPr>
                <w:ins w:id="2849" w:author="Gert Morlion" w:date="2024-08-26T14:06:00Z"/>
                <w:rFonts w:cs="Arial"/>
                <w:sz w:val="16"/>
                <w:szCs w:val="16"/>
              </w:rPr>
            </w:pPr>
            <w:ins w:id="2850" w:author="Gert Morlion" w:date="2024-08-26T14:06:00Z">
              <w:r>
                <w:rPr>
                  <w:rFonts w:cs="Arial"/>
                  <w:sz w:val="16"/>
                  <w:szCs w:val="16"/>
                </w:rPr>
                <w:t>See Note 2</w:t>
              </w:r>
            </w:ins>
          </w:p>
        </w:tc>
      </w:tr>
      <w:tr w:rsidR="00175971" w:rsidRPr="003440C2" w14:paraId="01947919" w14:textId="77777777" w:rsidTr="00BE21AB">
        <w:trPr>
          <w:cantSplit/>
          <w:ins w:id="285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77777777" w:rsidR="00175971" w:rsidRPr="003440C2" w:rsidRDefault="00175971" w:rsidP="00BE21AB">
            <w:pPr>
              <w:spacing w:before="60" w:after="60" w:line="240" w:lineRule="auto"/>
              <w:jc w:val="left"/>
              <w:rPr>
                <w:ins w:id="2852" w:author="Gert Morlion" w:date="2024-08-26T14:06:00Z"/>
                <w:rFonts w:cs="Arial"/>
                <w:sz w:val="16"/>
                <w:szCs w:val="16"/>
              </w:rPr>
            </w:pPr>
            <w:ins w:id="2853" w:author="Gert Morlion" w:date="2024-08-26T14:06: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77777777" w:rsidR="00175971" w:rsidRPr="003440C2" w:rsidRDefault="00175971" w:rsidP="00BE21AB">
            <w:pPr>
              <w:spacing w:before="60" w:after="60" w:line="240" w:lineRule="auto"/>
              <w:jc w:val="left"/>
              <w:rPr>
                <w:ins w:id="2854" w:author="Gert Morlion" w:date="2024-08-26T14:06:00Z"/>
                <w:rFonts w:cs="Arial"/>
                <w:sz w:val="16"/>
                <w:szCs w:val="16"/>
              </w:rPr>
            </w:pPr>
            <w:ins w:id="2855" w:author="Gert Morlion" w:date="2024-08-26T14:06: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77777777" w:rsidR="00175971" w:rsidRPr="003440C2" w:rsidRDefault="00175971" w:rsidP="00BE21AB">
            <w:pPr>
              <w:spacing w:before="60" w:after="60" w:line="240" w:lineRule="auto"/>
              <w:jc w:val="center"/>
              <w:rPr>
                <w:ins w:id="2856" w:author="Gert Morlion" w:date="2024-08-26T14:06:00Z"/>
                <w:rFonts w:cs="Arial"/>
                <w:b/>
                <w:bCs/>
                <w:sz w:val="16"/>
                <w:szCs w:val="16"/>
                <w:lang w:eastAsia="en-US"/>
              </w:rPr>
            </w:pPr>
            <w:ins w:id="2857" w:author="Gert Morlion" w:date="2024-08-26T14:06: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77777777" w:rsidR="00175971" w:rsidRPr="003440C2" w:rsidRDefault="00175971" w:rsidP="00BE21AB">
            <w:pPr>
              <w:spacing w:before="60" w:after="60" w:line="240" w:lineRule="auto"/>
              <w:jc w:val="left"/>
              <w:rPr>
                <w:ins w:id="2858" w:author="Gert Morlion" w:date="2024-08-26T14:06:00Z"/>
                <w:rFonts w:cs="Arial"/>
                <w:sz w:val="16"/>
                <w:szCs w:val="16"/>
              </w:rPr>
            </w:pPr>
            <w:ins w:id="2859" w:author="Gert Morlion" w:date="2024-08-26T14:06: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77777777" w:rsidR="00175971" w:rsidRPr="003440C2" w:rsidRDefault="00175971" w:rsidP="00BE21AB">
            <w:pPr>
              <w:spacing w:before="60" w:after="60" w:line="240" w:lineRule="auto"/>
              <w:jc w:val="left"/>
              <w:rPr>
                <w:ins w:id="2860" w:author="Gert Morlion" w:date="2024-08-26T14:06:00Z"/>
                <w:rFonts w:cs="Arial"/>
                <w:sz w:val="16"/>
                <w:szCs w:val="16"/>
              </w:rPr>
            </w:pPr>
            <w:ins w:id="2861" w:author="Gert Morlion" w:date="2024-08-26T14:06: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175971" w:rsidRPr="003440C2" w14:paraId="47A648D2" w14:textId="77777777" w:rsidTr="00BE21AB">
        <w:trPr>
          <w:cantSplit/>
          <w:ins w:id="28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77777777" w:rsidR="00175971" w:rsidRPr="003440C2" w:rsidRDefault="00175971" w:rsidP="00BE21AB">
            <w:pPr>
              <w:spacing w:before="60" w:after="60" w:line="240" w:lineRule="auto"/>
              <w:jc w:val="left"/>
              <w:rPr>
                <w:ins w:id="2863" w:author="Gert Morlion" w:date="2024-08-26T14:06:00Z"/>
                <w:rFonts w:cs="Arial"/>
                <w:sz w:val="16"/>
                <w:szCs w:val="16"/>
              </w:rPr>
            </w:pPr>
            <w:ins w:id="2864" w:author="Gert Morlion" w:date="2024-08-26T14:06: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77777777" w:rsidR="00175971" w:rsidRPr="003440C2" w:rsidRDefault="00175971" w:rsidP="00BE21AB">
            <w:pPr>
              <w:spacing w:before="60" w:after="60" w:line="240" w:lineRule="auto"/>
              <w:jc w:val="left"/>
              <w:rPr>
                <w:ins w:id="2865" w:author="Gert Morlion" w:date="2024-08-26T14:06:00Z"/>
                <w:rFonts w:cs="Arial"/>
                <w:sz w:val="16"/>
                <w:szCs w:val="16"/>
              </w:rPr>
            </w:pPr>
            <w:ins w:id="2866" w:author="Gert Morlion" w:date="2024-08-26T14:06: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77777777" w:rsidR="00175971" w:rsidRPr="003440C2" w:rsidRDefault="00175971" w:rsidP="00BE21AB">
            <w:pPr>
              <w:spacing w:before="60" w:after="60" w:line="240" w:lineRule="auto"/>
              <w:jc w:val="center"/>
              <w:rPr>
                <w:ins w:id="2867" w:author="Gert Morlion" w:date="2024-08-26T14:06:00Z"/>
                <w:rFonts w:cs="Arial"/>
                <w:b/>
                <w:bCs/>
                <w:sz w:val="16"/>
                <w:szCs w:val="16"/>
                <w:lang w:eastAsia="en-US"/>
              </w:rPr>
            </w:pPr>
            <w:ins w:id="2868"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77777777" w:rsidR="00175971" w:rsidRPr="003440C2" w:rsidRDefault="00175971" w:rsidP="00BE21AB">
            <w:pPr>
              <w:spacing w:before="60" w:after="60" w:line="240" w:lineRule="auto"/>
              <w:jc w:val="left"/>
              <w:rPr>
                <w:ins w:id="2869" w:author="Gert Morlion" w:date="2024-08-26T14:06:00Z"/>
                <w:rFonts w:cs="Arial"/>
                <w:sz w:val="16"/>
                <w:szCs w:val="16"/>
              </w:rPr>
            </w:pPr>
            <w:ins w:id="2870" w:author="Gert Morlion" w:date="2024-08-26T14:06: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3DFC4D" w14:textId="77777777" w:rsidR="00175971" w:rsidRPr="00E77DEE" w:rsidRDefault="00175971" w:rsidP="00BE21AB">
            <w:pPr>
              <w:snapToGrid w:val="0"/>
              <w:spacing w:before="60" w:after="60" w:line="240" w:lineRule="auto"/>
              <w:jc w:val="left"/>
              <w:rPr>
                <w:ins w:id="2871" w:author="Gert Morlion" w:date="2024-08-26T14:06:00Z"/>
                <w:sz w:val="16"/>
                <w:szCs w:val="16"/>
              </w:rPr>
            </w:pPr>
            <w:ins w:id="2872" w:author="Gert Morlion" w:date="2024-08-26T14:06: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77777777" w:rsidR="00175971" w:rsidRPr="003440C2" w:rsidRDefault="00175971" w:rsidP="00BE21AB">
            <w:pPr>
              <w:spacing w:before="60" w:after="60" w:line="240" w:lineRule="auto"/>
              <w:jc w:val="left"/>
              <w:rPr>
                <w:ins w:id="2873" w:author="Gert Morlion" w:date="2024-08-26T14:06:00Z"/>
                <w:rFonts w:cs="Arial"/>
                <w:sz w:val="16"/>
                <w:szCs w:val="16"/>
              </w:rPr>
            </w:pPr>
            <w:ins w:id="2874" w:author="Gert Morlion" w:date="2024-08-26T14:06: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2875" w:author="Gert Morlion" w:date="2024-08-26T14:06:00Z"/>
        </w:rPr>
      </w:pPr>
    </w:p>
    <w:p w14:paraId="4C13A9E4" w14:textId="77777777" w:rsidR="00175971" w:rsidRDefault="00175971" w:rsidP="00175971">
      <w:pPr>
        <w:spacing w:after="120" w:line="240" w:lineRule="auto"/>
        <w:rPr>
          <w:ins w:id="2876" w:author="Gert Morlion" w:date="2024-08-26T14:06:00Z"/>
        </w:rPr>
      </w:pPr>
      <w:commentRangeStart w:id="2877"/>
      <w:ins w:id="2878"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&lt;XC:description&gt;;GB5DNABH;&lt;/XC:description&gt; and for more than one equivalent S-57 ENC: &lt;XC:description&gt;;NL4NZ110;NL5WS130;&lt;/XC:description&gt;</w:t>
        </w:r>
        <w:r>
          <w:t>.</w:t>
        </w:r>
        <w:r w:rsidRPr="00FE61B1">
          <w:t xml:space="preserve"> If the mapping is partial, a “p” should be included at the end of the S-57 dataset name, </w:t>
        </w:r>
        <w:r>
          <w:t>for example</w:t>
        </w:r>
        <w:r w:rsidRPr="00FE61B1">
          <w:t xml:space="preserve">  &lt;XC:description&gt;;GB5DNABHp;&lt;/XC:description&gt;. There may be scenarios for non-ECDIS use only, where S-101 ENCs are produced without equivalent S-57 ENCs</w:t>
        </w:r>
        <w:r>
          <w:t>;</w:t>
        </w:r>
        <w:r w:rsidRPr="00FE61B1">
          <w:t xml:space="preserve"> this </w:t>
        </w:r>
        <w:r>
          <w:t>should</w:t>
        </w:r>
        <w:r w:rsidRPr="00FE61B1">
          <w:t xml:space="preserve"> be shown using an “n” as &lt;XC:description&gt;;n;&lt;/XC:description&gt;</w:t>
        </w:r>
        <w:commentRangeEnd w:id="2877"/>
        <w:r>
          <w:rPr>
            <w:rStyle w:val="Verwijzingopmerking"/>
          </w:rPr>
          <w:commentReference w:id="2877"/>
        </w:r>
      </w:ins>
    </w:p>
    <w:p w14:paraId="562D28B3" w14:textId="77777777" w:rsidR="00240D52" w:rsidRDefault="00240D52" w:rsidP="00240D52">
      <w:pPr>
        <w:spacing w:after="120" w:line="240" w:lineRule="auto"/>
        <w:rPr>
          <w:ins w:id="2879" w:author="Gert Morlion" w:date="2024-08-26T14:06:00Z"/>
        </w:rPr>
      </w:pPr>
      <w:ins w:id="2880"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03308FC1" w14:textId="77777777" w:rsidR="00240D52" w:rsidRPr="00175971" w:rsidRDefault="00240D52" w:rsidP="00175971"/>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05396467" w14:textId="77777777" w:rsidTr="00E27500">
        <w:trPr>
          <w:cantSplit/>
          <w:trHeight w:val="310"/>
          <w:tblHeader/>
        </w:trPr>
        <w:tc>
          <w:tcPr>
            <w:tcW w:w="1086" w:type="pct"/>
            <w:tcBorders>
              <w:top w:val="single" w:sz="4" w:space="0" w:color="auto"/>
              <w:left w:val="single" w:sz="4" w:space="0" w:color="auto"/>
              <w:bottom w:val="single" w:sz="8" w:space="0" w:color="000000"/>
              <w:right w:val="single" w:sz="4" w:space="0" w:color="auto"/>
            </w:tcBorders>
            <w:shd w:val="clear" w:color="auto" w:fill="auto"/>
            <w:vAlign w:val="center"/>
          </w:tcPr>
          <w:p w14:paraId="67A978CF" w14:textId="48CC3EC6" w:rsidR="00453023" w:rsidRPr="00D22CCD" w:rsidRDefault="007260E2" w:rsidP="00212271">
            <w:pPr>
              <w:pStyle w:val="Geenafstand"/>
              <w:rPr>
                <w:sz w:val="16"/>
                <w:szCs w:val="16"/>
                <w:lang w:eastAsia="en-US"/>
              </w:rPr>
            </w:pPr>
            <w:del w:id="2881" w:author="Gert Morlion" w:date="2024-08-26T14:06:00Z" w16du:dateUtc="2024-08-26T12:06:00Z">
              <w:r w:rsidRPr="00D22CCD" w:rsidDel="00175971">
                <w:rPr>
                  <w:sz w:val="16"/>
                  <w:szCs w:val="16"/>
                  <w:lang w:eastAsia="en-US"/>
                </w:rPr>
                <w:delText>Name</w:delText>
              </w:r>
            </w:del>
          </w:p>
        </w:tc>
        <w:tc>
          <w:tcPr>
            <w:tcW w:w="538" w:type="pct"/>
            <w:tcBorders>
              <w:top w:val="single" w:sz="8" w:space="0" w:color="000000"/>
              <w:left w:val="nil"/>
              <w:bottom w:val="single" w:sz="8" w:space="0" w:color="000000"/>
              <w:right w:val="single" w:sz="4" w:space="0" w:color="auto"/>
            </w:tcBorders>
            <w:shd w:val="clear" w:color="auto" w:fill="auto"/>
            <w:vAlign w:val="center"/>
          </w:tcPr>
          <w:p w14:paraId="6B8C8665" w14:textId="1D6863E0" w:rsidR="00453023" w:rsidRPr="00D22CCD" w:rsidRDefault="007260E2" w:rsidP="002C6683">
            <w:pPr>
              <w:pStyle w:val="Geenafstand"/>
              <w:jc w:val="center"/>
              <w:rPr>
                <w:sz w:val="16"/>
                <w:szCs w:val="16"/>
                <w:lang w:eastAsia="en-US"/>
              </w:rPr>
            </w:pPr>
            <w:del w:id="2882" w:author="Gert Morlion" w:date="2024-08-26T14:06:00Z" w16du:dateUtc="2024-08-26T12:06:00Z">
              <w:r w:rsidRPr="00D22CCD" w:rsidDel="00175971">
                <w:rPr>
                  <w:sz w:val="16"/>
                  <w:szCs w:val="16"/>
                  <w:lang w:eastAsia="en-US"/>
                </w:rPr>
                <w:delText>Multiplity</w:delText>
              </w:r>
            </w:del>
          </w:p>
        </w:tc>
        <w:tc>
          <w:tcPr>
            <w:tcW w:w="661" w:type="pct"/>
            <w:tcBorders>
              <w:top w:val="single" w:sz="4" w:space="0" w:color="auto"/>
              <w:left w:val="single" w:sz="4" w:space="0" w:color="auto"/>
              <w:bottom w:val="single" w:sz="8" w:space="0" w:color="000000"/>
              <w:right w:val="single" w:sz="4" w:space="0" w:color="auto"/>
            </w:tcBorders>
            <w:vAlign w:val="center"/>
          </w:tcPr>
          <w:p w14:paraId="090CD1CC" w14:textId="050B4BD2" w:rsidR="00453023" w:rsidRPr="00D22CCD" w:rsidRDefault="007260E2" w:rsidP="00212271">
            <w:pPr>
              <w:pStyle w:val="Geenafstand"/>
              <w:rPr>
                <w:sz w:val="16"/>
                <w:szCs w:val="16"/>
                <w:lang w:eastAsia="en-US"/>
              </w:rPr>
            </w:pPr>
            <w:del w:id="2883" w:author="Gert Morlion" w:date="2024-08-26T14:06:00Z" w16du:dateUtc="2024-08-26T12:06:00Z">
              <w:r w:rsidRPr="00D22CCD" w:rsidDel="00175971">
                <w:rPr>
                  <w:sz w:val="16"/>
                  <w:szCs w:val="16"/>
                  <w:lang w:eastAsia="en-US"/>
                </w:rPr>
                <w:delText>Value</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BD93163" w14:textId="296AE621" w:rsidR="00453023" w:rsidRPr="00D22CCD" w:rsidRDefault="007260E2" w:rsidP="00212271">
            <w:pPr>
              <w:pStyle w:val="Geenafstand"/>
              <w:rPr>
                <w:sz w:val="16"/>
                <w:szCs w:val="16"/>
                <w:lang w:eastAsia="en-US"/>
              </w:rPr>
            </w:pPr>
            <w:del w:id="2884" w:author="Gert Morlion" w:date="2024-08-26T14:06:00Z" w16du:dateUtc="2024-08-26T12:06:00Z">
              <w:r w:rsidRPr="00D22CCD" w:rsidDel="00175971">
                <w:rPr>
                  <w:sz w:val="16"/>
                  <w:szCs w:val="16"/>
                  <w:lang w:eastAsia="en-US"/>
                </w:rPr>
                <w:delText>Type</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648783B" w14:textId="04E03C03" w:rsidR="00453023" w:rsidRPr="00D22CCD" w:rsidRDefault="007260E2" w:rsidP="00212271">
            <w:pPr>
              <w:pStyle w:val="Geenafstand"/>
              <w:rPr>
                <w:sz w:val="16"/>
                <w:szCs w:val="16"/>
                <w:lang w:eastAsia="en-US"/>
              </w:rPr>
            </w:pPr>
            <w:del w:id="2885" w:author="Gert Morlion" w:date="2024-08-26T14:06:00Z" w16du:dateUtc="2024-08-26T12:06:00Z">
              <w:r w:rsidRPr="00D22CCD" w:rsidDel="00175971">
                <w:rPr>
                  <w:sz w:val="16"/>
                  <w:szCs w:val="16"/>
                  <w:lang w:eastAsia="en-US"/>
                </w:rPr>
                <w:delText>Remarks</w:delText>
              </w:r>
            </w:del>
          </w:p>
        </w:tc>
      </w:tr>
      <w:tr w:rsidR="00453023" w:rsidRPr="00D22CCD" w14:paraId="1EA9C7FF" w14:textId="77777777" w:rsidTr="00E27500">
        <w:trPr>
          <w:trHeight w:val="9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5CD654A" w14:textId="40A7CBB5" w:rsidR="00453023" w:rsidRPr="00D22CCD" w:rsidRDefault="007260E2" w:rsidP="00212271">
            <w:pPr>
              <w:pStyle w:val="Geenafstand"/>
              <w:rPr>
                <w:sz w:val="16"/>
                <w:szCs w:val="16"/>
                <w:lang w:eastAsia="en-US"/>
              </w:rPr>
            </w:pPr>
            <w:del w:id="2886" w:author="Gert Morlion" w:date="2024-08-26T14:06:00Z" w16du:dateUtc="2024-08-26T12:06:00Z">
              <w:r w:rsidRPr="00D22CCD" w:rsidDel="00175971">
                <w:rPr>
                  <w:sz w:val="16"/>
                  <w:szCs w:val="16"/>
                  <w:lang w:eastAsia="en-US"/>
                </w:rPr>
                <w:delText>S</w:delText>
              </w:r>
              <w:r w:rsidR="00212271" w:rsidRPr="00D22CCD" w:rsidDel="00175971">
                <w:rPr>
                  <w:sz w:val="16"/>
                  <w:szCs w:val="16"/>
                  <w:lang w:eastAsia="en-US"/>
                </w:rPr>
                <w:delText>100</w:delText>
              </w:r>
              <w:r w:rsidRPr="00D22CCD" w:rsidDel="00175971">
                <w:rPr>
                  <w:sz w:val="16"/>
                  <w:szCs w:val="16"/>
                  <w:lang w:eastAsia="en-US"/>
                </w:rPr>
                <w:delText>_DatasetDiscoveryMetadata</w:delText>
              </w:r>
            </w:del>
          </w:p>
        </w:tc>
        <w:tc>
          <w:tcPr>
            <w:tcW w:w="538" w:type="pct"/>
            <w:tcBorders>
              <w:top w:val="single" w:sz="8" w:space="0" w:color="000000"/>
              <w:left w:val="nil"/>
              <w:bottom w:val="single" w:sz="8" w:space="0" w:color="000000"/>
              <w:right w:val="single" w:sz="4" w:space="0" w:color="auto"/>
            </w:tcBorders>
            <w:shd w:val="clear" w:color="auto" w:fill="auto"/>
          </w:tcPr>
          <w:p w14:paraId="33B37F42" w14:textId="555F28CF" w:rsidR="00453023" w:rsidRPr="00D22CCD" w:rsidRDefault="007260E2" w:rsidP="002C6683">
            <w:pPr>
              <w:pStyle w:val="Geenafstand"/>
              <w:jc w:val="center"/>
              <w:rPr>
                <w:sz w:val="16"/>
                <w:szCs w:val="16"/>
                <w:lang w:eastAsia="en-US"/>
              </w:rPr>
            </w:pPr>
            <w:del w:id="2887" w:author="Gert Morlion" w:date="2024-08-26T14:06:00Z" w16du:dateUtc="2024-08-26T12:06:00Z">
              <w:r w:rsidRPr="00D22CCD" w:rsidDel="00175971">
                <w:rPr>
                  <w:sz w:val="16"/>
                  <w:szCs w:val="16"/>
                  <w:lang w:eastAsia="en-US"/>
                </w:rPr>
                <w:delText>-</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825C35F"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C4D66D" w14:textId="0340508F" w:rsidR="00453023" w:rsidRPr="00D22CCD" w:rsidRDefault="007260E2" w:rsidP="00212271">
            <w:pPr>
              <w:pStyle w:val="Geenafstand"/>
              <w:rPr>
                <w:sz w:val="16"/>
                <w:szCs w:val="16"/>
                <w:lang w:eastAsia="en-US"/>
              </w:rPr>
            </w:pPr>
            <w:del w:id="2888" w:author="Gert Morlion" w:date="2024-08-26T14:06:00Z" w16du:dateUtc="2024-08-26T12:06:00Z">
              <w:r w:rsidRPr="00D22CCD" w:rsidDel="00175971">
                <w:rPr>
                  <w:sz w:val="16"/>
                  <w:szCs w:val="16"/>
                  <w:lang w:eastAsia="en-US"/>
                </w:rPr>
                <w:delText>-</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62CEF1" w14:textId="544C03F2" w:rsidR="00453023" w:rsidRPr="00D22CCD" w:rsidRDefault="007260E2" w:rsidP="00212271">
            <w:pPr>
              <w:pStyle w:val="Geenafstand"/>
              <w:rPr>
                <w:sz w:val="16"/>
                <w:szCs w:val="16"/>
                <w:lang w:eastAsia="en-US"/>
              </w:rPr>
            </w:pPr>
            <w:del w:id="2889" w:author="Gert Morlion" w:date="2024-08-26T14:06:00Z" w16du:dateUtc="2024-08-26T12:06:00Z">
              <w:r w:rsidRPr="00D22CCD" w:rsidDel="00175971">
                <w:rPr>
                  <w:sz w:val="16"/>
                  <w:szCs w:val="16"/>
                  <w:lang w:eastAsia="en-US"/>
                </w:rPr>
                <w:delText>-</w:delText>
              </w:r>
            </w:del>
          </w:p>
        </w:tc>
      </w:tr>
      <w:tr w:rsidR="00453023" w:rsidRPr="00D22CCD" w14:paraId="59FA05FC" w14:textId="77777777" w:rsidTr="00E27500">
        <w:trPr>
          <w:trHeight w:val="3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26A504F" w14:textId="01177AD9" w:rsidR="00453023" w:rsidRPr="00D22CCD" w:rsidRDefault="007260E2" w:rsidP="00212271">
            <w:pPr>
              <w:pStyle w:val="Geenafstand"/>
              <w:rPr>
                <w:sz w:val="16"/>
                <w:szCs w:val="16"/>
                <w:lang w:eastAsia="en-US"/>
              </w:rPr>
            </w:pPr>
            <w:del w:id="2890" w:author="Gert Morlion" w:date="2024-08-26T14:06:00Z" w16du:dateUtc="2024-08-26T12:06:00Z">
              <w:r w:rsidRPr="00D22CCD" w:rsidDel="00175971">
                <w:rPr>
                  <w:sz w:val="16"/>
                  <w:szCs w:val="16"/>
                  <w:lang w:eastAsia="en-US"/>
                </w:rPr>
                <w:delText>fileName</w:delText>
              </w:r>
            </w:del>
          </w:p>
        </w:tc>
        <w:tc>
          <w:tcPr>
            <w:tcW w:w="538" w:type="pct"/>
            <w:tcBorders>
              <w:top w:val="single" w:sz="8" w:space="0" w:color="000000"/>
              <w:left w:val="nil"/>
              <w:bottom w:val="single" w:sz="8" w:space="0" w:color="000000"/>
              <w:right w:val="single" w:sz="4" w:space="0" w:color="auto"/>
            </w:tcBorders>
            <w:shd w:val="clear" w:color="auto" w:fill="auto"/>
          </w:tcPr>
          <w:p w14:paraId="7397DC42" w14:textId="0C78606A" w:rsidR="00453023" w:rsidRPr="00D22CCD" w:rsidRDefault="007260E2" w:rsidP="002C6683">
            <w:pPr>
              <w:pStyle w:val="Geenafstand"/>
              <w:jc w:val="center"/>
              <w:rPr>
                <w:sz w:val="16"/>
                <w:szCs w:val="16"/>
                <w:lang w:eastAsia="en-US"/>
              </w:rPr>
            </w:pPr>
            <w:del w:id="2891"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E9D008"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BDE86B7" w14:textId="0272E2ED" w:rsidR="00453023" w:rsidRPr="00D22CCD" w:rsidRDefault="007260E2" w:rsidP="00212271">
            <w:pPr>
              <w:pStyle w:val="Geenafstand"/>
              <w:rPr>
                <w:sz w:val="16"/>
                <w:szCs w:val="16"/>
                <w:lang w:eastAsia="en-US"/>
              </w:rPr>
            </w:pPr>
            <w:del w:id="2892"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2E30316" w14:textId="003EC0B0" w:rsidR="00453023" w:rsidRPr="00D22CCD" w:rsidRDefault="007260E2" w:rsidP="00212271">
            <w:pPr>
              <w:pStyle w:val="Geenafstand"/>
              <w:rPr>
                <w:sz w:val="16"/>
                <w:szCs w:val="16"/>
                <w:lang w:eastAsia="en-US"/>
              </w:rPr>
            </w:pPr>
            <w:del w:id="2893" w:author="Gert Morlion" w:date="2024-08-26T14:06:00Z" w16du:dateUtc="2024-08-26T12:06:00Z">
              <w:r w:rsidRPr="00D22CCD" w:rsidDel="00175971">
                <w:rPr>
                  <w:sz w:val="16"/>
                  <w:szCs w:val="16"/>
                  <w:lang w:eastAsia="en-US"/>
                </w:rPr>
                <w:delText>Dataset file name</w:delText>
              </w:r>
            </w:del>
          </w:p>
        </w:tc>
      </w:tr>
      <w:tr w:rsidR="00453023" w:rsidRPr="00D22CCD" w14:paraId="0F2C4829" w14:textId="77777777" w:rsidTr="00E27500">
        <w:trPr>
          <w:trHeight w:val="659"/>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7C467B8" w14:textId="77C1735C" w:rsidR="00453023" w:rsidRPr="00D22CCD" w:rsidRDefault="007260E2" w:rsidP="00212271">
            <w:pPr>
              <w:pStyle w:val="Geenafstand"/>
              <w:rPr>
                <w:sz w:val="16"/>
                <w:szCs w:val="16"/>
                <w:lang w:eastAsia="en-US"/>
              </w:rPr>
            </w:pPr>
            <w:del w:id="2894" w:author="Gert Morlion" w:date="2024-08-26T14:06:00Z" w16du:dateUtc="2024-08-26T12:06:00Z">
              <w:r w:rsidRPr="00D22CCD" w:rsidDel="00175971">
                <w:rPr>
                  <w:sz w:val="16"/>
                  <w:szCs w:val="16"/>
                  <w:lang w:eastAsia="en-US"/>
                </w:rPr>
                <w:delText>filePath</w:delText>
              </w:r>
            </w:del>
          </w:p>
        </w:tc>
        <w:tc>
          <w:tcPr>
            <w:tcW w:w="538" w:type="pct"/>
            <w:tcBorders>
              <w:top w:val="single" w:sz="8" w:space="0" w:color="000000"/>
              <w:left w:val="nil"/>
              <w:bottom w:val="single" w:sz="8" w:space="0" w:color="000000"/>
              <w:right w:val="single" w:sz="4" w:space="0" w:color="auto"/>
            </w:tcBorders>
            <w:shd w:val="clear" w:color="auto" w:fill="auto"/>
          </w:tcPr>
          <w:p w14:paraId="74CBE026" w14:textId="7C5C309A" w:rsidR="00453023" w:rsidRPr="00D22CCD" w:rsidRDefault="007260E2" w:rsidP="002C6683">
            <w:pPr>
              <w:pStyle w:val="Geenafstand"/>
              <w:jc w:val="center"/>
              <w:rPr>
                <w:sz w:val="16"/>
                <w:szCs w:val="16"/>
                <w:lang w:eastAsia="en-US"/>
              </w:rPr>
            </w:pPr>
            <w:del w:id="2895"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C62F7A2"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BC2D600" w14:textId="7E18114A" w:rsidR="00453023" w:rsidRPr="00D22CCD" w:rsidRDefault="007260E2" w:rsidP="00212271">
            <w:pPr>
              <w:pStyle w:val="Geenafstand"/>
              <w:rPr>
                <w:sz w:val="16"/>
                <w:szCs w:val="16"/>
                <w:lang w:eastAsia="en-US"/>
              </w:rPr>
            </w:pPr>
            <w:del w:id="2896"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9870CD" w14:textId="13D2190F" w:rsidR="00453023" w:rsidRPr="00D22CCD" w:rsidRDefault="007260E2" w:rsidP="00212271">
            <w:pPr>
              <w:pStyle w:val="Geenafstand"/>
              <w:rPr>
                <w:sz w:val="16"/>
                <w:szCs w:val="16"/>
                <w:lang w:eastAsia="en-US"/>
              </w:rPr>
            </w:pPr>
            <w:del w:id="2897" w:author="Gert Morlion" w:date="2024-08-26T14:06:00Z" w16du:dateUtc="2024-08-26T12:06:00Z">
              <w:r w:rsidRPr="00D22CCD" w:rsidDel="00175971">
                <w:rPr>
                  <w:sz w:val="16"/>
                  <w:szCs w:val="16"/>
                  <w:lang w:eastAsia="en-US"/>
                </w:rPr>
                <w:delText> </w:delText>
              </w:r>
              <w:r w:rsidRPr="00D22CCD" w:rsidDel="00175971">
                <w:rPr>
                  <w:sz w:val="16"/>
                  <w:szCs w:val="16"/>
                </w:rPr>
                <w:delText xml:space="preserve">Path to the dataset file, relative to the root directory of the exchange set. The location of the dataset file after the exchange set is unpacked into directory &lt;EXCH_ROOT&gt; will be: </w:delText>
              </w:r>
              <w:r w:rsidRPr="00D22CCD" w:rsidDel="00175971">
                <w:rPr>
                  <w:sz w:val="16"/>
                  <w:szCs w:val="16"/>
                </w:rPr>
                <w:lastRenderedPageBreak/>
                <w:delText>&lt;EXCH_ROOT&gt;/&lt;filePath&gt;/&lt;fileName&gt;</w:delText>
              </w:r>
            </w:del>
          </w:p>
        </w:tc>
      </w:tr>
      <w:tr w:rsidR="00453023" w:rsidRPr="00D22CCD" w14:paraId="17CEFDF9" w14:textId="77777777" w:rsidTr="00E27500">
        <w:trPr>
          <w:trHeight w:val="1026"/>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0D8FEA6" w14:textId="235B72D0" w:rsidR="00453023" w:rsidRPr="00D22CCD" w:rsidRDefault="007260E2" w:rsidP="00212271">
            <w:pPr>
              <w:pStyle w:val="Geenafstand"/>
              <w:rPr>
                <w:sz w:val="16"/>
                <w:szCs w:val="16"/>
                <w:lang w:eastAsia="en-US"/>
              </w:rPr>
            </w:pPr>
            <w:del w:id="2898" w:author="Gert Morlion" w:date="2024-08-26T14:06:00Z" w16du:dateUtc="2024-08-26T12:06:00Z">
              <w:r w:rsidRPr="00D22CCD" w:rsidDel="00175971">
                <w:rPr>
                  <w:sz w:val="16"/>
                  <w:szCs w:val="16"/>
                  <w:lang w:eastAsia="en-US"/>
                </w:rPr>
                <w:lastRenderedPageBreak/>
                <w:delText>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0FADF129" w14:textId="25B4C7A3" w:rsidR="00453023" w:rsidRPr="00D22CCD" w:rsidRDefault="007260E2" w:rsidP="002C6683">
            <w:pPr>
              <w:pStyle w:val="Geenafstand"/>
              <w:jc w:val="center"/>
              <w:rPr>
                <w:sz w:val="16"/>
                <w:szCs w:val="16"/>
                <w:lang w:eastAsia="en-US"/>
              </w:rPr>
            </w:pPr>
            <w:del w:id="2899"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F0976FB"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2640CB" w14:textId="00D5D0B8" w:rsidR="00453023" w:rsidRPr="00D22CCD" w:rsidRDefault="007260E2" w:rsidP="00212271">
            <w:pPr>
              <w:pStyle w:val="Geenafstand"/>
              <w:rPr>
                <w:sz w:val="16"/>
                <w:szCs w:val="16"/>
                <w:lang w:eastAsia="en-US"/>
              </w:rPr>
            </w:pPr>
            <w:del w:id="2900"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B907BC5" w14:textId="1B079CB0" w:rsidR="00453023" w:rsidRPr="00D22CCD" w:rsidDel="00175971" w:rsidRDefault="007260E2" w:rsidP="00212271">
            <w:pPr>
              <w:pStyle w:val="Geenafstand"/>
              <w:rPr>
                <w:del w:id="2901" w:author="Gert Morlion" w:date="2024-08-26T14:06:00Z" w16du:dateUtc="2024-08-26T12:06:00Z"/>
                <w:sz w:val="16"/>
                <w:szCs w:val="16"/>
                <w:lang w:eastAsia="en-US"/>
              </w:rPr>
            </w:pPr>
            <w:del w:id="2902" w:author="Gert Morlion" w:date="2024-08-26T14:06:00Z" w16du:dateUtc="2024-08-26T12:06:00Z">
              <w:r w:rsidRPr="00D22CCD" w:rsidDel="00175971">
                <w:rPr>
                  <w:sz w:val="16"/>
                  <w:szCs w:val="16"/>
                  <w:lang w:eastAsia="en-US"/>
                </w:rPr>
                <w:delText>Short description of the area covered by dataset harbour or port name, between two named locations etc.</w:delText>
              </w:r>
            </w:del>
          </w:p>
          <w:p w14:paraId="50E90E1B" w14:textId="0E12C32A" w:rsidR="00453023" w:rsidRPr="00D22CCD" w:rsidRDefault="007260E2" w:rsidP="00212271">
            <w:pPr>
              <w:pStyle w:val="Geenafstand"/>
              <w:rPr>
                <w:sz w:val="16"/>
                <w:szCs w:val="16"/>
                <w:lang w:eastAsia="en-US"/>
              </w:rPr>
            </w:pPr>
            <w:del w:id="2903" w:author="Gert Morlion" w:date="2024-08-26T14:06:00Z" w16du:dateUtc="2024-08-26T12:06:00Z">
              <w:r w:rsidRPr="00D22CCD" w:rsidDel="00175971">
                <w:rPr>
                  <w:sz w:val="16"/>
                  <w:szCs w:val="16"/>
                  <w:lang w:eastAsia="en-US"/>
                </w:rPr>
                <w:delText>NATIONAL LANGUAGE enabled</w:delText>
              </w:r>
            </w:del>
          </w:p>
        </w:tc>
      </w:tr>
      <w:tr w:rsidR="00453023" w:rsidRPr="00D22CCD" w14:paraId="73CFB27B" w14:textId="77777777" w:rsidTr="00E27500">
        <w:trPr>
          <w:trHeight w:val="350"/>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7AF1FCF7" w14:textId="033E7BC5" w:rsidR="00453023" w:rsidRPr="00D22CCD" w:rsidRDefault="007260E2" w:rsidP="00212271">
            <w:pPr>
              <w:pStyle w:val="Geenafstand"/>
              <w:rPr>
                <w:sz w:val="16"/>
                <w:szCs w:val="16"/>
                <w:lang w:eastAsia="en-US"/>
              </w:rPr>
            </w:pPr>
            <w:del w:id="2904" w:author="Gert Morlion" w:date="2024-08-26T14:06:00Z" w16du:dateUtc="2024-08-26T12:06:00Z">
              <w:r w:rsidRPr="00D22CCD" w:rsidDel="00175971">
                <w:rPr>
                  <w:sz w:val="16"/>
                  <w:szCs w:val="16"/>
                  <w:lang w:eastAsia="en-US"/>
                </w:rPr>
                <w:delText>dataProtection</w:delText>
              </w:r>
            </w:del>
          </w:p>
        </w:tc>
        <w:tc>
          <w:tcPr>
            <w:tcW w:w="538" w:type="pct"/>
            <w:tcBorders>
              <w:top w:val="single" w:sz="8" w:space="0" w:color="000000"/>
              <w:left w:val="nil"/>
              <w:bottom w:val="single" w:sz="4" w:space="0" w:color="auto"/>
              <w:right w:val="single" w:sz="4" w:space="0" w:color="auto"/>
            </w:tcBorders>
            <w:shd w:val="clear" w:color="auto" w:fill="auto"/>
          </w:tcPr>
          <w:p w14:paraId="308282D2" w14:textId="7213F8D8" w:rsidR="00453023" w:rsidRPr="00D22CCD" w:rsidRDefault="007260E2" w:rsidP="002C6683">
            <w:pPr>
              <w:pStyle w:val="Geenafstand"/>
              <w:jc w:val="center"/>
              <w:rPr>
                <w:sz w:val="16"/>
                <w:szCs w:val="16"/>
                <w:lang w:eastAsia="en-US"/>
              </w:rPr>
            </w:pPr>
            <w:del w:id="2905"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19E18C21"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CC99FA8" w14:textId="2656FC26" w:rsidR="00453023" w:rsidRPr="00D22CCD" w:rsidRDefault="007260E2" w:rsidP="00212271">
            <w:pPr>
              <w:pStyle w:val="Geenafstand"/>
              <w:rPr>
                <w:sz w:val="16"/>
                <w:szCs w:val="16"/>
                <w:lang w:eastAsia="en-US"/>
              </w:rPr>
            </w:pPr>
            <w:del w:id="2906" w:author="Gert Morlion" w:date="2024-08-26T14:06:00Z" w16du:dateUtc="2024-08-26T12:06:00Z">
              <w:r w:rsidRPr="00D22CCD" w:rsidDel="00175971">
                <w:rPr>
                  <w:sz w:val="16"/>
                  <w:szCs w:val="16"/>
                  <w:lang w:eastAsia="en-US"/>
                </w:rPr>
                <w:delText>Boolean</w:delText>
              </w:r>
            </w:del>
          </w:p>
        </w:tc>
        <w:tc>
          <w:tcPr>
            <w:tcW w:w="1465"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DFEEFC8" w14:textId="53074F9B" w:rsidR="00453023" w:rsidRPr="00D22CCD" w:rsidDel="00175971" w:rsidRDefault="007260E2" w:rsidP="00212271">
            <w:pPr>
              <w:pStyle w:val="Geenafstand"/>
              <w:rPr>
                <w:del w:id="2907" w:author="Gert Morlion" w:date="2024-08-26T14:06:00Z" w16du:dateUtc="2024-08-26T12:06:00Z"/>
                <w:sz w:val="16"/>
                <w:szCs w:val="16"/>
                <w:lang w:eastAsia="en-US"/>
              </w:rPr>
            </w:pPr>
            <w:del w:id="2908" w:author="Gert Morlion" w:date="2024-08-26T14:06:00Z" w16du:dateUtc="2024-08-26T12:06:00Z">
              <w:r w:rsidRPr="00D22CCD" w:rsidDel="00175971">
                <w:rPr>
                  <w:sz w:val="16"/>
                  <w:szCs w:val="16"/>
                  <w:lang w:eastAsia="en-US"/>
                </w:rPr>
                <w:delText>True = Encrypted</w:delText>
              </w:r>
            </w:del>
          </w:p>
          <w:p w14:paraId="1841C053" w14:textId="5CDD746B" w:rsidR="00453023" w:rsidRPr="00D22CCD" w:rsidDel="00175971" w:rsidRDefault="007260E2" w:rsidP="00212271">
            <w:pPr>
              <w:pStyle w:val="Geenafstand"/>
              <w:rPr>
                <w:del w:id="2909" w:author="Gert Morlion" w:date="2024-08-26T14:06:00Z" w16du:dateUtc="2024-08-26T12:06:00Z"/>
                <w:sz w:val="16"/>
                <w:szCs w:val="16"/>
                <w:lang w:eastAsia="en-US"/>
              </w:rPr>
            </w:pPr>
            <w:del w:id="2910" w:author="Gert Morlion" w:date="2024-08-26T14:06:00Z" w16du:dateUtc="2024-08-26T12:06:00Z">
              <w:r w:rsidRPr="00D22CCD" w:rsidDel="00175971">
                <w:rPr>
                  <w:sz w:val="16"/>
                  <w:szCs w:val="16"/>
                  <w:lang w:eastAsia="en-US"/>
                </w:rPr>
                <w:delText>False = Unencrypted</w:delText>
              </w:r>
            </w:del>
          </w:p>
          <w:p w14:paraId="2D7BDC83" w14:textId="36C80B0F" w:rsidR="00212271" w:rsidRPr="00D22CCD" w:rsidDel="00175971" w:rsidRDefault="00212271" w:rsidP="00212271">
            <w:pPr>
              <w:pStyle w:val="Geenafstand"/>
              <w:rPr>
                <w:del w:id="2911" w:author="Gert Morlion" w:date="2024-08-26T14:06:00Z" w16du:dateUtc="2024-08-26T12:06:00Z"/>
                <w:sz w:val="16"/>
                <w:szCs w:val="16"/>
                <w:lang w:eastAsia="en-US"/>
              </w:rPr>
            </w:pPr>
          </w:p>
          <w:p w14:paraId="03C75573" w14:textId="11942D6F" w:rsidR="00453023" w:rsidRPr="00D22CCD" w:rsidDel="00175971" w:rsidRDefault="007260E2" w:rsidP="00212271">
            <w:pPr>
              <w:pStyle w:val="Geenafstand"/>
              <w:rPr>
                <w:del w:id="2912" w:author="Gert Morlion" w:date="2024-08-26T14:06:00Z" w16du:dateUtc="2024-08-26T12:06:00Z"/>
                <w:sz w:val="16"/>
                <w:szCs w:val="16"/>
              </w:rPr>
            </w:pPr>
            <w:del w:id="2913" w:author="Gert Morlion" w:date="2024-08-26T14:06:00Z" w16du:dateUtc="2024-08-26T12:06:00Z">
              <w:r w:rsidRPr="00D22CCD" w:rsidDel="00175971">
                <w:rPr>
                  <w:sz w:val="16"/>
                  <w:szCs w:val="16"/>
                </w:rPr>
                <w:delText>A value of True indicates the presence of encryption.  Otherwise, the value must be False</w:delText>
              </w:r>
            </w:del>
          </w:p>
          <w:p w14:paraId="1125D7AD" w14:textId="1685CEB0" w:rsidR="00212271" w:rsidRPr="00D22CCD" w:rsidRDefault="00212271" w:rsidP="00212271">
            <w:pPr>
              <w:pStyle w:val="Geenafstand"/>
              <w:rPr>
                <w:sz w:val="16"/>
                <w:szCs w:val="16"/>
                <w:lang w:eastAsia="en-US"/>
              </w:rPr>
            </w:pPr>
            <w:del w:id="2914" w:author="Gert Morlion" w:date="2024-08-26T14:06:00Z" w16du:dateUtc="2024-08-26T12:06:00Z">
              <w:r w:rsidRPr="00D22CCD" w:rsidDel="00175971">
                <w:rPr>
                  <w:sz w:val="16"/>
                  <w:szCs w:val="16"/>
                </w:rPr>
                <w:delText>0..1 multiplicity in S-100 restricted to 1 in S-401</w:delText>
              </w:r>
            </w:del>
          </w:p>
        </w:tc>
      </w:tr>
      <w:tr w:rsidR="00453023" w:rsidRPr="00D22CCD" w14:paraId="3C4F2D8F"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01FF0017" w14:textId="6321DAD9" w:rsidR="00453023" w:rsidRPr="00D22CCD" w:rsidRDefault="007260E2" w:rsidP="00212271">
            <w:pPr>
              <w:pStyle w:val="Geenafstand"/>
              <w:rPr>
                <w:sz w:val="16"/>
                <w:szCs w:val="16"/>
                <w:lang w:eastAsia="en-US"/>
              </w:rPr>
            </w:pPr>
            <w:del w:id="2915" w:author="Gert Morlion" w:date="2024-08-26T14:06:00Z" w16du:dateUtc="2024-08-26T12:06:00Z">
              <w:r w:rsidRPr="00D22CCD" w:rsidDel="00175971">
                <w:rPr>
                  <w:sz w:val="16"/>
                  <w:szCs w:val="16"/>
                  <w:lang w:eastAsia="en-US"/>
                </w:rPr>
                <w:delText>protectionScheme</w:delText>
              </w:r>
            </w:del>
          </w:p>
        </w:tc>
        <w:tc>
          <w:tcPr>
            <w:tcW w:w="538" w:type="pct"/>
            <w:tcBorders>
              <w:top w:val="single" w:sz="4" w:space="0" w:color="auto"/>
              <w:left w:val="nil"/>
              <w:bottom w:val="single" w:sz="4" w:space="0" w:color="auto"/>
              <w:right w:val="single" w:sz="4" w:space="0" w:color="auto"/>
            </w:tcBorders>
            <w:shd w:val="clear" w:color="auto" w:fill="auto"/>
          </w:tcPr>
          <w:p w14:paraId="2EB318F2" w14:textId="1279BBAF" w:rsidR="00453023" w:rsidRPr="00D22CCD" w:rsidRDefault="007260E2" w:rsidP="002C6683">
            <w:pPr>
              <w:pStyle w:val="Geenafstand"/>
              <w:jc w:val="center"/>
              <w:rPr>
                <w:sz w:val="16"/>
                <w:szCs w:val="16"/>
                <w:lang w:eastAsia="en-US"/>
              </w:rPr>
            </w:pPr>
            <w:del w:id="2916" w:author="Gert Morlion" w:date="2024-08-26T14:06:00Z" w16du:dateUtc="2024-08-26T12:06:00Z">
              <w:r w:rsidRPr="00D22CCD" w:rsidDel="00175971">
                <w:rPr>
                  <w:sz w:val="16"/>
                  <w:szCs w:val="16"/>
                  <w:lang w:eastAsia="en-US"/>
                </w:rPr>
                <w:delText>0..1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7D0C44D"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0773ED" w14:textId="7D0A62B5" w:rsidR="00453023" w:rsidRPr="00D22CCD" w:rsidRDefault="00212271" w:rsidP="00212271">
            <w:pPr>
              <w:pStyle w:val="Geenafstand"/>
              <w:rPr>
                <w:sz w:val="16"/>
                <w:szCs w:val="16"/>
                <w:lang w:eastAsia="en-US"/>
              </w:rPr>
            </w:pPr>
            <w:del w:id="2917" w:author="Gert Morlion" w:date="2024-08-26T14:06:00Z" w16du:dateUtc="2024-08-26T12:06:00Z">
              <w:r w:rsidRPr="00D22CCD" w:rsidDel="00175971">
                <w:rPr>
                  <w:sz w:val="16"/>
                  <w:szCs w:val="16"/>
                  <w:lang w:eastAsia="en-US"/>
                </w:rPr>
                <w:delText>S100_ProtectionScheme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F6F62F" w14:textId="616BBBA4" w:rsidR="00453023" w:rsidRPr="00D22CCD" w:rsidRDefault="007260E2" w:rsidP="00212271">
            <w:pPr>
              <w:pStyle w:val="Geenafstand"/>
              <w:rPr>
                <w:sz w:val="16"/>
                <w:szCs w:val="16"/>
                <w:lang w:eastAsia="en-US"/>
              </w:rPr>
            </w:pPr>
            <w:del w:id="2918" w:author="Gert Morlion" w:date="2024-08-26T14:06:00Z" w16du:dateUtc="2024-08-26T12:06:00Z">
              <w:r w:rsidRPr="00D22CCD" w:rsidDel="00175971">
                <w:rPr>
                  <w:sz w:val="16"/>
                  <w:szCs w:val="16"/>
                </w:rPr>
                <w:delText>For example,</w:delText>
              </w:r>
              <w:r w:rsidRPr="00D22CCD" w:rsidDel="00175971">
                <w:rPr>
                  <w:sz w:val="16"/>
                  <w:szCs w:val="16"/>
                  <w:lang w:eastAsia="en-US"/>
                </w:rPr>
                <w:delText xml:space="preserve"> </w:delText>
              </w:r>
              <w:r w:rsidR="00212271" w:rsidRPr="00D22CCD" w:rsidDel="00175971">
                <w:rPr>
                  <w:sz w:val="16"/>
                  <w:szCs w:val="16"/>
                  <w:lang w:eastAsia="en-US"/>
                </w:rPr>
                <w:delText>S-100</w:delText>
              </w:r>
            </w:del>
          </w:p>
        </w:tc>
      </w:tr>
      <w:tr w:rsidR="00453023" w:rsidRPr="00D22CCD" w14:paraId="23EFADB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4493A18A" w14:textId="476AD898" w:rsidR="00453023" w:rsidRPr="00D22CCD" w:rsidRDefault="007260E2" w:rsidP="00212271">
            <w:pPr>
              <w:pStyle w:val="Geenafstand"/>
              <w:rPr>
                <w:sz w:val="16"/>
                <w:szCs w:val="16"/>
                <w:lang w:eastAsia="en-US"/>
              </w:rPr>
            </w:pPr>
            <w:del w:id="2919" w:author="Gert Morlion" w:date="2024-08-26T14:06:00Z" w16du:dateUtc="2024-08-26T12:06:00Z">
              <w:r w:rsidRPr="00D22CCD" w:rsidDel="00175971">
                <w:rPr>
                  <w:sz w:val="16"/>
                  <w:szCs w:val="16"/>
                  <w:lang w:eastAsia="en-US"/>
                </w:rPr>
                <w:delText>digitalSignature</w:delText>
              </w:r>
            </w:del>
          </w:p>
        </w:tc>
        <w:tc>
          <w:tcPr>
            <w:tcW w:w="538" w:type="pct"/>
            <w:tcBorders>
              <w:top w:val="single" w:sz="4" w:space="0" w:color="auto"/>
              <w:left w:val="nil"/>
              <w:bottom w:val="single" w:sz="4" w:space="0" w:color="auto"/>
              <w:right w:val="single" w:sz="4" w:space="0" w:color="auto"/>
            </w:tcBorders>
            <w:shd w:val="clear" w:color="auto" w:fill="auto"/>
          </w:tcPr>
          <w:p w14:paraId="6EA8F5C2" w14:textId="5A63F2EA" w:rsidR="00453023" w:rsidRPr="00D22CCD" w:rsidRDefault="007260E2" w:rsidP="002C6683">
            <w:pPr>
              <w:pStyle w:val="Geenafstand"/>
              <w:jc w:val="center"/>
              <w:rPr>
                <w:sz w:val="16"/>
                <w:szCs w:val="16"/>
                <w:lang w:eastAsia="en-US"/>
              </w:rPr>
            </w:pPr>
            <w:del w:id="2920"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2E91061"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2651A6" w14:textId="58C00A9C" w:rsidR="00453023" w:rsidRPr="00D22CCD" w:rsidRDefault="00212271" w:rsidP="00212271">
            <w:pPr>
              <w:pStyle w:val="Geenafstand"/>
              <w:rPr>
                <w:sz w:val="16"/>
                <w:szCs w:val="16"/>
              </w:rPr>
            </w:pPr>
            <w:del w:id="2921" w:author="Gert Morlion" w:date="2024-08-26T14:06:00Z" w16du:dateUtc="2024-08-26T12:06:00Z">
              <w:r w:rsidRPr="00D22CCD" w:rsidDel="00175971">
                <w:rPr>
                  <w:sz w:val="16"/>
                  <w:szCs w:val="16"/>
                </w:rPr>
                <w:delText>S100_DigitalSignature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317232C" w14:textId="352C4DD5" w:rsidR="00453023" w:rsidRPr="00D22CCD" w:rsidDel="00175971" w:rsidRDefault="00212271" w:rsidP="00212271">
            <w:pPr>
              <w:pStyle w:val="Geenafstand"/>
              <w:rPr>
                <w:del w:id="2922" w:author="Gert Morlion" w:date="2024-08-26T14:06:00Z" w16du:dateUtc="2024-08-26T12:06:00Z"/>
                <w:sz w:val="16"/>
                <w:szCs w:val="16"/>
                <w:lang w:eastAsia="en-US"/>
              </w:rPr>
            </w:pPr>
            <w:del w:id="2923" w:author="Gert Morlion" w:date="2024-08-26T14:06:00Z" w16du:dateUtc="2024-08-26T12:06:00Z">
              <w:r w:rsidRPr="00D22CCD" w:rsidDel="00175971">
                <w:rPr>
                  <w:sz w:val="16"/>
                  <w:szCs w:val="16"/>
                  <w:lang w:eastAsia="en-US"/>
                </w:rPr>
                <w:delText>The valie resulting from application of digitalSignatureReference.</w:delText>
              </w:r>
            </w:del>
          </w:p>
          <w:p w14:paraId="19AD2EF8" w14:textId="0494BA69" w:rsidR="00212271" w:rsidRPr="00D22CCD" w:rsidRDefault="00212271" w:rsidP="00212271">
            <w:pPr>
              <w:pStyle w:val="Geenafstand"/>
              <w:rPr>
                <w:sz w:val="16"/>
                <w:szCs w:val="16"/>
                <w:lang w:eastAsia="en-US"/>
              </w:rPr>
            </w:pPr>
            <w:del w:id="2924" w:author="Gert Morlion" w:date="2024-08-26T14:06:00Z" w16du:dateUtc="2024-08-26T12:06:00Z">
              <w:r w:rsidRPr="00D22CCD" w:rsidDel="00175971">
                <w:rPr>
                  <w:sz w:val="16"/>
                  <w:szCs w:val="16"/>
                  <w:lang w:eastAsia="en-US"/>
                </w:rPr>
                <w:delText>Implemented as the digital signature format specified in S-100 Part 15</w:delText>
              </w:r>
            </w:del>
          </w:p>
        </w:tc>
      </w:tr>
      <w:tr w:rsidR="00453023" w:rsidRPr="00D22CCD" w14:paraId="2443076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CE84C94" w14:textId="58096F4C" w:rsidR="00453023" w:rsidRPr="00D22CCD" w:rsidRDefault="007260E2" w:rsidP="00212271">
            <w:pPr>
              <w:pStyle w:val="Geenafstand"/>
              <w:rPr>
                <w:sz w:val="16"/>
                <w:szCs w:val="16"/>
                <w:lang w:eastAsia="en-US"/>
              </w:rPr>
            </w:pPr>
            <w:del w:id="2925" w:author="Gert Morlion" w:date="2024-08-26T14:06:00Z" w16du:dateUtc="2024-08-26T12:06:00Z">
              <w:r w:rsidRPr="00D22CCD" w:rsidDel="00175971">
                <w:rPr>
                  <w:sz w:val="16"/>
                  <w:szCs w:val="16"/>
                  <w:lang w:eastAsia="en-US"/>
                </w:rPr>
                <w:delText>copyright</w:delText>
              </w:r>
            </w:del>
          </w:p>
        </w:tc>
        <w:tc>
          <w:tcPr>
            <w:tcW w:w="538" w:type="pct"/>
            <w:tcBorders>
              <w:top w:val="single" w:sz="4" w:space="0" w:color="auto"/>
              <w:left w:val="nil"/>
              <w:bottom w:val="single" w:sz="4" w:space="0" w:color="auto"/>
              <w:right w:val="single" w:sz="4" w:space="0" w:color="auto"/>
            </w:tcBorders>
            <w:shd w:val="clear" w:color="auto" w:fill="auto"/>
          </w:tcPr>
          <w:p w14:paraId="36CE9059" w14:textId="15397350" w:rsidR="00453023" w:rsidRPr="00D22CCD" w:rsidRDefault="007260E2" w:rsidP="002C6683">
            <w:pPr>
              <w:pStyle w:val="Geenafstand"/>
              <w:jc w:val="center"/>
              <w:rPr>
                <w:sz w:val="16"/>
                <w:szCs w:val="16"/>
                <w:lang w:eastAsia="en-US"/>
              </w:rPr>
            </w:pPr>
            <w:del w:id="2926" w:author="Gert Morlion" w:date="2024-08-26T14:06:00Z" w16du:dateUtc="2024-08-26T12:06:00Z">
              <w:r w:rsidRPr="00D22CCD" w:rsidDel="00175971">
                <w:rPr>
                  <w:sz w:val="16"/>
                  <w:szCs w:val="16"/>
                  <w:lang w:eastAsia="en-US"/>
                </w:rPr>
                <w:delText>0..*</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D848438"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FD122AC" w14:textId="714F95F9" w:rsidR="00453023" w:rsidRPr="00D22CCD" w:rsidRDefault="007260E2" w:rsidP="00212271">
            <w:pPr>
              <w:pStyle w:val="Geenafstand"/>
              <w:rPr>
                <w:sz w:val="16"/>
                <w:szCs w:val="16"/>
                <w:lang w:eastAsia="en-US"/>
              </w:rPr>
            </w:pPr>
            <w:del w:id="2927" w:author="Gert Morlion" w:date="2024-08-26T14:06:00Z" w16du:dateUtc="2024-08-26T12:06:00Z">
              <w:r w:rsidRPr="00D22CCD" w:rsidDel="00175971">
                <w:rPr>
                  <w:sz w:val="16"/>
                  <w:szCs w:val="16"/>
                </w:rPr>
                <w:delText>MD_LegalConstraints -&gt;MD_RestrictionCode &lt;copyright&gt; (ISO 19115</w:delText>
              </w:r>
              <w:r w:rsidR="00212271" w:rsidRPr="00D22CCD" w:rsidDel="00175971">
                <w:rPr>
                  <w:sz w:val="16"/>
                  <w:szCs w:val="16"/>
                </w:rPr>
                <w:delText>-1</w:delText>
              </w:r>
              <w:r w:rsidRPr="00D22CCD" w:rsidDel="00175971">
                <w:rPr>
                  <w:sz w:val="16"/>
                  <w:szCs w:val="16"/>
                </w:rPr>
                <w:delText>)</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52C0185" w14:textId="77777777" w:rsidR="00453023" w:rsidRPr="00D22CCD" w:rsidRDefault="00453023" w:rsidP="00212271">
            <w:pPr>
              <w:pStyle w:val="Geenafstand"/>
              <w:rPr>
                <w:sz w:val="16"/>
                <w:szCs w:val="16"/>
                <w:lang w:eastAsia="en-US"/>
              </w:rPr>
            </w:pPr>
          </w:p>
        </w:tc>
      </w:tr>
      <w:tr w:rsidR="00453023" w:rsidRPr="00D22CCD" w14:paraId="4F3B075E"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A80148C" w14:textId="154F3AD8" w:rsidR="00453023" w:rsidRPr="00D22CCD" w:rsidRDefault="007260E2" w:rsidP="00212271">
            <w:pPr>
              <w:pStyle w:val="Geenafstand"/>
              <w:rPr>
                <w:sz w:val="16"/>
                <w:szCs w:val="16"/>
                <w:lang w:eastAsia="en-US"/>
              </w:rPr>
            </w:pPr>
            <w:del w:id="2928" w:author="Gert Morlion" w:date="2024-08-26T14:06:00Z" w16du:dateUtc="2024-08-26T12:06:00Z">
              <w:r w:rsidRPr="00D22CCD" w:rsidDel="00175971">
                <w:rPr>
                  <w:sz w:val="16"/>
                  <w:szCs w:val="16"/>
                  <w:lang w:eastAsia="en-US"/>
                </w:rPr>
                <w:delText>classification</w:delText>
              </w:r>
            </w:del>
          </w:p>
        </w:tc>
        <w:tc>
          <w:tcPr>
            <w:tcW w:w="538" w:type="pct"/>
            <w:tcBorders>
              <w:top w:val="single" w:sz="4" w:space="0" w:color="auto"/>
              <w:left w:val="nil"/>
              <w:bottom w:val="single" w:sz="4" w:space="0" w:color="auto"/>
              <w:right w:val="single" w:sz="4" w:space="0" w:color="auto"/>
            </w:tcBorders>
            <w:shd w:val="clear" w:color="auto" w:fill="auto"/>
          </w:tcPr>
          <w:p w14:paraId="5EA10AAF" w14:textId="3D482F66" w:rsidR="00453023" w:rsidRPr="00D22CCD" w:rsidRDefault="007260E2" w:rsidP="002C6683">
            <w:pPr>
              <w:pStyle w:val="Geenafstand"/>
              <w:jc w:val="center"/>
              <w:rPr>
                <w:sz w:val="16"/>
                <w:szCs w:val="16"/>
                <w:lang w:eastAsia="en-US"/>
              </w:rPr>
            </w:pPr>
            <w:del w:id="2929"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323D4E2" w14:textId="71D61749" w:rsidR="00453023" w:rsidRPr="00D22CCD" w:rsidRDefault="007260E2" w:rsidP="00212271">
            <w:pPr>
              <w:pStyle w:val="Geenafstand"/>
              <w:rPr>
                <w:sz w:val="16"/>
                <w:szCs w:val="16"/>
                <w:lang w:eastAsia="en-US"/>
              </w:rPr>
            </w:pPr>
            <w:del w:id="2930" w:author="Gert Morlion" w:date="2024-08-26T14:06:00Z" w16du:dateUtc="2024-08-26T12:06:00Z">
              <w:r w:rsidRPr="00D22CCD" w:rsidDel="00175971">
                <w:rPr>
                  <w:sz w:val="16"/>
                  <w:szCs w:val="16"/>
                  <w:lang w:eastAsia="en-US"/>
                </w:rPr>
                <w:delText>{1} to {</w:delText>
              </w:r>
              <w:r w:rsidR="00212271" w:rsidRPr="00D22CCD" w:rsidDel="00175971">
                <w:rPr>
                  <w:sz w:val="16"/>
                  <w:szCs w:val="16"/>
                  <w:lang w:eastAsia="en-US"/>
                </w:rPr>
                <w:delText>9</w:delText>
              </w:r>
              <w:r w:rsidRPr="00D22CCD" w:rsidDel="00175971">
                <w:rPr>
                  <w:sz w:val="16"/>
                  <w:szCs w:val="16"/>
                  <w:lang w:eastAsia="en-US"/>
                </w:rPr>
                <w:delText>}</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AABEDC" w14:textId="5590A2B8" w:rsidR="00453023" w:rsidRPr="00D22CCD" w:rsidDel="00175971" w:rsidRDefault="007260E2" w:rsidP="00212271">
            <w:pPr>
              <w:pStyle w:val="Geenafstand"/>
              <w:rPr>
                <w:del w:id="2931" w:author="Gert Morlion" w:date="2024-08-26T14:06:00Z" w16du:dateUtc="2024-08-26T12:06:00Z"/>
                <w:sz w:val="16"/>
                <w:szCs w:val="16"/>
                <w:lang w:eastAsia="en-US"/>
              </w:rPr>
            </w:pPr>
            <w:del w:id="2932" w:author="Gert Morlion" w:date="2024-08-26T14:06:00Z" w16du:dateUtc="2024-08-26T12:06:00Z">
              <w:r w:rsidRPr="00D22CCD" w:rsidDel="00175971">
                <w:rPr>
                  <w:sz w:val="16"/>
                  <w:szCs w:val="16"/>
                  <w:lang w:eastAsia="en-US"/>
                </w:rPr>
                <w:delText>Class</w:delText>
              </w:r>
            </w:del>
          </w:p>
          <w:p w14:paraId="6168F92D" w14:textId="28BF4E7A" w:rsidR="00212271" w:rsidRPr="00D22CCD" w:rsidDel="00175971" w:rsidRDefault="00212271" w:rsidP="00212271">
            <w:pPr>
              <w:pStyle w:val="Geenafstand"/>
              <w:rPr>
                <w:del w:id="2933" w:author="Gert Morlion" w:date="2024-08-26T14:06:00Z" w16du:dateUtc="2024-08-26T12:06:00Z"/>
                <w:rFonts w:ascii="Calibri" w:hAnsi="Calibri"/>
                <w:color w:val="000000"/>
                <w:sz w:val="16"/>
                <w:szCs w:val="16"/>
              </w:rPr>
            </w:pPr>
          </w:p>
          <w:p w14:paraId="132C2BE9" w14:textId="7F5E43E7" w:rsidR="00453023" w:rsidRPr="00D22CCD" w:rsidDel="00175971" w:rsidRDefault="007260E2" w:rsidP="00212271">
            <w:pPr>
              <w:pStyle w:val="Geenafstand"/>
              <w:rPr>
                <w:del w:id="2934" w:author="Gert Morlion" w:date="2024-08-26T14:06:00Z" w16du:dateUtc="2024-08-26T12:06:00Z"/>
                <w:rFonts w:ascii="Calibri" w:hAnsi="Calibri"/>
                <w:color w:val="000000"/>
                <w:sz w:val="16"/>
                <w:szCs w:val="16"/>
              </w:rPr>
            </w:pPr>
            <w:del w:id="2935" w:author="Gert Morlion" w:date="2024-08-26T14:06:00Z" w16du:dateUtc="2024-08-26T12:06:00Z">
              <w:r w:rsidRPr="00D22CCD" w:rsidDel="00175971">
                <w:rPr>
                  <w:rFonts w:ascii="Calibri" w:hAnsi="Calibri"/>
                  <w:color w:val="000000"/>
                  <w:sz w:val="16"/>
                  <w:szCs w:val="16"/>
                </w:rPr>
                <w:delText>MD_SecurityConstraints&gt;MD_ClassificationCode (codelist)</w:delText>
              </w:r>
            </w:del>
          </w:p>
          <w:p w14:paraId="209D4717" w14:textId="77777777" w:rsidR="00453023" w:rsidRPr="00D22CCD" w:rsidRDefault="00453023" w:rsidP="00212271">
            <w:pPr>
              <w:pStyle w:val="Geenafstand"/>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CBCEEBC" w14:textId="7238CA40" w:rsidR="00453023" w:rsidRPr="00D22CCD" w:rsidDel="00175971" w:rsidRDefault="007260E2" w:rsidP="00212271">
            <w:pPr>
              <w:pStyle w:val="Geenafstand"/>
              <w:rPr>
                <w:del w:id="2936" w:author="Gert Morlion" w:date="2024-08-26T14:06:00Z" w16du:dateUtc="2024-08-26T12:06:00Z"/>
                <w:sz w:val="16"/>
                <w:szCs w:val="16"/>
                <w:lang w:eastAsia="en-US"/>
              </w:rPr>
            </w:pPr>
            <w:del w:id="2937" w:author="Gert Morlion" w:date="2024-08-26T14:06:00Z" w16du:dateUtc="2024-08-26T12:06:00Z">
              <w:r w:rsidRPr="00D22CCD" w:rsidDel="00175971">
                <w:rPr>
                  <w:sz w:val="16"/>
                  <w:szCs w:val="16"/>
                  <w:lang w:eastAsia="en-US"/>
                </w:rPr>
                <w:delText>1. unclassified</w:delText>
              </w:r>
            </w:del>
          </w:p>
          <w:p w14:paraId="071F70AD" w14:textId="6E0D81D0" w:rsidR="00453023" w:rsidRPr="00D22CCD" w:rsidDel="00175971" w:rsidRDefault="007260E2" w:rsidP="00212271">
            <w:pPr>
              <w:pStyle w:val="Geenafstand"/>
              <w:rPr>
                <w:del w:id="2938" w:author="Gert Morlion" w:date="2024-08-26T14:06:00Z" w16du:dateUtc="2024-08-26T12:06:00Z"/>
                <w:sz w:val="16"/>
                <w:szCs w:val="16"/>
                <w:lang w:eastAsia="en-US"/>
              </w:rPr>
            </w:pPr>
            <w:del w:id="2939" w:author="Gert Morlion" w:date="2024-08-26T14:06:00Z" w16du:dateUtc="2024-08-26T12:06:00Z">
              <w:r w:rsidRPr="00D22CCD" w:rsidDel="00175971">
                <w:rPr>
                  <w:sz w:val="16"/>
                  <w:szCs w:val="16"/>
                  <w:lang w:eastAsia="en-US"/>
                </w:rPr>
                <w:delText>2. restricted</w:delText>
              </w:r>
            </w:del>
          </w:p>
          <w:p w14:paraId="5C32502C" w14:textId="26CB6BD5" w:rsidR="00453023" w:rsidRPr="00D22CCD" w:rsidDel="00175971" w:rsidRDefault="007260E2" w:rsidP="00212271">
            <w:pPr>
              <w:pStyle w:val="Geenafstand"/>
              <w:rPr>
                <w:del w:id="2940" w:author="Gert Morlion" w:date="2024-08-26T14:06:00Z" w16du:dateUtc="2024-08-26T12:06:00Z"/>
                <w:sz w:val="16"/>
                <w:szCs w:val="16"/>
                <w:lang w:eastAsia="en-US"/>
              </w:rPr>
            </w:pPr>
            <w:del w:id="2941" w:author="Gert Morlion" w:date="2024-08-26T14:06:00Z" w16du:dateUtc="2024-08-26T12:06:00Z">
              <w:r w:rsidRPr="00D22CCD" w:rsidDel="00175971">
                <w:rPr>
                  <w:sz w:val="16"/>
                  <w:szCs w:val="16"/>
                  <w:lang w:eastAsia="en-US"/>
                </w:rPr>
                <w:delText>3. confidential</w:delText>
              </w:r>
            </w:del>
          </w:p>
          <w:p w14:paraId="113A9216" w14:textId="177533B8" w:rsidR="00453023" w:rsidRPr="00D22CCD" w:rsidDel="00175971" w:rsidRDefault="007260E2" w:rsidP="00212271">
            <w:pPr>
              <w:pStyle w:val="Geenafstand"/>
              <w:rPr>
                <w:del w:id="2942" w:author="Gert Morlion" w:date="2024-08-26T14:06:00Z" w16du:dateUtc="2024-08-26T12:06:00Z"/>
                <w:sz w:val="16"/>
                <w:szCs w:val="16"/>
                <w:lang w:eastAsia="en-US"/>
              </w:rPr>
            </w:pPr>
            <w:del w:id="2943" w:author="Gert Morlion" w:date="2024-08-26T14:06:00Z" w16du:dateUtc="2024-08-26T12:06:00Z">
              <w:r w:rsidRPr="00D22CCD" w:rsidDel="00175971">
                <w:rPr>
                  <w:sz w:val="16"/>
                  <w:szCs w:val="16"/>
                  <w:lang w:eastAsia="en-US"/>
                </w:rPr>
                <w:delText>4. secret</w:delText>
              </w:r>
            </w:del>
          </w:p>
          <w:p w14:paraId="0F031144" w14:textId="720CB17C" w:rsidR="00453023" w:rsidRPr="00D22CCD" w:rsidDel="00175971" w:rsidRDefault="007260E2" w:rsidP="00212271">
            <w:pPr>
              <w:pStyle w:val="Geenafstand"/>
              <w:rPr>
                <w:del w:id="2944" w:author="Gert Morlion" w:date="2024-08-26T14:06:00Z" w16du:dateUtc="2024-08-26T12:06:00Z"/>
                <w:sz w:val="16"/>
                <w:szCs w:val="16"/>
                <w:lang w:eastAsia="en-US"/>
              </w:rPr>
            </w:pPr>
            <w:del w:id="2945" w:author="Gert Morlion" w:date="2024-08-26T14:06:00Z" w16du:dateUtc="2024-08-26T12:06:00Z">
              <w:r w:rsidRPr="00D22CCD" w:rsidDel="00175971">
                <w:rPr>
                  <w:sz w:val="16"/>
                  <w:szCs w:val="16"/>
                  <w:lang w:eastAsia="en-US"/>
                </w:rPr>
                <w:delText>5. top secret</w:delText>
              </w:r>
            </w:del>
          </w:p>
          <w:p w14:paraId="03BA04D2" w14:textId="1C8B82DE" w:rsidR="00212271" w:rsidRPr="00D22CCD" w:rsidDel="00175971" w:rsidRDefault="00212271" w:rsidP="00212271">
            <w:pPr>
              <w:pStyle w:val="Geenafstand"/>
              <w:rPr>
                <w:del w:id="2946" w:author="Gert Morlion" w:date="2024-08-26T14:06:00Z" w16du:dateUtc="2024-08-26T12:06:00Z"/>
                <w:sz w:val="16"/>
                <w:szCs w:val="16"/>
                <w:lang w:eastAsia="en-US"/>
              </w:rPr>
            </w:pPr>
            <w:del w:id="2947" w:author="Gert Morlion" w:date="2024-08-26T14:06:00Z" w16du:dateUtc="2024-08-26T12:06:00Z">
              <w:r w:rsidRPr="00D22CCD" w:rsidDel="00175971">
                <w:rPr>
                  <w:sz w:val="16"/>
                  <w:szCs w:val="16"/>
                  <w:lang w:eastAsia="en-US"/>
                </w:rPr>
                <w:delText>6. sensitive but unclassified</w:delText>
              </w:r>
            </w:del>
          </w:p>
          <w:p w14:paraId="125798BA" w14:textId="371A24A3" w:rsidR="00212271" w:rsidRPr="00D22CCD" w:rsidDel="00175971" w:rsidRDefault="00212271" w:rsidP="00212271">
            <w:pPr>
              <w:pStyle w:val="Geenafstand"/>
              <w:rPr>
                <w:del w:id="2948" w:author="Gert Morlion" w:date="2024-08-26T14:06:00Z" w16du:dateUtc="2024-08-26T12:06:00Z"/>
                <w:sz w:val="16"/>
                <w:szCs w:val="16"/>
                <w:lang w:eastAsia="en-US"/>
              </w:rPr>
            </w:pPr>
            <w:del w:id="2949" w:author="Gert Morlion" w:date="2024-08-26T14:06:00Z" w16du:dateUtc="2024-08-26T12:06:00Z">
              <w:r w:rsidRPr="00D22CCD" w:rsidDel="00175971">
                <w:rPr>
                  <w:sz w:val="16"/>
                  <w:szCs w:val="16"/>
                  <w:lang w:eastAsia="en-US"/>
                </w:rPr>
                <w:delText>7. for official use only</w:delText>
              </w:r>
            </w:del>
          </w:p>
          <w:p w14:paraId="458AC008" w14:textId="6D632C90" w:rsidR="00212271" w:rsidRPr="00D22CCD" w:rsidDel="00175971" w:rsidRDefault="00212271" w:rsidP="00212271">
            <w:pPr>
              <w:pStyle w:val="Geenafstand"/>
              <w:rPr>
                <w:del w:id="2950" w:author="Gert Morlion" w:date="2024-08-26T14:06:00Z" w16du:dateUtc="2024-08-26T12:06:00Z"/>
                <w:sz w:val="16"/>
                <w:szCs w:val="16"/>
                <w:lang w:eastAsia="en-US"/>
              </w:rPr>
            </w:pPr>
            <w:del w:id="2951" w:author="Gert Morlion" w:date="2024-08-26T14:06:00Z" w16du:dateUtc="2024-08-26T12:06:00Z">
              <w:r w:rsidRPr="00D22CCD" w:rsidDel="00175971">
                <w:rPr>
                  <w:sz w:val="16"/>
                  <w:szCs w:val="16"/>
                  <w:lang w:eastAsia="en-US"/>
                </w:rPr>
                <w:delText>8. protected</w:delText>
              </w:r>
            </w:del>
          </w:p>
          <w:p w14:paraId="76F5D00A" w14:textId="10B191B8" w:rsidR="00212271" w:rsidRPr="00D22CCD" w:rsidRDefault="00212271" w:rsidP="00212271">
            <w:pPr>
              <w:pStyle w:val="Geenafstand"/>
              <w:rPr>
                <w:sz w:val="16"/>
                <w:szCs w:val="16"/>
                <w:lang w:eastAsia="en-US"/>
              </w:rPr>
            </w:pPr>
            <w:del w:id="2952" w:author="Gert Morlion" w:date="2024-08-26T14:06:00Z" w16du:dateUtc="2024-08-26T12:06:00Z">
              <w:r w:rsidRPr="00D22CCD" w:rsidDel="00175971">
                <w:rPr>
                  <w:sz w:val="16"/>
                  <w:szCs w:val="16"/>
                  <w:lang w:eastAsia="en-US"/>
                </w:rPr>
                <w:delText>9. limited distribution</w:delText>
              </w:r>
            </w:del>
          </w:p>
        </w:tc>
      </w:tr>
      <w:tr w:rsidR="00453023" w:rsidRPr="00D22CCD" w14:paraId="762E4418"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2696852E" w14:textId="41FB8CCD" w:rsidR="00453023" w:rsidRPr="00D22CCD" w:rsidRDefault="007260E2" w:rsidP="00212271">
            <w:pPr>
              <w:pStyle w:val="Geenafstand"/>
              <w:rPr>
                <w:sz w:val="16"/>
                <w:szCs w:val="16"/>
                <w:lang w:eastAsia="en-US"/>
              </w:rPr>
            </w:pPr>
            <w:del w:id="2953" w:author="Gert Morlion" w:date="2024-08-26T14:06:00Z" w16du:dateUtc="2024-08-26T12:06:00Z">
              <w:r w:rsidRPr="00D22CCD" w:rsidDel="00175971">
                <w:rPr>
                  <w:sz w:val="16"/>
                  <w:szCs w:val="16"/>
                  <w:lang w:eastAsia="en-US"/>
                </w:rPr>
                <w:delText>purpose</w:delText>
              </w:r>
            </w:del>
          </w:p>
        </w:tc>
        <w:tc>
          <w:tcPr>
            <w:tcW w:w="538" w:type="pct"/>
            <w:tcBorders>
              <w:top w:val="single" w:sz="4" w:space="0" w:color="auto"/>
              <w:left w:val="nil"/>
              <w:bottom w:val="single" w:sz="4" w:space="0" w:color="auto"/>
              <w:right w:val="single" w:sz="4" w:space="0" w:color="auto"/>
            </w:tcBorders>
            <w:shd w:val="clear" w:color="auto" w:fill="auto"/>
          </w:tcPr>
          <w:p w14:paraId="777FFBFE" w14:textId="130856ED" w:rsidR="00453023" w:rsidRPr="00D22CCD" w:rsidRDefault="007260E2" w:rsidP="002C6683">
            <w:pPr>
              <w:pStyle w:val="Geenafstand"/>
              <w:jc w:val="center"/>
              <w:rPr>
                <w:sz w:val="16"/>
                <w:szCs w:val="16"/>
                <w:lang w:eastAsia="en-US"/>
              </w:rPr>
            </w:pPr>
            <w:del w:id="2954"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03F327A7" w14:textId="3AC42D3D" w:rsidR="00453023" w:rsidRPr="00D22CCD" w:rsidRDefault="007260E2" w:rsidP="00212271">
            <w:pPr>
              <w:pStyle w:val="Geenafstand"/>
              <w:rPr>
                <w:sz w:val="16"/>
                <w:szCs w:val="16"/>
                <w:lang w:eastAsia="en-US"/>
              </w:rPr>
            </w:pPr>
            <w:del w:id="2955" w:author="Gert Morlion" w:date="2024-08-26T14:06:00Z" w16du:dateUtc="2024-08-26T12:06:00Z">
              <w:r w:rsidRPr="00D22CCD" w:rsidDel="00175971">
                <w:rPr>
                  <w:sz w:val="16"/>
                  <w:szCs w:val="16"/>
                  <w:lang w:eastAsia="en-US"/>
                </w:rPr>
                <w:delText>{1} to {5}</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44E632" w14:textId="16CE7398" w:rsidR="00453023" w:rsidRPr="00D22CCD" w:rsidDel="00175971" w:rsidRDefault="007260E2" w:rsidP="00212271">
            <w:pPr>
              <w:pStyle w:val="Geenafstand"/>
              <w:rPr>
                <w:del w:id="2956" w:author="Gert Morlion" w:date="2024-08-26T14:06:00Z" w16du:dateUtc="2024-08-26T12:06:00Z"/>
                <w:sz w:val="16"/>
                <w:szCs w:val="16"/>
                <w:lang w:eastAsia="en-US"/>
              </w:rPr>
            </w:pPr>
            <w:del w:id="2957" w:author="Gert Morlion" w:date="2024-08-26T14:06:00Z" w16du:dateUtc="2024-08-26T12:06:00Z">
              <w:r w:rsidRPr="00D22CCD" w:rsidDel="00175971">
                <w:rPr>
                  <w:sz w:val="16"/>
                  <w:szCs w:val="16"/>
                  <w:lang w:eastAsia="en-US"/>
                </w:rPr>
                <w:delText>CharacterString</w:delText>
              </w:r>
            </w:del>
          </w:p>
          <w:p w14:paraId="483FCC4D" w14:textId="093550E9" w:rsidR="00453023" w:rsidRPr="00D22CCD" w:rsidDel="00175971" w:rsidRDefault="00453023" w:rsidP="00212271">
            <w:pPr>
              <w:pStyle w:val="Geenafstand"/>
              <w:rPr>
                <w:del w:id="2958" w:author="Gert Morlion" w:date="2024-08-26T14:06:00Z" w16du:dateUtc="2024-08-26T12:06:00Z"/>
                <w:sz w:val="16"/>
                <w:szCs w:val="16"/>
                <w:lang w:eastAsia="en-US"/>
              </w:rPr>
            </w:pPr>
          </w:p>
          <w:p w14:paraId="528D9265" w14:textId="51C9836F" w:rsidR="00453023" w:rsidRPr="00D22CCD" w:rsidDel="00175971" w:rsidRDefault="007260E2" w:rsidP="00212271">
            <w:pPr>
              <w:pStyle w:val="Geenafstand"/>
              <w:rPr>
                <w:del w:id="2959" w:author="Gert Morlion" w:date="2024-08-26T14:06:00Z" w16du:dateUtc="2024-08-26T12:06:00Z"/>
                <w:rFonts w:ascii="Calibri" w:hAnsi="Calibri"/>
                <w:color w:val="000000"/>
                <w:sz w:val="16"/>
                <w:szCs w:val="16"/>
              </w:rPr>
            </w:pPr>
            <w:del w:id="2960" w:author="Gert Morlion" w:date="2024-08-26T14:06:00Z" w16du:dateUtc="2024-08-26T12:06:00Z">
              <w:r w:rsidRPr="00D22CCD" w:rsidDel="00175971">
                <w:rPr>
                  <w:rFonts w:ascii="Calibri" w:hAnsi="Calibri"/>
                  <w:color w:val="000000"/>
                  <w:sz w:val="16"/>
                  <w:szCs w:val="16"/>
                </w:rPr>
                <w:delText>MD_Identification&gt;purpose (character string)</w:delText>
              </w:r>
            </w:del>
          </w:p>
          <w:p w14:paraId="1C36002A" w14:textId="77777777" w:rsidR="00453023" w:rsidRPr="00D22CCD" w:rsidRDefault="00453023" w:rsidP="00212271">
            <w:pPr>
              <w:pStyle w:val="Geenafstand"/>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EB10C12" w14:textId="28D23B76" w:rsidR="00453023" w:rsidRPr="00D22CCD" w:rsidDel="00175971" w:rsidRDefault="007260E2" w:rsidP="00212271">
            <w:pPr>
              <w:pStyle w:val="Geenafstand"/>
              <w:rPr>
                <w:del w:id="2961" w:author="Gert Morlion" w:date="2024-08-26T14:06:00Z" w16du:dateUtc="2024-08-26T12:06:00Z"/>
                <w:sz w:val="16"/>
                <w:szCs w:val="16"/>
                <w:lang w:eastAsia="en-US"/>
              </w:rPr>
            </w:pPr>
            <w:del w:id="2962" w:author="Gert Morlion" w:date="2024-08-26T14:06:00Z" w16du:dateUtc="2024-08-26T12:06:00Z">
              <w:r w:rsidRPr="00D22CCD" w:rsidDel="00175971">
                <w:rPr>
                  <w:sz w:val="16"/>
                  <w:szCs w:val="16"/>
                  <w:lang w:eastAsia="en-US"/>
                </w:rPr>
                <w:delText>1. New Dataset</w:delText>
              </w:r>
            </w:del>
          </w:p>
          <w:p w14:paraId="4928ECF3" w14:textId="344845D6" w:rsidR="00453023" w:rsidRPr="00D22CCD" w:rsidDel="00175971" w:rsidRDefault="007260E2" w:rsidP="00212271">
            <w:pPr>
              <w:pStyle w:val="Geenafstand"/>
              <w:rPr>
                <w:del w:id="2963" w:author="Gert Morlion" w:date="2024-08-26T14:06:00Z" w16du:dateUtc="2024-08-26T12:06:00Z"/>
                <w:sz w:val="16"/>
                <w:szCs w:val="16"/>
                <w:lang w:eastAsia="en-US"/>
              </w:rPr>
            </w:pPr>
            <w:del w:id="2964" w:author="Gert Morlion" w:date="2024-08-26T14:06:00Z" w16du:dateUtc="2024-08-26T12:06:00Z">
              <w:r w:rsidRPr="00D22CCD" w:rsidDel="00175971">
                <w:rPr>
                  <w:sz w:val="16"/>
                  <w:szCs w:val="16"/>
                  <w:lang w:eastAsia="en-US"/>
                </w:rPr>
                <w:delText>2. New Edition</w:delText>
              </w:r>
            </w:del>
          </w:p>
          <w:p w14:paraId="4216FB05" w14:textId="049BD91F" w:rsidR="00453023" w:rsidRPr="00D22CCD" w:rsidDel="00175971" w:rsidRDefault="007260E2" w:rsidP="00212271">
            <w:pPr>
              <w:pStyle w:val="Geenafstand"/>
              <w:rPr>
                <w:del w:id="2965" w:author="Gert Morlion" w:date="2024-08-26T14:06:00Z" w16du:dateUtc="2024-08-26T12:06:00Z"/>
                <w:sz w:val="16"/>
                <w:szCs w:val="16"/>
                <w:lang w:eastAsia="en-US"/>
              </w:rPr>
            </w:pPr>
            <w:del w:id="2966" w:author="Gert Morlion" w:date="2024-08-26T14:06:00Z" w16du:dateUtc="2024-08-26T12:06:00Z">
              <w:r w:rsidRPr="00D22CCD" w:rsidDel="00175971">
                <w:rPr>
                  <w:sz w:val="16"/>
                  <w:szCs w:val="16"/>
                  <w:lang w:eastAsia="en-US"/>
                </w:rPr>
                <w:delText xml:space="preserve">3. Update </w:delText>
              </w:r>
            </w:del>
          </w:p>
          <w:p w14:paraId="06A8D95E" w14:textId="160D54DF" w:rsidR="00453023" w:rsidRPr="00D22CCD" w:rsidDel="00175971" w:rsidRDefault="007260E2" w:rsidP="00212271">
            <w:pPr>
              <w:pStyle w:val="Geenafstand"/>
              <w:rPr>
                <w:del w:id="2967" w:author="Gert Morlion" w:date="2024-08-26T14:06:00Z" w16du:dateUtc="2024-08-26T12:06:00Z"/>
                <w:sz w:val="16"/>
                <w:szCs w:val="16"/>
                <w:lang w:eastAsia="en-US"/>
              </w:rPr>
            </w:pPr>
            <w:del w:id="2968" w:author="Gert Morlion" w:date="2024-08-26T14:06:00Z" w16du:dateUtc="2024-08-26T12:06:00Z">
              <w:r w:rsidRPr="00D22CCD" w:rsidDel="00175971">
                <w:rPr>
                  <w:sz w:val="16"/>
                  <w:szCs w:val="16"/>
                  <w:lang w:eastAsia="en-US"/>
                </w:rPr>
                <w:delText>4. Re-issue</w:delText>
              </w:r>
            </w:del>
          </w:p>
          <w:p w14:paraId="16A7A9DE" w14:textId="29E8C364" w:rsidR="00453023" w:rsidRPr="00D22CCD" w:rsidDel="00175971" w:rsidRDefault="007260E2" w:rsidP="00212271">
            <w:pPr>
              <w:pStyle w:val="Geenafstand"/>
              <w:rPr>
                <w:del w:id="2969" w:author="Gert Morlion" w:date="2024-08-26T14:06:00Z" w16du:dateUtc="2024-08-26T12:06:00Z"/>
                <w:sz w:val="16"/>
                <w:szCs w:val="16"/>
                <w:lang w:eastAsia="en-US"/>
              </w:rPr>
            </w:pPr>
            <w:del w:id="2970" w:author="Gert Morlion" w:date="2024-08-26T14:06:00Z" w16du:dateUtc="2024-08-26T12:06:00Z">
              <w:r w:rsidRPr="00D22CCD" w:rsidDel="00175971">
                <w:rPr>
                  <w:sz w:val="16"/>
                  <w:szCs w:val="16"/>
                  <w:lang w:eastAsia="en-US"/>
                </w:rPr>
                <w:delText xml:space="preserve">5.Cancellation </w:delText>
              </w:r>
            </w:del>
          </w:p>
          <w:p w14:paraId="392C5E66" w14:textId="619C93D7" w:rsidR="00212271" w:rsidRPr="00D22CCD" w:rsidRDefault="00212271" w:rsidP="00212271">
            <w:pPr>
              <w:pStyle w:val="Geenafstand"/>
              <w:rPr>
                <w:sz w:val="16"/>
                <w:szCs w:val="16"/>
                <w:lang w:eastAsia="en-US"/>
              </w:rPr>
            </w:pPr>
            <w:del w:id="2971"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719CD5D7" w14:textId="77777777" w:rsidTr="00E27500">
        <w:trPr>
          <w:trHeight w:val="305"/>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67F75323" w14:textId="6D526834" w:rsidR="00453023" w:rsidRPr="00D22CCD" w:rsidRDefault="007260E2" w:rsidP="00212271">
            <w:pPr>
              <w:pStyle w:val="Geenafstand"/>
              <w:rPr>
                <w:sz w:val="16"/>
                <w:szCs w:val="16"/>
                <w:lang w:eastAsia="en-US"/>
              </w:rPr>
            </w:pPr>
            <w:del w:id="2972" w:author="Gert Morlion" w:date="2024-08-26T14:06:00Z" w16du:dateUtc="2024-08-26T12:06:00Z">
              <w:r w:rsidRPr="00D22CCD" w:rsidDel="00175971">
                <w:rPr>
                  <w:sz w:val="16"/>
                  <w:szCs w:val="16"/>
                  <w:lang w:eastAsia="en-US"/>
                </w:rPr>
                <w:delText>specificUsage</w:delText>
              </w:r>
            </w:del>
          </w:p>
        </w:tc>
        <w:tc>
          <w:tcPr>
            <w:tcW w:w="538" w:type="pct"/>
            <w:tcBorders>
              <w:top w:val="single" w:sz="4" w:space="0" w:color="auto"/>
              <w:left w:val="nil"/>
              <w:bottom w:val="single" w:sz="8" w:space="0" w:color="000000"/>
              <w:right w:val="single" w:sz="4" w:space="0" w:color="auto"/>
            </w:tcBorders>
            <w:shd w:val="clear" w:color="auto" w:fill="auto"/>
          </w:tcPr>
          <w:p w14:paraId="163D60D3" w14:textId="528C5980" w:rsidR="00453023" w:rsidRPr="00D22CCD" w:rsidRDefault="007260E2" w:rsidP="002C6683">
            <w:pPr>
              <w:pStyle w:val="Geenafstand"/>
              <w:jc w:val="center"/>
              <w:rPr>
                <w:sz w:val="16"/>
                <w:szCs w:val="16"/>
                <w:lang w:eastAsia="en-US"/>
              </w:rPr>
            </w:pPr>
            <w:del w:id="2973"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4BB842D6" w14:textId="10601EDA" w:rsidR="00453023" w:rsidRPr="00D22CCD" w:rsidRDefault="007260E2" w:rsidP="00212271">
            <w:pPr>
              <w:pStyle w:val="Geenafstand"/>
              <w:rPr>
                <w:sz w:val="16"/>
                <w:szCs w:val="16"/>
                <w:lang w:eastAsia="en-US"/>
              </w:rPr>
            </w:pPr>
            <w:del w:id="2974" w:author="Gert Morlion" w:date="2024-08-26T14:06:00Z" w16du:dateUtc="2024-08-26T12:06:00Z">
              <w:r w:rsidRPr="00D22CCD" w:rsidDel="00175971">
                <w:rPr>
                  <w:sz w:val="16"/>
                  <w:szCs w:val="16"/>
                  <w:lang w:eastAsia="en-US"/>
                </w:rPr>
                <w:delText>{1} to {3}</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E8F0D1" w14:textId="59D24293" w:rsidR="00453023" w:rsidRPr="00D22CCD" w:rsidDel="00175971" w:rsidRDefault="007260E2" w:rsidP="00212271">
            <w:pPr>
              <w:pStyle w:val="Geenafstand"/>
              <w:rPr>
                <w:del w:id="2975" w:author="Gert Morlion" w:date="2024-08-26T14:06:00Z" w16du:dateUtc="2024-08-26T12:06:00Z"/>
                <w:sz w:val="16"/>
                <w:szCs w:val="16"/>
                <w:lang w:eastAsia="en-US"/>
              </w:rPr>
            </w:pPr>
            <w:del w:id="2976" w:author="Gert Morlion" w:date="2024-08-26T14:06:00Z" w16du:dateUtc="2024-08-26T12:06:00Z">
              <w:r w:rsidRPr="00D22CCD" w:rsidDel="00175971">
                <w:rPr>
                  <w:sz w:val="16"/>
                  <w:szCs w:val="16"/>
                  <w:lang w:eastAsia="en-US"/>
                </w:rPr>
                <w:delText>CharacterString</w:delText>
              </w:r>
            </w:del>
          </w:p>
          <w:p w14:paraId="616B8366" w14:textId="7250EA99" w:rsidR="00453023" w:rsidRPr="00D22CCD" w:rsidDel="00175971" w:rsidRDefault="00453023" w:rsidP="00212271">
            <w:pPr>
              <w:pStyle w:val="Geenafstand"/>
              <w:rPr>
                <w:del w:id="2977" w:author="Gert Morlion" w:date="2024-08-26T14:06:00Z" w16du:dateUtc="2024-08-26T12:06:00Z"/>
                <w:sz w:val="16"/>
                <w:szCs w:val="16"/>
                <w:lang w:eastAsia="en-US"/>
              </w:rPr>
            </w:pPr>
          </w:p>
          <w:p w14:paraId="749CDB75" w14:textId="60D24236" w:rsidR="00453023" w:rsidRPr="00D22CCD" w:rsidDel="00175971" w:rsidRDefault="007260E2" w:rsidP="00212271">
            <w:pPr>
              <w:pStyle w:val="Geenafstand"/>
              <w:rPr>
                <w:del w:id="2978" w:author="Gert Morlion" w:date="2024-08-26T14:06:00Z" w16du:dateUtc="2024-08-26T12:06:00Z"/>
                <w:rFonts w:ascii="Calibri" w:hAnsi="Calibri"/>
                <w:color w:val="000000"/>
                <w:sz w:val="16"/>
                <w:szCs w:val="16"/>
              </w:rPr>
            </w:pPr>
            <w:del w:id="2979" w:author="Gert Morlion" w:date="2024-08-26T14:06:00Z" w16du:dateUtc="2024-08-26T12:06:00Z">
              <w:r w:rsidRPr="00D22CCD" w:rsidDel="00175971">
                <w:rPr>
                  <w:rFonts w:ascii="Calibri" w:hAnsi="Calibri"/>
                  <w:color w:val="000000"/>
                  <w:sz w:val="16"/>
                  <w:szCs w:val="16"/>
                </w:rPr>
                <w:delText>MD_USAGE&gt;specificUsage (character string)</w:delText>
              </w:r>
            </w:del>
          </w:p>
          <w:p w14:paraId="409C1DED" w14:textId="7D430D3F" w:rsidR="00453023" w:rsidRPr="00D22CCD" w:rsidRDefault="007260E2" w:rsidP="00212271">
            <w:pPr>
              <w:pStyle w:val="Geenafstand"/>
              <w:rPr>
                <w:sz w:val="16"/>
                <w:szCs w:val="16"/>
                <w:lang w:val="fr-FR" w:eastAsia="en-US"/>
              </w:rPr>
            </w:pPr>
            <w:del w:id="2980" w:author="Gert Morlion" w:date="2024-08-26T14:06:00Z" w16du:dateUtc="2024-08-26T12:06:00Z">
              <w:r w:rsidRPr="00D22CCD" w:rsidDel="00175971">
                <w:rPr>
                  <w:sz w:val="16"/>
                  <w:szCs w:val="16"/>
                  <w:lang w:val="fr-FR" w:eastAsia="en-US"/>
                </w:rPr>
                <w:delText xml:space="preserve">MD_USAGE&gt;userContactInfo </w:delText>
              </w:r>
              <w:r w:rsidRPr="00D22CCD" w:rsidDel="00175971">
                <w:rPr>
                  <w:sz w:val="16"/>
                  <w:szCs w:val="16"/>
                  <w:lang w:val="fr-FR" w:eastAsia="en-US"/>
                </w:rPr>
                <w:lastRenderedPageBreak/>
                <w:delText>(CI_ResponsibleParty)</w:delText>
              </w:r>
            </w:del>
          </w:p>
        </w:tc>
        <w:tc>
          <w:tcPr>
            <w:tcW w:w="1465"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034E1D8" w14:textId="5E837E54" w:rsidR="00453023" w:rsidRPr="00D22CCD" w:rsidDel="00175971" w:rsidRDefault="007260E2" w:rsidP="00AC585C">
            <w:pPr>
              <w:pStyle w:val="Geenafstand"/>
              <w:numPr>
                <w:ilvl w:val="0"/>
                <w:numId w:val="37"/>
              </w:numPr>
              <w:rPr>
                <w:del w:id="2981" w:author="Gert Morlion" w:date="2024-08-26T14:06:00Z" w16du:dateUtc="2024-08-26T12:06:00Z"/>
                <w:color w:val="000000"/>
                <w:sz w:val="16"/>
                <w:szCs w:val="16"/>
                <w:lang w:val="en-US" w:eastAsia="de-AT"/>
              </w:rPr>
            </w:pPr>
            <w:del w:id="2982" w:author="Gert Morlion" w:date="2024-08-26T14:06:00Z" w16du:dateUtc="2024-08-26T12:06:00Z">
              <w:r w:rsidRPr="00D22CCD" w:rsidDel="00175971">
                <w:rPr>
                  <w:color w:val="000000"/>
                  <w:sz w:val="16"/>
                  <w:szCs w:val="16"/>
                  <w:lang w:val="en-US" w:eastAsia="de-AT"/>
                </w:rPr>
                <w:lastRenderedPageBreak/>
                <w:delText>Overlay - Overlay cell to be displayed in conjunction with skin cells</w:delText>
              </w:r>
            </w:del>
          </w:p>
          <w:p w14:paraId="47C8DFA7" w14:textId="064486D6" w:rsidR="00453023" w:rsidRPr="00D22CCD" w:rsidDel="00175971" w:rsidRDefault="007260E2" w:rsidP="00AC585C">
            <w:pPr>
              <w:pStyle w:val="Geenafstand"/>
              <w:numPr>
                <w:ilvl w:val="0"/>
                <w:numId w:val="37"/>
              </w:numPr>
              <w:rPr>
                <w:del w:id="2983" w:author="Gert Morlion" w:date="2024-08-26T14:06:00Z" w16du:dateUtc="2024-08-26T12:06:00Z"/>
                <w:color w:val="000000"/>
                <w:sz w:val="16"/>
                <w:szCs w:val="16"/>
                <w:lang w:val="en-US" w:eastAsia="de-AT"/>
              </w:rPr>
            </w:pPr>
            <w:del w:id="2984" w:author="Gert Morlion" w:date="2024-08-26T14:06:00Z" w16du:dateUtc="2024-08-26T12:06:00Z">
              <w:r w:rsidRPr="00D22CCD" w:rsidDel="00175971">
                <w:rPr>
                  <w:color w:val="000000"/>
                  <w:sz w:val="16"/>
                  <w:szCs w:val="16"/>
                  <w:lang w:val="en-US" w:eastAsia="de-AT"/>
                </w:rPr>
                <w:delText>River berthing – Detailed data to aid berthing maneuvering in inland navigation (skin cell).</w:delText>
              </w:r>
            </w:del>
          </w:p>
          <w:p w14:paraId="0038EEC0" w14:textId="2FCB85B9" w:rsidR="00453023" w:rsidRPr="00D22CCD" w:rsidDel="00175971" w:rsidRDefault="007260E2" w:rsidP="00AC585C">
            <w:pPr>
              <w:pStyle w:val="Geenafstand"/>
              <w:numPr>
                <w:ilvl w:val="0"/>
                <w:numId w:val="37"/>
              </w:numPr>
              <w:rPr>
                <w:del w:id="2985" w:author="Gert Morlion" w:date="2024-08-26T14:06:00Z" w16du:dateUtc="2024-08-26T12:06:00Z"/>
                <w:color w:val="000000"/>
                <w:sz w:val="16"/>
                <w:szCs w:val="16"/>
                <w:lang w:val="en-US" w:eastAsia="de-AT"/>
              </w:rPr>
            </w:pPr>
            <w:del w:id="2986" w:author="Gert Morlion" w:date="2024-08-26T14:06:00Z" w16du:dateUtc="2024-08-26T12:06:00Z">
              <w:r w:rsidRPr="00D22CCD" w:rsidDel="00175971">
                <w:rPr>
                  <w:color w:val="000000"/>
                  <w:sz w:val="16"/>
                  <w:szCs w:val="16"/>
                  <w:lang w:val="en-US" w:eastAsia="de-AT"/>
                </w:rPr>
                <w:lastRenderedPageBreak/>
                <w:delText>River harbor - Navigating within ports and harbours on inland waterways (skin cell).</w:delText>
              </w:r>
            </w:del>
          </w:p>
          <w:p w14:paraId="232BF080" w14:textId="7D420414" w:rsidR="00453023" w:rsidDel="00175971" w:rsidRDefault="007260E2" w:rsidP="00AC585C">
            <w:pPr>
              <w:pStyle w:val="Geenafstand"/>
              <w:numPr>
                <w:ilvl w:val="0"/>
                <w:numId w:val="37"/>
              </w:numPr>
              <w:rPr>
                <w:del w:id="2987" w:author="Gert Morlion" w:date="2024-08-26T14:06:00Z" w16du:dateUtc="2024-08-26T12:06:00Z"/>
                <w:color w:val="000000"/>
                <w:sz w:val="16"/>
                <w:szCs w:val="16"/>
                <w:lang w:val="en-US" w:eastAsia="de-AT"/>
              </w:rPr>
            </w:pPr>
            <w:del w:id="2988" w:author="Gert Morlion" w:date="2024-08-26T14:06:00Z" w16du:dateUtc="2024-08-26T12:06:00Z">
              <w:r w:rsidRPr="00D22CCD" w:rsidDel="00175971">
                <w:rPr>
                  <w:color w:val="000000"/>
                  <w:sz w:val="16"/>
                  <w:szCs w:val="16"/>
                  <w:lang w:val="en-US" w:eastAsia="de-AT"/>
                </w:rPr>
                <w:delText>River - Navigating the inland waterways (skin cell).</w:delText>
              </w:r>
            </w:del>
          </w:p>
          <w:p w14:paraId="67B6338B" w14:textId="68A3629B" w:rsidR="002C1384" w:rsidRPr="00D22CCD" w:rsidDel="00175971" w:rsidRDefault="002C1384" w:rsidP="00212271">
            <w:pPr>
              <w:pStyle w:val="Geenafstand"/>
              <w:rPr>
                <w:del w:id="2989" w:author="Gert Morlion" w:date="2024-08-26T14:06:00Z" w16du:dateUtc="2024-08-26T12:06:00Z"/>
                <w:color w:val="000000"/>
                <w:sz w:val="16"/>
                <w:szCs w:val="16"/>
                <w:lang w:val="en-US" w:eastAsia="de-AT"/>
              </w:rPr>
            </w:pPr>
          </w:p>
          <w:p w14:paraId="53E449F1" w14:textId="3D147C6F" w:rsidR="00453023" w:rsidRPr="00D22CCD" w:rsidDel="00175971" w:rsidRDefault="007260E2" w:rsidP="00212271">
            <w:pPr>
              <w:pStyle w:val="Geenafstand"/>
              <w:rPr>
                <w:del w:id="2990" w:author="Gert Morlion" w:date="2024-08-26T14:06:00Z" w16du:dateUtc="2024-08-26T12:06:00Z"/>
                <w:sz w:val="16"/>
                <w:szCs w:val="16"/>
              </w:rPr>
            </w:pPr>
            <w:del w:id="2991" w:author="Gert Morlion" w:date="2024-08-26T14:06:00Z" w16du:dateUtc="2024-08-26T12:06:00Z">
              <w:r w:rsidRPr="00D22CCD" w:rsidDel="00175971">
                <w:rPr>
                  <w:sz w:val="16"/>
                  <w:szCs w:val="16"/>
                </w:rPr>
                <w:delText>1. Port Entry – A dataset containing data required:</w:delText>
              </w:r>
            </w:del>
          </w:p>
          <w:p w14:paraId="77F57259" w14:textId="246ADBE4" w:rsidR="00453023" w:rsidRPr="00D22CCD" w:rsidDel="00175971" w:rsidRDefault="002C6683" w:rsidP="002C6683">
            <w:pPr>
              <w:pStyle w:val="Geenafstand"/>
              <w:ind w:left="340"/>
              <w:rPr>
                <w:del w:id="2992" w:author="Gert Morlion" w:date="2024-08-26T14:06:00Z" w16du:dateUtc="2024-08-26T12:06:00Z"/>
                <w:sz w:val="16"/>
                <w:szCs w:val="16"/>
              </w:rPr>
            </w:pPr>
            <w:del w:id="2993" w:author="Gert Morlion" w:date="2024-08-26T14:06:00Z" w16du:dateUtc="2024-08-26T12:06:00Z">
              <w:r w:rsidRPr="00D22CCD" w:rsidDel="00175971">
                <w:rPr>
                  <w:sz w:val="16"/>
                  <w:szCs w:val="16"/>
                </w:rPr>
                <w:delText>f</w:delText>
              </w:r>
              <w:r w:rsidR="007260E2" w:rsidRPr="00D22CCD" w:rsidDel="00175971">
                <w:rPr>
                  <w:sz w:val="16"/>
                  <w:szCs w:val="16"/>
                </w:rPr>
                <w:delText>or navigating the approaches to ports</w:delText>
              </w:r>
            </w:del>
          </w:p>
          <w:p w14:paraId="1E30AB55" w14:textId="516012BB" w:rsidR="00453023" w:rsidRPr="00D22CCD" w:rsidDel="00175971" w:rsidRDefault="007260E2" w:rsidP="002C6683">
            <w:pPr>
              <w:pStyle w:val="Geenafstand"/>
              <w:ind w:left="340"/>
              <w:rPr>
                <w:del w:id="2994" w:author="Gert Morlion" w:date="2024-08-26T14:06:00Z" w16du:dateUtc="2024-08-26T12:06:00Z"/>
                <w:sz w:val="16"/>
                <w:szCs w:val="16"/>
              </w:rPr>
            </w:pPr>
            <w:del w:id="2995" w:author="Gert Morlion" w:date="2024-08-26T14:06:00Z" w16du:dateUtc="2024-08-26T12:06:00Z">
              <w:r w:rsidRPr="00D22CCD" w:rsidDel="00175971">
                <w:rPr>
                  <w:sz w:val="16"/>
                  <w:szCs w:val="16"/>
                </w:rPr>
                <w:delText>for navigating within ports, harbours, bays, rivers and canals, for anchorages</w:delText>
              </w:r>
            </w:del>
          </w:p>
          <w:p w14:paraId="4C299E0A" w14:textId="4A7C5B1A" w:rsidR="00453023" w:rsidRPr="00D22CCD" w:rsidDel="00175971" w:rsidRDefault="007260E2" w:rsidP="002C6683">
            <w:pPr>
              <w:pStyle w:val="Geenafstand"/>
              <w:ind w:left="340"/>
              <w:rPr>
                <w:del w:id="2996" w:author="Gert Morlion" w:date="2024-08-26T14:06:00Z" w16du:dateUtc="2024-08-26T12:06:00Z"/>
                <w:sz w:val="16"/>
                <w:szCs w:val="16"/>
              </w:rPr>
            </w:pPr>
            <w:del w:id="2997" w:author="Gert Morlion" w:date="2024-08-26T14:06:00Z" w16du:dateUtc="2024-08-26T12:06:00Z">
              <w:r w:rsidRPr="00D22CCD" w:rsidDel="00175971">
                <w:rPr>
                  <w:sz w:val="16"/>
                  <w:szCs w:val="16"/>
                </w:rPr>
                <w:delText>as an  aid to berthing</w:delText>
              </w:r>
            </w:del>
          </w:p>
          <w:p w14:paraId="73A0CE61" w14:textId="1AF5283B" w:rsidR="00453023" w:rsidRPr="00D22CCD" w:rsidDel="00175971" w:rsidRDefault="007260E2" w:rsidP="002C6683">
            <w:pPr>
              <w:pStyle w:val="Geenafstand"/>
              <w:ind w:left="340"/>
              <w:rPr>
                <w:del w:id="2998" w:author="Gert Morlion" w:date="2024-08-26T14:06:00Z" w16du:dateUtc="2024-08-26T12:06:00Z"/>
                <w:sz w:val="16"/>
                <w:szCs w:val="16"/>
              </w:rPr>
            </w:pPr>
            <w:del w:id="2999" w:author="Gert Morlion" w:date="2024-08-26T14:06:00Z" w16du:dateUtc="2024-08-26T12:06:00Z">
              <w:r w:rsidRPr="00D22CCD" w:rsidDel="00175971">
                <w:rPr>
                  <w:sz w:val="16"/>
                  <w:szCs w:val="16"/>
                </w:rPr>
                <w:delText>or any combination of the above.</w:delText>
              </w:r>
            </w:del>
          </w:p>
          <w:p w14:paraId="7B1A5CE4" w14:textId="4A151EBF" w:rsidR="00453023" w:rsidRPr="00D22CCD" w:rsidDel="00175971" w:rsidRDefault="00453023" w:rsidP="00212271">
            <w:pPr>
              <w:pStyle w:val="Geenafstand"/>
              <w:rPr>
                <w:del w:id="3000" w:author="Gert Morlion" w:date="2024-08-26T14:06:00Z" w16du:dateUtc="2024-08-26T12:06:00Z"/>
                <w:sz w:val="16"/>
                <w:szCs w:val="16"/>
              </w:rPr>
            </w:pPr>
          </w:p>
          <w:p w14:paraId="3D6A8832" w14:textId="47A2C58A" w:rsidR="00453023" w:rsidRPr="00D22CCD" w:rsidDel="00175971" w:rsidRDefault="007260E2" w:rsidP="00212271">
            <w:pPr>
              <w:pStyle w:val="Geenafstand"/>
              <w:rPr>
                <w:del w:id="3001" w:author="Gert Morlion" w:date="2024-08-26T14:06:00Z" w16du:dateUtc="2024-08-26T12:06:00Z"/>
                <w:sz w:val="16"/>
                <w:szCs w:val="16"/>
              </w:rPr>
            </w:pPr>
            <w:del w:id="3002" w:author="Gert Morlion" w:date="2024-08-26T14:06:00Z" w16du:dateUtc="2024-08-26T12:06:00Z">
              <w:r w:rsidRPr="00D22CCD" w:rsidDel="00175971">
                <w:rPr>
                  <w:sz w:val="16"/>
                  <w:szCs w:val="16"/>
                </w:rPr>
                <w:delText>2.Transit – A dataset containing data required for :</w:delText>
              </w:r>
            </w:del>
          </w:p>
          <w:p w14:paraId="3AF7B943" w14:textId="57096A39" w:rsidR="00453023" w:rsidRPr="00D22CCD" w:rsidDel="00175971" w:rsidRDefault="007260E2" w:rsidP="002C6683">
            <w:pPr>
              <w:pStyle w:val="Geenafstand"/>
              <w:ind w:left="340"/>
              <w:rPr>
                <w:del w:id="3003" w:author="Gert Morlion" w:date="2024-08-26T14:06:00Z" w16du:dateUtc="2024-08-26T12:06:00Z"/>
                <w:sz w:val="16"/>
                <w:szCs w:val="16"/>
              </w:rPr>
            </w:pPr>
            <w:del w:id="3004" w:author="Gert Morlion" w:date="2024-08-26T14:06:00Z" w16du:dateUtc="2024-08-26T12:06:00Z">
              <w:r w:rsidRPr="00D22CCD" w:rsidDel="00175971">
                <w:rPr>
                  <w:sz w:val="16"/>
                  <w:szCs w:val="16"/>
                </w:rPr>
                <w:delText>navigating along the coastline either inshore or offshore</w:delText>
              </w:r>
            </w:del>
          </w:p>
          <w:p w14:paraId="4C8B03AD" w14:textId="7D1AC966" w:rsidR="00453023" w:rsidRPr="00D22CCD" w:rsidDel="00175971" w:rsidRDefault="007260E2" w:rsidP="002C6683">
            <w:pPr>
              <w:pStyle w:val="Geenafstand"/>
              <w:ind w:left="340"/>
              <w:rPr>
                <w:del w:id="3005" w:author="Gert Morlion" w:date="2024-08-26T14:06:00Z" w16du:dateUtc="2024-08-26T12:06:00Z"/>
                <w:sz w:val="16"/>
                <w:szCs w:val="16"/>
              </w:rPr>
            </w:pPr>
            <w:del w:id="3006" w:author="Gert Morlion" w:date="2024-08-26T14:06:00Z" w16du:dateUtc="2024-08-26T12:06:00Z">
              <w:r w:rsidRPr="00D22CCD" w:rsidDel="00175971">
                <w:rPr>
                  <w:sz w:val="16"/>
                  <w:szCs w:val="16"/>
                </w:rPr>
                <w:delText>navigating oceans, approaching coasts</w:delText>
              </w:r>
            </w:del>
          </w:p>
          <w:p w14:paraId="0C18D081" w14:textId="2097152B" w:rsidR="00453023" w:rsidRPr="00D22CCD" w:rsidDel="00175971" w:rsidRDefault="007260E2" w:rsidP="002C6683">
            <w:pPr>
              <w:pStyle w:val="Geenafstand"/>
              <w:ind w:left="340"/>
              <w:rPr>
                <w:del w:id="3007" w:author="Gert Morlion" w:date="2024-08-26T14:06:00Z" w16du:dateUtc="2024-08-26T12:06:00Z"/>
                <w:sz w:val="16"/>
                <w:szCs w:val="16"/>
              </w:rPr>
            </w:pPr>
            <w:del w:id="3008" w:author="Gert Morlion" w:date="2024-08-26T14:06:00Z" w16du:dateUtc="2024-08-26T12:06:00Z">
              <w:r w:rsidRPr="00D22CCD" w:rsidDel="00175971">
                <w:rPr>
                  <w:sz w:val="16"/>
                  <w:szCs w:val="16"/>
                </w:rPr>
                <w:delText>route planning</w:delText>
              </w:r>
            </w:del>
          </w:p>
          <w:p w14:paraId="2F03915F" w14:textId="47199A8F" w:rsidR="00453023" w:rsidRPr="00D22CCD" w:rsidDel="00175971" w:rsidRDefault="007260E2" w:rsidP="002C6683">
            <w:pPr>
              <w:pStyle w:val="Geenafstand"/>
              <w:ind w:left="340"/>
              <w:rPr>
                <w:del w:id="3009" w:author="Gert Morlion" w:date="2024-08-26T14:06:00Z" w16du:dateUtc="2024-08-26T12:06:00Z"/>
                <w:sz w:val="16"/>
                <w:szCs w:val="16"/>
              </w:rPr>
            </w:pPr>
            <w:del w:id="3010" w:author="Gert Morlion" w:date="2024-08-26T14:06:00Z" w16du:dateUtc="2024-08-26T12:06:00Z">
              <w:r w:rsidRPr="00D22CCD" w:rsidDel="00175971">
                <w:rPr>
                  <w:sz w:val="16"/>
                  <w:szCs w:val="16"/>
                </w:rPr>
                <w:delText>or any combination of the above.</w:delText>
              </w:r>
            </w:del>
          </w:p>
          <w:p w14:paraId="36ECBF4E" w14:textId="3C4B4B79" w:rsidR="002C6683" w:rsidRPr="00D22CCD" w:rsidDel="00175971" w:rsidRDefault="002C6683" w:rsidP="002C6683">
            <w:pPr>
              <w:pStyle w:val="Geenafstand"/>
              <w:ind w:left="340"/>
              <w:rPr>
                <w:del w:id="3011" w:author="Gert Morlion" w:date="2024-08-26T14:06:00Z" w16du:dateUtc="2024-08-26T12:06:00Z"/>
                <w:sz w:val="16"/>
                <w:szCs w:val="16"/>
              </w:rPr>
            </w:pPr>
          </w:p>
          <w:p w14:paraId="3373EC5A" w14:textId="6F2EACAB" w:rsidR="00453023" w:rsidRPr="00D22CCD" w:rsidDel="00175971" w:rsidRDefault="007260E2" w:rsidP="00212271">
            <w:pPr>
              <w:pStyle w:val="Geenafstand"/>
              <w:rPr>
                <w:del w:id="3012" w:author="Gert Morlion" w:date="2024-08-26T14:06:00Z" w16du:dateUtc="2024-08-26T12:06:00Z"/>
                <w:sz w:val="16"/>
                <w:szCs w:val="16"/>
              </w:rPr>
            </w:pPr>
            <w:del w:id="3013" w:author="Gert Morlion" w:date="2024-08-26T14:06:00Z" w16du:dateUtc="2024-08-26T12:06:00Z">
              <w:r w:rsidRPr="00D22CCD" w:rsidDel="00175971">
                <w:rPr>
                  <w:sz w:val="16"/>
                  <w:szCs w:val="16"/>
                </w:rPr>
                <w:delText>3.Overview – A dataset containing data required:</w:delText>
              </w:r>
            </w:del>
          </w:p>
          <w:p w14:paraId="013F0A72" w14:textId="2335D14C" w:rsidR="00453023" w:rsidRPr="00D22CCD" w:rsidDel="00175971" w:rsidRDefault="007260E2" w:rsidP="002C6683">
            <w:pPr>
              <w:pStyle w:val="Geenafstand"/>
              <w:ind w:left="340"/>
              <w:rPr>
                <w:del w:id="3014" w:author="Gert Morlion" w:date="2024-08-26T14:06:00Z" w16du:dateUtc="2024-08-26T12:06:00Z"/>
                <w:sz w:val="16"/>
                <w:szCs w:val="16"/>
              </w:rPr>
            </w:pPr>
            <w:del w:id="3015" w:author="Gert Morlion" w:date="2024-08-26T14:06:00Z" w16du:dateUtc="2024-08-26T12:06:00Z">
              <w:r w:rsidRPr="00D22CCD" w:rsidDel="00175971">
                <w:rPr>
                  <w:sz w:val="16"/>
                  <w:szCs w:val="16"/>
                </w:rPr>
                <w:delText xml:space="preserve">for </w:delText>
              </w:r>
              <w:r w:rsidR="002C6683" w:rsidRPr="00D22CCD" w:rsidDel="00175971">
                <w:rPr>
                  <w:sz w:val="16"/>
                  <w:szCs w:val="16"/>
                </w:rPr>
                <w:delText>o</w:delText>
              </w:r>
              <w:r w:rsidRPr="00D22CCD" w:rsidDel="00175971">
                <w:rPr>
                  <w:sz w:val="16"/>
                  <w:szCs w:val="16"/>
                </w:rPr>
                <w:delText>cean Crossing</w:delText>
              </w:r>
            </w:del>
          </w:p>
          <w:p w14:paraId="6A807168" w14:textId="5846B4F4" w:rsidR="00453023" w:rsidRPr="00D22CCD" w:rsidDel="00175971" w:rsidRDefault="007260E2" w:rsidP="002C6683">
            <w:pPr>
              <w:pStyle w:val="Geenafstand"/>
              <w:ind w:left="340"/>
              <w:rPr>
                <w:del w:id="3016" w:author="Gert Morlion" w:date="2024-08-26T14:06:00Z" w16du:dateUtc="2024-08-26T12:06:00Z"/>
                <w:sz w:val="16"/>
                <w:szCs w:val="16"/>
              </w:rPr>
            </w:pPr>
            <w:del w:id="3017" w:author="Gert Morlion" w:date="2024-08-26T14:06:00Z" w16du:dateUtc="2024-08-26T12:06:00Z">
              <w:r w:rsidRPr="00D22CCD" w:rsidDel="00175971">
                <w:rPr>
                  <w:sz w:val="16"/>
                  <w:szCs w:val="16"/>
                </w:rPr>
                <w:delText>route planning</w:delText>
              </w:r>
            </w:del>
          </w:p>
          <w:p w14:paraId="5C8B9340" w14:textId="2B98D3E0" w:rsidR="00453023" w:rsidRPr="00D22CCD" w:rsidRDefault="002C6683" w:rsidP="00212271">
            <w:pPr>
              <w:pStyle w:val="Geenafstand"/>
              <w:rPr>
                <w:sz w:val="16"/>
                <w:szCs w:val="16"/>
                <w:lang w:eastAsia="en-US"/>
              </w:rPr>
            </w:pPr>
            <w:del w:id="3018"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462104D3" w14:textId="77777777" w:rsidTr="00E27500">
        <w:trPr>
          <w:trHeight w:val="126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8C47FE9" w14:textId="4B1F7835" w:rsidR="00453023" w:rsidRPr="00D22CCD" w:rsidRDefault="007260E2" w:rsidP="00212271">
            <w:pPr>
              <w:pStyle w:val="Geenafstand"/>
              <w:rPr>
                <w:sz w:val="16"/>
                <w:szCs w:val="16"/>
                <w:lang w:eastAsia="en-US"/>
              </w:rPr>
            </w:pPr>
            <w:del w:id="3019" w:author="Gert Morlion" w:date="2024-08-26T14:06:00Z" w16du:dateUtc="2024-08-26T12:06:00Z">
              <w:r w:rsidRPr="00D22CCD" w:rsidDel="00175971">
                <w:rPr>
                  <w:sz w:val="16"/>
                  <w:szCs w:val="16"/>
                  <w:lang w:eastAsia="en-US"/>
                </w:rPr>
                <w:lastRenderedPageBreak/>
                <w:delText>editionNumber</w:delText>
              </w:r>
            </w:del>
          </w:p>
        </w:tc>
        <w:tc>
          <w:tcPr>
            <w:tcW w:w="538" w:type="pct"/>
            <w:tcBorders>
              <w:top w:val="single" w:sz="8" w:space="0" w:color="000000"/>
              <w:left w:val="nil"/>
              <w:bottom w:val="single" w:sz="8" w:space="0" w:color="000000"/>
              <w:right w:val="single" w:sz="4" w:space="0" w:color="auto"/>
            </w:tcBorders>
            <w:shd w:val="clear" w:color="auto" w:fill="auto"/>
          </w:tcPr>
          <w:p w14:paraId="156BC937" w14:textId="744D0E03" w:rsidR="00453023" w:rsidRPr="00D22CCD" w:rsidRDefault="007260E2" w:rsidP="002C6683">
            <w:pPr>
              <w:pStyle w:val="Geenafstand"/>
              <w:jc w:val="center"/>
              <w:rPr>
                <w:sz w:val="16"/>
                <w:szCs w:val="16"/>
                <w:lang w:eastAsia="en-US"/>
              </w:rPr>
            </w:pPr>
            <w:del w:id="3020"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1305F7"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BD8BD67" w14:textId="718AC8FA" w:rsidR="00453023" w:rsidRPr="00D22CCD" w:rsidRDefault="007260E2" w:rsidP="00212271">
            <w:pPr>
              <w:pStyle w:val="Geenafstand"/>
              <w:rPr>
                <w:sz w:val="16"/>
                <w:szCs w:val="16"/>
                <w:lang w:eastAsia="en-US"/>
              </w:rPr>
            </w:pPr>
            <w:del w:id="3021"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4E70F1A" w14:textId="32A65393" w:rsidR="00453023" w:rsidRPr="00D22CCD" w:rsidDel="00175971" w:rsidRDefault="007260E2" w:rsidP="00212271">
            <w:pPr>
              <w:pStyle w:val="Geenafstand"/>
              <w:rPr>
                <w:del w:id="3022" w:author="Gert Morlion" w:date="2024-08-26T14:06:00Z" w16du:dateUtc="2024-08-26T12:06:00Z"/>
                <w:sz w:val="16"/>
                <w:szCs w:val="16"/>
                <w:lang w:eastAsia="en-US"/>
              </w:rPr>
            </w:pPr>
            <w:del w:id="3023" w:author="Gert Morlion" w:date="2024-08-26T14:06:00Z" w16du:dateUtc="2024-08-26T12:06:00Z">
              <w:r w:rsidRPr="00D22CCD" w:rsidDel="00175971">
                <w:rPr>
                  <w:sz w:val="16"/>
                  <w:szCs w:val="16"/>
                  <w:lang w:eastAsia="en-US"/>
                </w:rPr>
                <w:delText>When a dataset is initially created, the edition number 1 is assigned to it. The edition number is increased by 1 at each new edition. Edition number remains the same for Update and Re-issue.</w:delText>
              </w:r>
            </w:del>
          </w:p>
          <w:p w14:paraId="5F3B4DDB" w14:textId="54498382" w:rsidR="002C6683" w:rsidRPr="00D22CCD" w:rsidDel="00175971" w:rsidRDefault="002C6683" w:rsidP="002C6683">
            <w:pPr>
              <w:pStyle w:val="Geenafstand"/>
              <w:rPr>
                <w:del w:id="3024" w:author="Gert Morlion" w:date="2024-08-26T14:06:00Z" w16du:dateUtc="2024-08-26T12:06:00Z"/>
                <w:sz w:val="16"/>
                <w:szCs w:val="16"/>
              </w:rPr>
            </w:pPr>
            <w:del w:id="3025" w:author="Gert Morlion" w:date="2024-08-26T14:06:00Z" w16du:dateUtc="2024-08-26T12:06:00Z">
              <w:r w:rsidRPr="00D22CCD" w:rsidDel="00175971">
                <w:rPr>
                  <w:sz w:val="16"/>
                  <w:szCs w:val="16"/>
                  <w:lang w:eastAsia="en-US"/>
                </w:rPr>
                <w:delText>Characters forming the editionNumber must be integers.</w:delText>
              </w:r>
              <w:r w:rsidRPr="00D22CCD" w:rsidDel="00175971">
                <w:rPr>
                  <w:sz w:val="16"/>
                  <w:szCs w:val="16"/>
                </w:rPr>
                <w:delText xml:space="preserve"> </w:delText>
              </w:r>
            </w:del>
          </w:p>
          <w:p w14:paraId="0126BCAE" w14:textId="2346E34D" w:rsidR="00453023" w:rsidRPr="00D22CCD" w:rsidRDefault="002C6683" w:rsidP="00212271">
            <w:pPr>
              <w:pStyle w:val="Geenafstand"/>
              <w:rPr>
                <w:sz w:val="16"/>
                <w:szCs w:val="16"/>
                <w:lang w:eastAsia="en-US"/>
              </w:rPr>
            </w:pPr>
            <w:del w:id="3026"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7512FE12" w14:textId="77777777" w:rsidTr="00E27500">
        <w:trPr>
          <w:trHeight w:val="41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BC2F388" w14:textId="2CA9837C" w:rsidR="00453023" w:rsidRPr="00D22CCD" w:rsidRDefault="007260E2" w:rsidP="00212271">
            <w:pPr>
              <w:pStyle w:val="Geenafstand"/>
              <w:rPr>
                <w:sz w:val="16"/>
                <w:szCs w:val="16"/>
                <w:lang w:eastAsia="en-US"/>
              </w:rPr>
            </w:pPr>
            <w:del w:id="3027" w:author="Gert Morlion" w:date="2024-08-26T14:06:00Z" w16du:dateUtc="2024-08-26T12:06:00Z">
              <w:r w:rsidRPr="00D22CCD" w:rsidDel="00175971">
                <w:rPr>
                  <w:sz w:val="16"/>
                  <w:szCs w:val="16"/>
                  <w:lang w:eastAsia="en-US"/>
                </w:rPr>
                <w:delText>updateNumber</w:delText>
              </w:r>
            </w:del>
          </w:p>
        </w:tc>
        <w:tc>
          <w:tcPr>
            <w:tcW w:w="538" w:type="pct"/>
            <w:tcBorders>
              <w:top w:val="single" w:sz="8" w:space="0" w:color="000000"/>
              <w:left w:val="nil"/>
              <w:bottom w:val="single" w:sz="8" w:space="0" w:color="000000"/>
              <w:right w:val="single" w:sz="4" w:space="0" w:color="auto"/>
            </w:tcBorders>
            <w:shd w:val="clear" w:color="auto" w:fill="auto"/>
          </w:tcPr>
          <w:p w14:paraId="0105AEC2" w14:textId="3123275A" w:rsidR="00453023" w:rsidRPr="00D22CCD" w:rsidRDefault="007260E2" w:rsidP="002C6683">
            <w:pPr>
              <w:pStyle w:val="Geenafstand"/>
              <w:jc w:val="center"/>
              <w:rPr>
                <w:sz w:val="16"/>
                <w:szCs w:val="16"/>
                <w:lang w:eastAsia="en-US"/>
              </w:rPr>
            </w:pPr>
            <w:del w:id="3028"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20DEFD0"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BB5E643" w14:textId="08835366" w:rsidR="00453023" w:rsidRPr="00D22CCD" w:rsidRDefault="007260E2" w:rsidP="00212271">
            <w:pPr>
              <w:pStyle w:val="Geenafstand"/>
              <w:rPr>
                <w:sz w:val="16"/>
                <w:szCs w:val="16"/>
                <w:lang w:eastAsia="en-US"/>
              </w:rPr>
            </w:pPr>
            <w:del w:id="3029"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C4F8CA2" w14:textId="4935488F" w:rsidR="002C6683" w:rsidRPr="00D22CCD" w:rsidDel="00175971" w:rsidRDefault="007260E2" w:rsidP="002C6683">
            <w:pPr>
              <w:pStyle w:val="Geenafstand"/>
              <w:rPr>
                <w:del w:id="3030" w:author="Gert Morlion" w:date="2024-08-26T14:06:00Z" w16du:dateUtc="2024-08-26T12:06:00Z"/>
                <w:sz w:val="16"/>
                <w:szCs w:val="16"/>
                <w:lang w:eastAsia="en-US"/>
              </w:rPr>
            </w:pPr>
            <w:del w:id="3031" w:author="Gert Morlion" w:date="2024-08-26T14:06:00Z" w16du:dateUtc="2024-08-26T12:06:00Z">
              <w:r w:rsidRPr="00D22CCD" w:rsidDel="00175971">
                <w:rPr>
                  <w:sz w:val="16"/>
                  <w:szCs w:val="16"/>
                  <w:lang w:eastAsia="en-US"/>
                </w:rPr>
                <w:delText xml:space="preserve">Update number 0 is assigned to a new dataset. </w:delText>
              </w:r>
            </w:del>
          </w:p>
          <w:p w14:paraId="62D2D2BB" w14:textId="79E86423" w:rsidR="002C6683" w:rsidRPr="00D22CCD" w:rsidDel="00175971" w:rsidRDefault="002C6683" w:rsidP="002C6683">
            <w:pPr>
              <w:pStyle w:val="Geenafstand"/>
              <w:rPr>
                <w:del w:id="3032" w:author="Gert Morlion" w:date="2024-08-26T14:06:00Z" w16du:dateUtc="2024-08-26T12:06:00Z"/>
                <w:sz w:val="16"/>
                <w:szCs w:val="16"/>
              </w:rPr>
            </w:pPr>
            <w:del w:id="3033" w:author="Gert Morlion" w:date="2024-08-26T14:06:00Z" w16du:dateUtc="2024-08-26T12:06:00Z">
              <w:r w:rsidRPr="00D22CCD" w:rsidDel="00175971">
                <w:rPr>
                  <w:sz w:val="16"/>
                  <w:szCs w:val="16"/>
                  <w:lang w:eastAsia="en-US"/>
                </w:rPr>
                <w:delText>Characters forming the updateNumber must be integers.</w:delText>
              </w:r>
              <w:r w:rsidRPr="00D22CCD" w:rsidDel="00175971">
                <w:rPr>
                  <w:sz w:val="16"/>
                  <w:szCs w:val="16"/>
                </w:rPr>
                <w:delText xml:space="preserve"> </w:delText>
              </w:r>
            </w:del>
          </w:p>
          <w:p w14:paraId="4CEB2C65" w14:textId="63568042" w:rsidR="00453023" w:rsidRPr="00D22CCD" w:rsidRDefault="002C6683" w:rsidP="00212271">
            <w:pPr>
              <w:pStyle w:val="Geenafstand"/>
              <w:rPr>
                <w:sz w:val="16"/>
                <w:szCs w:val="16"/>
                <w:lang w:eastAsia="en-US"/>
              </w:rPr>
            </w:pPr>
            <w:del w:id="3034"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1A8FA92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4AA0181" w14:textId="6B676D3B" w:rsidR="00453023" w:rsidRPr="00D22CCD" w:rsidRDefault="007260E2" w:rsidP="00212271">
            <w:pPr>
              <w:pStyle w:val="Geenafstand"/>
              <w:rPr>
                <w:sz w:val="16"/>
                <w:szCs w:val="16"/>
                <w:lang w:eastAsia="en-US"/>
              </w:rPr>
            </w:pPr>
            <w:del w:id="3035" w:author="Gert Morlion" w:date="2024-08-26T14:06:00Z" w16du:dateUtc="2024-08-26T12:06:00Z">
              <w:r w:rsidRPr="00D22CCD" w:rsidDel="00175971">
                <w:rPr>
                  <w:sz w:val="16"/>
                  <w:szCs w:val="16"/>
                  <w:lang w:eastAsia="en-US"/>
                </w:rPr>
                <w:delText>updateApplicationDate</w:delText>
              </w:r>
            </w:del>
          </w:p>
        </w:tc>
        <w:tc>
          <w:tcPr>
            <w:tcW w:w="538" w:type="pct"/>
            <w:tcBorders>
              <w:top w:val="single" w:sz="8" w:space="0" w:color="000000"/>
              <w:left w:val="nil"/>
              <w:bottom w:val="single" w:sz="8" w:space="0" w:color="000000"/>
              <w:right w:val="single" w:sz="4" w:space="0" w:color="auto"/>
            </w:tcBorders>
            <w:shd w:val="clear" w:color="auto" w:fill="auto"/>
          </w:tcPr>
          <w:p w14:paraId="3908B391" w14:textId="2E897C04" w:rsidR="00453023" w:rsidRPr="00D22CCD" w:rsidRDefault="007260E2" w:rsidP="002C6683">
            <w:pPr>
              <w:pStyle w:val="Geenafstand"/>
              <w:jc w:val="center"/>
              <w:rPr>
                <w:sz w:val="16"/>
                <w:szCs w:val="16"/>
                <w:lang w:eastAsia="en-US"/>
              </w:rPr>
            </w:pPr>
            <w:del w:id="3036"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DDD8557"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6510EE8" w14:textId="3D34D2D8" w:rsidR="00453023" w:rsidRPr="00D22CCD" w:rsidRDefault="007260E2" w:rsidP="00212271">
            <w:pPr>
              <w:pStyle w:val="Geenafstand"/>
              <w:rPr>
                <w:sz w:val="16"/>
                <w:szCs w:val="16"/>
                <w:lang w:eastAsia="en-US"/>
              </w:rPr>
            </w:pPr>
            <w:del w:id="3037" w:author="Gert Morlion" w:date="2024-08-26T14:06:00Z" w16du:dateUtc="2024-08-26T12: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B5ABE0" w14:textId="4E30B24B" w:rsidR="00453023" w:rsidRPr="00D22CCD" w:rsidRDefault="002C6683" w:rsidP="00212271">
            <w:pPr>
              <w:pStyle w:val="Geenafstand"/>
              <w:rPr>
                <w:rFonts w:eastAsia="Times New Roman"/>
                <w:sz w:val="16"/>
                <w:szCs w:val="16"/>
              </w:rPr>
            </w:pPr>
            <w:del w:id="3038" w:author="Gert Morlion" w:date="2024-08-26T14:06:00Z" w16du:dateUtc="2024-08-26T12:06:00Z">
              <w:r w:rsidRPr="00D22CCD" w:rsidDel="00175971">
                <w:rPr>
                  <w:rFonts w:eastAsia="Times New Roman"/>
                  <w:sz w:val="16"/>
                  <w:szCs w:val="16"/>
                </w:rPr>
                <w:delText>T</w:delText>
              </w:r>
              <w:r w:rsidR="007260E2" w:rsidRPr="00D22CCD" w:rsidDel="00175971">
                <w:rPr>
                  <w:rFonts w:eastAsia="Times New Roman"/>
                  <w:sz w:val="16"/>
                  <w:szCs w:val="16"/>
                </w:rPr>
                <w:delText>his date is only used for the base dataset files (</w:delText>
              </w:r>
              <w:r w:rsidR="007260E2" w:rsidRPr="00E27500" w:rsidDel="00175971">
                <w:rPr>
                  <w:sz w:val="16"/>
                  <w:szCs w:val="16"/>
                </w:rPr>
                <w:delText>That is</w:delText>
              </w:r>
              <w:r w:rsidR="007260E2" w:rsidRPr="00D22CCD" w:rsidDel="00175971">
                <w:rPr>
                  <w:rFonts w:eastAsia="Times New Roman"/>
                  <w:sz w:val="16"/>
                  <w:szCs w:val="16"/>
                </w:rPr>
                <w:delText xml:space="preserve"> new datasets, re-issue and new edition), not update dataset files. All updates dated on or before this date must have been applied by the producer</w:delText>
              </w:r>
            </w:del>
          </w:p>
        </w:tc>
      </w:tr>
      <w:tr w:rsidR="00453023" w:rsidRPr="00D22CCD" w14:paraId="1731376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4595C3E" w14:textId="3BC8F1C3" w:rsidR="00453023" w:rsidRPr="00D22CCD" w:rsidRDefault="007260E2" w:rsidP="00212271">
            <w:pPr>
              <w:pStyle w:val="Geenafstand"/>
              <w:rPr>
                <w:sz w:val="16"/>
                <w:szCs w:val="16"/>
                <w:lang w:eastAsia="en-US"/>
              </w:rPr>
            </w:pPr>
            <w:del w:id="3039" w:author="Gert Morlion" w:date="2024-08-26T14:06:00Z" w16du:dateUtc="2024-08-26T12:06:00Z">
              <w:r w:rsidRPr="00D22CCD" w:rsidDel="00175971">
                <w:rPr>
                  <w:sz w:val="16"/>
                  <w:szCs w:val="16"/>
                  <w:lang w:eastAsia="en-US"/>
                </w:rPr>
                <w:delText>issueDate</w:delText>
              </w:r>
            </w:del>
          </w:p>
        </w:tc>
        <w:tc>
          <w:tcPr>
            <w:tcW w:w="538" w:type="pct"/>
            <w:tcBorders>
              <w:top w:val="single" w:sz="8" w:space="0" w:color="000000"/>
              <w:left w:val="nil"/>
              <w:bottom w:val="single" w:sz="8" w:space="0" w:color="000000"/>
              <w:right w:val="single" w:sz="4" w:space="0" w:color="auto"/>
            </w:tcBorders>
            <w:shd w:val="clear" w:color="auto" w:fill="auto"/>
          </w:tcPr>
          <w:p w14:paraId="433481E7" w14:textId="1EA1AF25" w:rsidR="00453023" w:rsidRPr="00D22CCD" w:rsidRDefault="007260E2" w:rsidP="002C6683">
            <w:pPr>
              <w:pStyle w:val="Geenafstand"/>
              <w:jc w:val="center"/>
              <w:rPr>
                <w:sz w:val="16"/>
                <w:szCs w:val="16"/>
                <w:lang w:eastAsia="en-US"/>
              </w:rPr>
            </w:pPr>
            <w:del w:id="3040"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0684A6B"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FBB9FF" w14:textId="32BD2E30" w:rsidR="00453023" w:rsidRPr="00D22CCD" w:rsidRDefault="007260E2" w:rsidP="00212271">
            <w:pPr>
              <w:pStyle w:val="Geenafstand"/>
              <w:rPr>
                <w:sz w:val="16"/>
                <w:szCs w:val="16"/>
                <w:lang w:eastAsia="en-US"/>
              </w:rPr>
            </w:pPr>
            <w:del w:id="3041" w:author="Gert Morlion" w:date="2024-08-26T14:06:00Z" w16du:dateUtc="2024-08-26T12: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31B3E49" w14:textId="79D67115" w:rsidR="00453023" w:rsidRPr="00D22CCD" w:rsidRDefault="007260E2" w:rsidP="00212271">
            <w:pPr>
              <w:pStyle w:val="Geenafstand"/>
              <w:rPr>
                <w:sz w:val="16"/>
                <w:szCs w:val="16"/>
                <w:lang w:eastAsia="en-US"/>
              </w:rPr>
            </w:pPr>
            <w:del w:id="3042" w:author="Gert Morlion" w:date="2024-08-26T14:06:00Z" w16du:dateUtc="2024-08-26T12:06:00Z">
              <w:r w:rsidRPr="00D22CCD" w:rsidDel="00175971">
                <w:rPr>
                  <w:sz w:val="16"/>
                  <w:szCs w:val="16"/>
                  <w:lang w:eastAsia="en-US"/>
                </w:rPr>
                <w:delText>Date on which the data was made available by the data producer.</w:delText>
              </w:r>
            </w:del>
          </w:p>
        </w:tc>
      </w:tr>
      <w:tr w:rsidR="002C6683" w:rsidRPr="00D22CCD" w14:paraId="76BCADC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6277628" w14:textId="77A2C860" w:rsidR="002C6683" w:rsidRPr="00D22CCD" w:rsidRDefault="002C6683" w:rsidP="00212271">
            <w:pPr>
              <w:pStyle w:val="Geenafstand"/>
              <w:rPr>
                <w:sz w:val="16"/>
                <w:szCs w:val="16"/>
                <w:lang w:eastAsia="en-US"/>
              </w:rPr>
            </w:pPr>
            <w:del w:id="3043" w:author="Gert Morlion" w:date="2024-08-26T14:06:00Z" w16du:dateUtc="2024-08-26T12:06:00Z">
              <w:r w:rsidRPr="00D22CCD" w:rsidDel="00175971">
                <w:rPr>
                  <w:sz w:val="16"/>
                  <w:szCs w:val="16"/>
                  <w:lang w:eastAsia="en-US"/>
                </w:rPr>
                <w:delText>issueTime</w:delText>
              </w:r>
            </w:del>
          </w:p>
        </w:tc>
        <w:tc>
          <w:tcPr>
            <w:tcW w:w="538" w:type="pct"/>
            <w:tcBorders>
              <w:top w:val="single" w:sz="8" w:space="0" w:color="000000"/>
              <w:left w:val="nil"/>
              <w:bottom w:val="single" w:sz="8" w:space="0" w:color="000000"/>
              <w:right w:val="single" w:sz="4" w:space="0" w:color="auto"/>
            </w:tcBorders>
            <w:shd w:val="clear" w:color="auto" w:fill="auto"/>
          </w:tcPr>
          <w:p w14:paraId="42ECD384" w14:textId="677B135D" w:rsidR="002C6683" w:rsidRPr="00D22CCD" w:rsidRDefault="002C6683" w:rsidP="002C6683">
            <w:pPr>
              <w:pStyle w:val="Geenafstand"/>
              <w:jc w:val="center"/>
              <w:rPr>
                <w:sz w:val="16"/>
                <w:szCs w:val="16"/>
                <w:lang w:eastAsia="en-US"/>
              </w:rPr>
            </w:pPr>
            <w:del w:id="3044"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7B59E1" w14:textId="77777777" w:rsidR="002C6683" w:rsidRPr="00D22CCD" w:rsidRDefault="002C668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33C7EF" w14:textId="51B6A8EB" w:rsidR="002C6683" w:rsidRPr="00D22CCD" w:rsidRDefault="002C6683" w:rsidP="00212271">
            <w:pPr>
              <w:pStyle w:val="Geenafstand"/>
              <w:rPr>
                <w:sz w:val="16"/>
                <w:szCs w:val="16"/>
                <w:lang w:eastAsia="en-US"/>
              </w:rPr>
            </w:pPr>
            <w:del w:id="3045" w:author="Gert Morlion" w:date="2024-08-26T14:06:00Z" w16du:dateUtc="2024-08-26T12:06:00Z">
              <w:r w:rsidRPr="00D22CCD" w:rsidDel="00175971">
                <w:rPr>
                  <w:sz w:val="16"/>
                  <w:szCs w:val="16"/>
                  <w:lang w:eastAsia="en-US"/>
                </w:rPr>
                <w:delText>Time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89E255" w14:textId="26EF9F15" w:rsidR="002C6683" w:rsidRPr="00D22CCD" w:rsidDel="002C6683" w:rsidRDefault="002C6683" w:rsidP="00212271">
            <w:pPr>
              <w:pStyle w:val="Geenafstand"/>
              <w:rPr>
                <w:sz w:val="16"/>
                <w:szCs w:val="16"/>
                <w:lang w:eastAsia="en-US"/>
              </w:rPr>
            </w:pPr>
            <w:del w:id="3046" w:author="Gert Morlion" w:date="2024-08-26T14:06:00Z" w16du:dateUtc="2024-08-26T12:06:00Z">
              <w:r w:rsidRPr="00D22CCD" w:rsidDel="00175971">
                <w:rPr>
                  <w:sz w:val="16"/>
                  <w:szCs w:val="16"/>
                  <w:lang w:eastAsia="en-US"/>
                </w:rPr>
                <w:delText>The S-100 datatype Time</w:delText>
              </w:r>
            </w:del>
          </w:p>
        </w:tc>
      </w:tr>
      <w:tr w:rsidR="00453023" w:rsidRPr="00D22CCD" w14:paraId="4D57D3DB" w14:textId="77777777" w:rsidTr="00E27500">
        <w:trPr>
          <w:trHeight w:val="354"/>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F64398F" w14:textId="6F5C22BF" w:rsidR="00453023" w:rsidRPr="00D22CCD" w:rsidRDefault="007260E2" w:rsidP="00212271">
            <w:pPr>
              <w:pStyle w:val="Geenafstand"/>
              <w:rPr>
                <w:sz w:val="16"/>
                <w:szCs w:val="16"/>
                <w:lang w:eastAsia="en-US"/>
              </w:rPr>
            </w:pPr>
            <w:del w:id="3047" w:author="Gert Morlion" w:date="2024-08-26T14:06:00Z" w16du:dateUtc="2024-08-26T12:06:00Z">
              <w:r w:rsidRPr="00D22CCD" w:rsidDel="00175971">
                <w:rPr>
                  <w:sz w:val="16"/>
                  <w:szCs w:val="16"/>
                  <w:lang w:eastAsia="en-US"/>
                </w:rPr>
                <w:delText>productSpecification</w:delText>
              </w:r>
            </w:del>
          </w:p>
        </w:tc>
        <w:tc>
          <w:tcPr>
            <w:tcW w:w="538" w:type="pct"/>
            <w:tcBorders>
              <w:top w:val="single" w:sz="8" w:space="0" w:color="000000"/>
              <w:left w:val="nil"/>
              <w:bottom w:val="single" w:sz="8" w:space="0" w:color="000000"/>
              <w:right w:val="single" w:sz="4" w:space="0" w:color="auto"/>
            </w:tcBorders>
            <w:shd w:val="clear" w:color="auto" w:fill="auto"/>
          </w:tcPr>
          <w:p w14:paraId="030103B0" w14:textId="48A7FB2F" w:rsidR="00453023" w:rsidRPr="00D22CCD" w:rsidRDefault="007260E2" w:rsidP="002C6683">
            <w:pPr>
              <w:pStyle w:val="Geenafstand"/>
              <w:jc w:val="center"/>
              <w:rPr>
                <w:sz w:val="16"/>
                <w:szCs w:val="16"/>
                <w:lang w:eastAsia="en-US"/>
              </w:rPr>
            </w:pPr>
            <w:del w:id="3048"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8F71728"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40376C" w14:textId="6FB9DEDF" w:rsidR="00453023" w:rsidRPr="00D22CCD" w:rsidRDefault="007260E2" w:rsidP="00212271">
            <w:pPr>
              <w:pStyle w:val="Geenafstand"/>
              <w:rPr>
                <w:sz w:val="16"/>
                <w:szCs w:val="16"/>
                <w:lang w:eastAsia="en-US"/>
              </w:rPr>
            </w:pPr>
            <w:del w:id="3049" w:author="Gert Morlion" w:date="2024-08-26T14:06:00Z" w16du:dateUtc="2024-08-26T12:06:00Z">
              <w:r w:rsidRPr="00D22CCD" w:rsidDel="00175971">
                <w:rPr>
                  <w:sz w:val="16"/>
                  <w:szCs w:val="16"/>
                  <w:lang w:eastAsia="en-US"/>
                </w:rPr>
                <w:delText>S</w:delText>
              </w:r>
              <w:r w:rsidR="002C6683" w:rsidRPr="00D22CCD" w:rsidDel="00175971">
                <w:rPr>
                  <w:sz w:val="16"/>
                  <w:szCs w:val="16"/>
                  <w:lang w:eastAsia="en-US"/>
                </w:rPr>
                <w:delText>100</w:delText>
              </w:r>
              <w:r w:rsidRPr="00D22CCD" w:rsidDel="00175971">
                <w:rPr>
                  <w:sz w:val="16"/>
                  <w:szCs w:val="16"/>
                  <w:lang w:eastAsia="en-US"/>
                </w:rPr>
                <w:delText>_ProductSpecification</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9AE534" w14:textId="77777777" w:rsidR="00453023" w:rsidRPr="00D22CCD" w:rsidRDefault="00453023" w:rsidP="00212271">
            <w:pPr>
              <w:pStyle w:val="Geenafstand"/>
              <w:rPr>
                <w:sz w:val="16"/>
                <w:szCs w:val="16"/>
                <w:lang w:eastAsia="en-US"/>
              </w:rPr>
            </w:pPr>
          </w:p>
        </w:tc>
      </w:tr>
      <w:tr w:rsidR="00453023" w:rsidRPr="00D22CCD" w14:paraId="491187A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D675BD7" w14:textId="4F36254C" w:rsidR="00453023" w:rsidRPr="00D22CCD" w:rsidRDefault="007260E2" w:rsidP="00212271">
            <w:pPr>
              <w:pStyle w:val="Geenafstand"/>
              <w:rPr>
                <w:sz w:val="16"/>
                <w:szCs w:val="16"/>
                <w:lang w:eastAsia="en-US"/>
              </w:rPr>
            </w:pPr>
            <w:del w:id="3050" w:author="Gert Morlion" w:date="2024-08-26T14:06:00Z" w16du:dateUtc="2024-08-26T12:06:00Z">
              <w:r w:rsidRPr="00D22CCD" w:rsidDel="00175971">
                <w:rPr>
                  <w:sz w:val="16"/>
                  <w:szCs w:val="16"/>
                  <w:lang w:eastAsia="en-US"/>
                </w:rPr>
                <w:delText>producingAgency</w:delText>
              </w:r>
            </w:del>
          </w:p>
        </w:tc>
        <w:tc>
          <w:tcPr>
            <w:tcW w:w="538" w:type="pct"/>
            <w:tcBorders>
              <w:top w:val="single" w:sz="8" w:space="0" w:color="000000"/>
              <w:left w:val="nil"/>
              <w:bottom w:val="single" w:sz="8" w:space="0" w:color="000000"/>
              <w:right w:val="single" w:sz="4" w:space="0" w:color="auto"/>
            </w:tcBorders>
            <w:shd w:val="clear" w:color="auto" w:fill="auto"/>
          </w:tcPr>
          <w:p w14:paraId="413B146F" w14:textId="6A5B64C7" w:rsidR="00453023" w:rsidRPr="00D22CCD" w:rsidRDefault="007260E2" w:rsidP="002C6683">
            <w:pPr>
              <w:pStyle w:val="Geenafstand"/>
              <w:jc w:val="center"/>
              <w:rPr>
                <w:sz w:val="16"/>
                <w:szCs w:val="16"/>
                <w:lang w:eastAsia="en-US"/>
              </w:rPr>
            </w:pPr>
            <w:del w:id="3051"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8BAB30"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330125" w14:textId="3B2A8C76" w:rsidR="00453023" w:rsidRPr="00BE52D5" w:rsidRDefault="007260E2" w:rsidP="002C6683">
            <w:pPr>
              <w:pStyle w:val="Geenafstand"/>
              <w:jc w:val="left"/>
              <w:rPr>
                <w:sz w:val="16"/>
                <w:szCs w:val="16"/>
                <w:lang w:val="it-IT" w:eastAsia="en-US"/>
              </w:rPr>
            </w:pPr>
            <w:del w:id="3052" w:author="Gert Morlion" w:date="2024-08-26T14:06:00Z" w16du:dateUtc="2024-08-26T12:06:00Z">
              <w:r w:rsidRPr="00BE52D5" w:rsidDel="00175971">
                <w:rPr>
                  <w:sz w:val="16"/>
                  <w:szCs w:val="16"/>
                  <w:lang w:val="it-IT" w:eastAsia="en-US"/>
                </w:rPr>
                <w:delText>CI_Responsib</w:delText>
              </w:r>
              <w:r w:rsidR="002C6683" w:rsidRPr="00BE52D5" w:rsidDel="00175971">
                <w:rPr>
                  <w:sz w:val="16"/>
                  <w:szCs w:val="16"/>
                  <w:lang w:val="it-IT" w:eastAsia="en-US"/>
                </w:rPr>
                <w:delText>ility&gt;CI_Organisation or CI_Responsibility&gt;CI_Individual</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BF9E77" w14:textId="77DFD7F3" w:rsidR="00453023" w:rsidRPr="00D22CCD" w:rsidDel="00175971" w:rsidRDefault="007260E2" w:rsidP="00212271">
            <w:pPr>
              <w:pStyle w:val="Geenafstand"/>
              <w:rPr>
                <w:del w:id="3053" w:author="Gert Morlion" w:date="2024-08-26T14:06:00Z" w16du:dateUtc="2024-08-26T12:06:00Z"/>
                <w:sz w:val="16"/>
                <w:szCs w:val="16"/>
                <w:lang w:eastAsia="en-US"/>
              </w:rPr>
            </w:pPr>
            <w:del w:id="3054" w:author="Gert Morlion" w:date="2024-08-26T14:06:00Z" w16du:dateUtc="2024-08-26T12:06:00Z">
              <w:r w:rsidRPr="00D22CCD" w:rsidDel="00175971">
                <w:rPr>
                  <w:sz w:val="16"/>
                  <w:szCs w:val="16"/>
                  <w:lang w:eastAsia="en-US"/>
                </w:rPr>
                <w:delText>Agency responsible for producing the data.</w:delText>
              </w:r>
            </w:del>
          </w:p>
          <w:p w14:paraId="202F13A6" w14:textId="192A49F3" w:rsidR="002C6683" w:rsidRPr="00D22CCD" w:rsidRDefault="002C6683" w:rsidP="00212271">
            <w:pPr>
              <w:pStyle w:val="Geenafstand"/>
              <w:rPr>
                <w:sz w:val="16"/>
                <w:szCs w:val="16"/>
                <w:lang w:eastAsia="en-US"/>
              </w:rPr>
            </w:pPr>
            <w:del w:id="3055" w:author="Gert Morlion" w:date="2024-08-26T14:06:00Z" w16du:dateUtc="2024-08-26T12:06:00Z">
              <w:r w:rsidRPr="00D22CCD" w:rsidDel="00175971">
                <w:rPr>
                  <w:sz w:val="16"/>
                  <w:szCs w:val="16"/>
                  <w:lang w:eastAsia="en-US"/>
                </w:rPr>
                <w:delText>See Part 4a Tables 4a-2 and 4a-3</w:delText>
              </w:r>
            </w:del>
          </w:p>
        </w:tc>
      </w:tr>
      <w:tr w:rsidR="00767C47" w:rsidRPr="00D22CCD" w14:paraId="531FF2DB" w14:textId="77777777" w:rsidTr="00E27500">
        <w:trPr>
          <w:trHeight w:val="78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08E8616" w14:textId="1F657D77" w:rsidR="00767C47" w:rsidRPr="00D22CCD" w:rsidRDefault="00767C47" w:rsidP="00767C47">
            <w:pPr>
              <w:pStyle w:val="Geenafstand"/>
              <w:rPr>
                <w:sz w:val="16"/>
                <w:szCs w:val="16"/>
                <w:lang w:eastAsia="en-US"/>
              </w:rPr>
            </w:pPr>
            <w:del w:id="3056" w:author="Gert Morlion" w:date="2024-08-26T14:06:00Z" w16du:dateUtc="2024-08-26T12:06:00Z">
              <w:r w:rsidRPr="00E343E2" w:rsidDel="00175971">
                <w:rPr>
                  <w:rFonts w:cs="Arial"/>
                  <w:sz w:val="16"/>
                  <w:szCs w:val="16"/>
                  <w:lang w:eastAsia="en-US"/>
                </w:rPr>
                <w:lastRenderedPageBreak/>
                <w:delText>maximumDisplayScale</w:delText>
              </w:r>
            </w:del>
          </w:p>
        </w:tc>
        <w:tc>
          <w:tcPr>
            <w:tcW w:w="538" w:type="pct"/>
            <w:tcBorders>
              <w:top w:val="single" w:sz="8" w:space="0" w:color="000000"/>
              <w:left w:val="nil"/>
              <w:bottom w:val="single" w:sz="8" w:space="0" w:color="000000"/>
              <w:right w:val="single" w:sz="4" w:space="0" w:color="auto"/>
            </w:tcBorders>
            <w:shd w:val="clear" w:color="auto" w:fill="auto"/>
          </w:tcPr>
          <w:p w14:paraId="36BAC11A" w14:textId="72F440C3" w:rsidR="00767C47" w:rsidRPr="00D22CCD" w:rsidRDefault="00767C47" w:rsidP="00767C47">
            <w:pPr>
              <w:pStyle w:val="Geenafstand"/>
              <w:jc w:val="center"/>
              <w:rPr>
                <w:sz w:val="16"/>
                <w:szCs w:val="16"/>
                <w:lang w:eastAsia="en-US"/>
              </w:rPr>
            </w:pPr>
            <w:del w:id="3057" w:author="Gert Morlion" w:date="2024-08-26T14:06:00Z" w16du:dateUtc="2024-08-26T12:06:00Z">
              <w:r w:rsidRPr="00E343E2" w:rsidDel="0017597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58EC462" w14:textId="77777777" w:rsidR="00767C47" w:rsidRPr="00D22CCD" w:rsidRDefault="00767C47" w:rsidP="00767C47">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10B772" w14:textId="452336A5" w:rsidR="00767C47" w:rsidRPr="00D22CCD" w:rsidRDefault="00767C47" w:rsidP="00767C47">
            <w:pPr>
              <w:pStyle w:val="Geenafstand"/>
              <w:rPr>
                <w:sz w:val="16"/>
                <w:szCs w:val="16"/>
                <w:lang w:eastAsia="en-US"/>
              </w:rPr>
            </w:pPr>
            <w:del w:id="3058" w:author="Gert Morlion" w:date="2024-08-26T14:06:00Z" w16du:dateUtc="2024-08-26T12:06:00Z">
              <w:r w:rsidRPr="00E343E2" w:rsidDel="00175971">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95A7412" w14:textId="511EEB56" w:rsidR="00767C47" w:rsidDel="00175971" w:rsidRDefault="00767C47" w:rsidP="00767C47">
            <w:pPr>
              <w:spacing w:before="60" w:after="60" w:line="240" w:lineRule="auto"/>
              <w:jc w:val="left"/>
              <w:rPr>
                <w:del w:id="3059" w:author="Gert Morlion" w:date="2024-08-26T14:06:00Z" w16du:dateUtc="2024-08-26T12:06:00Z"/>
                <w:rFonts w:cs="Arial"/>
                <w:sz w:val="16"/>
                <w:szCs w:val="16"/>
                <w:lang w:eastAsia="en-US"/>
              </w:rPr>
            </w:pPr>
            <w:del w:id="3060" w:author="Gert Morlion" w:date="2024-08-26T14:06:00Z" w16du:dateUtc="2024-08-26T12:06:00Z">
              <w:r w:rsidRPr="00E343E2" w:rsidDel="00175971">
                <w:rPr>
                  <w:rFonts w:cs="Arial"/>
                  <w:sz w:val="16"/>
                  <w:szCs w:val="16"/>
                  <w:lang w:eastAsia="en-US"/>
                </w:rPr>
                <w:delText>Must be one of the following values:</w:delText>
              </w:r>
            </w:del>
          </w:p>
          <w:p w14:paraId="5E23A058" w14:textId="225C3F5A" w:rsidR="00767C47" w:rsidRPr="00E343E2" w:rsidDel="00175971" w:rsidRDefault="00767C47" w:rsidP="00767C47">
            <w:pPr>
              <w:spacing w:before="60" w:after="60" w:line="240" w:lineRule="auto"/>
              <w:jc w:val="left"/>
              <w:rPr>
                <w:del w:id="3061" w:author="Gert Morlion" w:date="2024-08-26T14:06:00Z" w16du:dateUtc="2024-08-26T12:06:00Z"/>
                <w:rFonts w:cs="Arial"/>
                <w:sz w:val="16"/>
                <w:szCs w:val="16"/>
                <w:lang w:eastAsia="en-US"/>
              </w:rPr>
            </w:pPr>
            <w:del w:id="3062" w:author="Gert Morlion" w:date="2024-08-26T14:06:00Z" w16du:dateUtc="2024-08-26T12:06:00Z">
              <w:r w:rsidDel="00175971">
                <w:rPr>
                  <w:rFonts w:cs="Arial"/>
                  <w:sz w:val="16"/>
                  <w:szCs w:val="16"/>
                  <w:lang w:eastAsia="en-US"/>
                </w:rPr>
                <w:delText>100</w:delText>
              </w:r>
            </w:del>
          </w:p>
          <w:p w14:paraId="17CB2697" w14:textId="6D5F4860" w:rsidR="00767C47" w:rsidRPr="00E343E2" w:rsidDel="00175971" w:rsidRDefault="00767C47" w:rsidP="00767C47">
            <w:pPr>
              <w:spacing w:before="60" w:after="0" w:line="240" w:lineRule="auto"/>
              <w:jc w:val="left"/>
              <w:rPr>
                <w:del w:id="3063" w:author="Gert Morlion" w:date="2024-08-26T14:06:00Z" w16du:dateUtc="2024-08-26T12:06:00Z"/>
                <w:rFonts w:cs="Arial"/>
                <w:b/>
                <w:bCs/>
                <w:sz w:val="16"/>
                <w:szCs w:val="16"/>
                <w:lang w:eastAsia="en-US"/>
              </w:rPr>
            </w:pPr>
            <w:del w:id="3064" w:author="Gert Morlion" w:date="2024-08-26T14:06:00Z" w16du:dateUtc="2024-08-26T12:06:00Z">
              <w:r w:rsidRPr="00E343E2" w:rsidDel="00175971">
                <w:rPr>
                  <w:rFonts w:cs="Arial"/>
                  <w:sz w:val="16"/>
                  <w:szCs w:val="16"/>
                  <w:lang w:eastAsia="en-US"/>
                </w:rPr>
                <w:delText>1000</w:delText>
              </w:r>
            </w:del>
          </w:p>
          <w:p w14:paraId="6794216E" w14:textId="75530882" w:rsidR="00767C47" w:rsidRPr="00E343E2" w:rsidDel="00175971" w:rsidRDefault="00767C47" w:rsidP="00767C47">
            <w:pPr>
              <w:spacing w:after="0" w:line="240" w:lineRule="auto"/>
              <w:jc w:val="left"/>
              <w:rPr>
                <w:del w:id="3065" w:author="Gert Morlion" w:date="2024-08-26T14:06:00Z" w16du:dateUtc="2024-08-26T12:06:00Z"/>
                <w:rFonts w:cs="Arial"/>
                <w:b/>
                <w:bCs/>
                <w:sz w:val="16"/>
                <w:szCs w:val="16"/>
                <w:lang w:eastAsia="en-US"/>
              </w:rPr>
            </w:pPr>
            <w:del w:id="3066" w:author="Gert Morlion" w:date="2024-08-26T14:06:00Z" w16du:dateUtc="2024-08-26T12:06:00Z">
              <w:r w:rsidRPr="00E343E2" w:rsidDel="00175971">
                <w:rPr>
                  <w:rFonts w:cs="Arial"/>
                  <w:sz w:val="16"/>
                  <w:szCs w:val="16"/>
                  <w:lang w:eastAsia="en-US"/>
                </w:rPr>
                <w:delText>2000</w:delText>
              </w:r>
            </w:del>
          </w:p>
          <w:p w14:paraId="38D36A1A" w14:textId="2AEF0897" w:rsidR="00767C47" w:rsidRPr="00E343E2" w:rsidDel="00175971" w:rsidRDefault="00767C47" w:rsidP="00767C47">
            <w:pPr>
              <w:spacing w:after="0" w:line="240" w:lineRule="auto"/>
              <w:jc w:val="left"/>
              <w:rPr>
                <w:del w:id="3067" w:author="Gert Morlion" w:date="2024-08-26T14:06:00Z" w16du:dateUtc="2024-08-26T12:06:00Z"/>
                <w:rFonts w:cs="Arial"/>
                <w:b/>
                <w:bCs/>
                <w:sz w:val="16"/>
                <w:szCs w:val="16"/>
                <w:lang w:eastAsia="en-US"/>
              </w:rPr>
            </w:pPr>
            <w:del w:id="3068" w:author="Gert Morlion" w:date="2024-08-26T14:06:00Z" w16du:dateUtc="2024-08-26T12:06:00Z">
              <w:r w:rsidRPr="00E343E2" w:rsidDel="00175971">
                <w:rPr>
                  <w:rFonts w:cs="Arial"/>
                  <w:sz w:val="16"/>
                  <w:szCs w:val="16"/>
                  <w:lang w:eastAsia="en-US"/>
                </w:rPr>
                <w:delText>3000</w:delText>
              </w:r>
            </w:del>
          </w:p>
          <w:p w14:paraId="219A4BED" w14:textId="5E3E208E" w:rsidR="00767C47" w:rsidRPr="00E343E2" w:rsidDel="00175971" w:rsidRDefault="00767C47" w:rsidP="00767C47">
            <w:pPr>
              <w:spacing w:after="0" w:line="240" w:lineRule="auto"/>
              <w:jc w:val="left"/>
              <w:rPr>
                <w:del w:id="3069" w:author="Gert Morlion" w:date="2024-08-26T14:06:00Z" w16du:dateUtc="2024-08-26T12:06:00Z"/>
                <w:rFonts w:cs="Arial"/>
                <w:b/>
                <w:bCs/>
                <w:sz w:val="16"/>
                <w:szCs w:val="16"/>
                <w:lang w:eastAsia="en-US"/>
              </w:rPr>
            </w:pPr>
            <w:del w:id="3070" w:author="Gert Morlion" w:date="2024-08-26T14:06:00Z" w16du:dateUtc="2024-08-26T12:06:00Z">
              <w:r w:rsidRPr="00E343E2" w:rsidDel="00175971">
                <w:rPr>
                  <w:rFonts w:cs="Arial"/>
                  <w:sz w:val="16"/>
                  <w:szCs w:val="16"/>
                  <w:lang w:eastAsia="en-US"/>
                </w:rPr>
                <w:delText>4000</w:delText>
              </w:r>
            </w:del>
          </w:p>
          <w:p w14:paraId="375F8CD4" w14:textId="4617CA04" w:rsidR="00767C47" w:rsidRPr="00E343E2" w:rsidDel="00175971" w:rsidRDefault="00767C47" w:rsidP="00767C47">
            <w:pPr>
              <w:spacing w:after="0" w:line="240" w:lineRule="auto"/>
              <w:jc w:val="left"/>
              <w:rPr>
                <w:del w:id="3071" w:author="Gert Morlion" w:date="2024-08-26T14:06:00Z" w16du:dateUtc="2024-08-26T12:06:00Z"/>
                <w:rFonts w:cs="Arial"/>
                <w:b/>
                <w:bCs/>
                <w:sz w:val="16"/>
                <w:szCs w:val="16"/>
                <w:lang w:eastAsia="en-US"/>
              </w:rPr>
            </w:pPr>
            <w:del w:id="3072" w:author="Gert Morlion" w:date="2024-08-26T14:06:00Z" w16du:dateUtc="2024-08-26T12:06:00Z">
              <w:r w:rsidRPr="00E343E2" w:rsidDel="00175971">
                <w:rPr>
                  <w:rFonts w:cs="Arial"/>
                  <w:sz w:val="16"/>
                  <w:szCs w:val="16"/>
                  <w:lang w:eastAsia="en-US"/>
                </w:rPr>
                <w:delText>8000</w:delText>
              </w:r>
            </w:del>
          </w:p>
          <w:p w14:paraId="67AA70AA" w14:textId="3DE7C3E4" w:rsidR="00767C47" w:rsidRPr="00E343E2" w:rsidDel="00175971" w:rsidRDefault="00767C47" w:rsidP="00767C47">
            <w:pPr>
              <w:spacing w:after="0" w:line="240" w:lineRule="auto"/>
              <w:jc w:val="left"/>
              <w:rPr>
                <w:del w:id="3073" w:author="Gert Morlion" w:date="2024-08-26T14:06:00Z" w16du:dateUtc="2024-08-26T12:06:00Z"/>
                <w:rFonts w:cs="Arial"/>
                <w:b/>
                <w:bCs/>
                <w:sz w:val="16"/>
                <w:szCs w:val="16"/>
                <w:lang w:eastAsia="en-US"/>
              </w:rPr>
            </w:pPr>
            <w:del w:id="3074" w:author="Gert Morlion" w:date="2024-08-26T14:06:00Z" w16du:dateUtc="2024-08-26T12:06:00Z">
              <w:r w:rsidRPr="00E343E2" w:rsidDel="00175971">
                <w:rPr>
                  <w:rFonts w:cs="Arial"/>
                  <w:sz w:val="16"/>
                  <w:szCs w:val="16"/>
                  <w:lang w:eastAsia="en-US"/>
                </w:rPr>
                <w:delText>12000</w:delText>
              </w:r>
            </w:del>
          </w:p>
          <w:p w14:paraId="10B106D2" w14:textId="28BF20ED" w:rsidR="00767C47" w:rsidRPr="00E343E2" w:rsidDel="00175971" w:rsidRDefault="00767C47" w:rsidP="00767C47">
            <w:pPr>
              <w:spacing w:after="0" w:line="240" w:lineRule="auto"/>
              <w:jc w:val="left"/>
              <w:rPr>
                <w:del w:id="3075" w:author="Gert Morlion" w:date="2024-08-26T14:06:00Z" w16du:dateUtc="2024-08-26T12:06:00Z"/>
                <w:rFonts w:cs="Arial"/>
                <w:b/>
                <w:bCs/>
                <w:sz w:val="16"/>
                <w:szCs w:val="16"/>
                <w:lang w:eastAsia="en-US"/>
              </w:rPr>
            </w:pPr>
            <w:del w:id="3076" w:author="Gert Morlion" w:date="2024-08-26T14:06:00Z" w16du:dateUtc="2024-08-26T12:06:00Z">
              <w:r w:rsidRPr="00E343E2" w:rsidDel="00175971">
                <w:rPr>
                  <w:rFonts w:cs="Arial"/>
                  <w:sz w:val="16"/>
                  <w:szCs w:val="16"/>
                  <w:lang w:eastAsia="en-US"/>
                </w:rPr>
                <w:delText>22000</w:delText>
              </w:r>
            </w:del>
          </w:p>
          <w:p w14:paraId="725F70B1" w14:textId="1D10AD9C" w:rsidR="00767C47" w:rsidRPr="00E343E2" w:rsidDel="00175971" w:rsidRDefault="00767C47" w:rsidP="00767C47">
            <w:pPr>
              <w:spacing w:after="0" w:line="240" w:lineRule="auto"/>
              <w:jc w:val="left"/>
              <w:rPr>
                <w:del w:id="3077" w:author="Gert Morlion" w:date="2024-08-26T14:06:00Z" w16du:dateUtc="2024-08-26T12:06:00Z"/>
                <w:rFonts w:cs="Arial"/>
                <w:b/>
                <w:bCs/>
                <w:sz w:val="16"/>
                <w:szCs w:val="16"/>
                <w:lang w:eastAsia="en-US"/>
              </w:rPr>
            </w:pPr>
            <w:del w:id="3078" w:author="Gert Morlion" w:date="2024-08-26T14:06:00Z" w16du:dateUtc="2024-08-26T12:06:00Z">
              <w:r w:rsidRPr="00E343E2" w:rsidDel="00175971">
                <w:rPr>
                  <w:rFonts w:cs="Arial"/>
                  <w:sz w:val="16"/>
                  <w:szCs w:val="16"/>
                  <w:lang w:eastAsia="en-US"/>
                </w:rPr>
                <w:delText>45000</w:delText>
              </w:r>
            </w:del>
          </w:p>
          <w:p w14:paraId="52731E4D" w14:textId="0A82F39D" w:rsidR="00767C47" w:rsidRPr="00E343E2" w:rsidDel="00175971" w:rsidRDefault="00767C47" w:rsidP="00767C47">
            <w:pPr>
              <w:spacing w:after="0" w:line="240" w:lineRule="auto"/>
              <w:jc w:val="left"/>
              <w:rPr>
                <w:del w:id="3079" w:author="Gert Morlion" w:date="2024-08-26T14:06:00Z" w16du:dateUtc="2024-08-26T12:06:00Z"/>
                <w:rFonts w:cs="Arial"/>
                <w:b/>
                <w:bCs/>
                <w:sz w:val="16"/>
                <w:szCs w:val="16"/>
                <w:lang w:eastAsia="en-US"/>
              </w:rPr>
            </w:pPr>
            <w:del w:id="3080" w:author="Gert Morlion" w:date="2024-08-26T14:06:00Z" w16du:dateUtc="2024-08-26T12:06:00Z">
              <w:r w:rsidRPr="00E343E2" w:rsidDel="00175971">
                <w:rPr>
                  <w:rFonts w:cs="Arial"/>
                  <w:sz w:val="16"/>
                  <w:szCs w:val="16"/>
                  <w:lang w:eastAsia="en-US"/>
                </w:rPr>
                <w:delText>90000</w:delText>
              </w:r>
            </w:del>
          </w:p>
          <w:p w14:paraId="255E4E4F" w14:textId="135C8D6B" w:rsidR="00767C47" w:rsidRPr="00E343E2" w:rsidDel="00175971" w:rsidRDefault="00767C47" w:rsidP="00767C47">
            <w:pPr>
              <w:spacing w:after="0" w:line="240" w:lineRule="auto"/>
              <w:jc w:val="left"/>
              <w:rPr>
                <w:del w:id="3081" w:author="Gert Morlion" w:date="2024-08-26T14:06:00Z" w16du:dateUtc="2024-08-26T12:06:00Z"/>
                <w:rFonts w:cs="Arial"/>
                <w:b/>
                <w:bCs/>
                <w:sz w:val="16"/>
                <w:szCs w:val="16"/>
                <w:lang w:eastAsia="en-US"/>
              </w:rPr>
            </w:pPr>
            <w:del w:id="3082" w:author="Gert Morlion" w:date="2024-08-26T14:06:00Z" w16du:dateUtc="2024-08-26T12:06:00Z">
              <w:r w:rsidRPr="00E343E2" w:rsidDel="00175971">
                <w:rPr>
                  <w:rFonts w:cs="Arial"/>
                  <w:sz w:val="16"/>
                  <w:szCs w:val="16"/>
                  <w:lang w:eastAsia="en-US"/>
                </w:rPr>
                <w:delText>180000</w:delText>
              </w:r>
            </w:del>
          </w:p>
          <w:p w14:paraId="2DEEFA7A" w14:textId="76CDFF9E" w:rsidR="00767C47" w:rsidRPr="00E343E2" w:rsidDel="00175971" w:rsidRDefault="00767C47" w:rsidP="00767C47">
            <w:pPr>
              <w:spacing w:after="0" w:line="240" w:lineRule="auto"/>
              <w:jc w:val="left"/>
              <w:rPr>
                <w:del w:id="3083" w:author="Gert Morlion" w:date="2024-08-26T14:06:00Z" w16du:dateUtc="2024-08-26T12:06:00Z"/>
                <w:rFonts w:cs="Arial"/>
                <w:b/>
                <w:bCs/>
                <w:sz w:val="16"/>
                <w:szCs w:val="16"/>
                <w:lang w:eastAsia="en-US"/>
              </w:rPr>
            </w:pPr>
            <w:del w:id="3084" w:author="Gert Morlion" w:date="2024-08-26T14:06:00Z" w16du:dateUtc="2024-08-26T12:06:00Z">
              <w:r w:rsidRPr="00E343E2" w:rsidDel="00175971">
                <w:rPr>
                  <w:rFonts w:cs="Arial"/>
                  <w:sz w:val="16"/>
                  <w:szCs w:val="16"/>
                  <w:lang w:eastAsia="en-US"/>
                </w:rPr>
                <w:delText>350000</w:delText>
              </w:r>
            </w:del>
          </w:p>
          <w:p w14:paraId="440BE2A0" w14:textId="04EBCF4D" w:rsidR="00767C47" w:rsidRPr="00E343E2" w:rsidDel="00175971" w:rsidRDefault="00767C47" w:rsidP="00767C47">
            <w:pPr>
              <w:spacing w:after="0" w:line="240" w:lineRule="auto"/>
              <w:jc w:val="left"/>
              <w:rPr>
                <w:del w:id="3085" w:author="Gert Morlion" w:date="2024-08-26T14:06:00Z" w16du:dateUtc="2024-08-26T12:06:00Z"/>
                <w:rFonts w:cs="Arial"/>
                <w:b/>
                <w:bCs/>
                <w:sz w:val="16"/>
                <w:szCs w:val="16"/>
                <w:lang w:eastAsia="en-US"/>
              </w:rPr>
            </w:pPr>
            <w:del w:id="3086" w:author="Gert Morlion" w:date="2024-08-26T14:06:00Z" w16du:dateUtc="2024-08-26T12:06:00Z">
              <w:r w:rsidRPr="00E343E2" w:rsidDel="00175971">
                <w:rPr>
                  <w:rFonts w:cs="Arial"/>
                  <w:sz w:val="16"/>
                  <w:szCs w:val="16"/>
                  <w:lang w:eastAsia="en-US"/>
                </w:rPr>
                <w:delText>700000</w:delText>
              </w:r>
            </w:del>
          </w:p>
          <w:p w14:paraId="1701F8D5" w14:textId="74798059" w:rsidR="00767C47" w:rsidRPr="00E343E2" w:rsidDel="00175971" w:rsidRDefault="00767C47" w:rsidP="00767C47">
            <w:pPr>
              <w:spacing w:after="0" w:line="240" w:lineRule="auto"/>
              <w:jc w:val="left"/>
              <w:rPr>
                <w:del w:id="3087" w:author="Gert Morlion" w:date="2024-08-26T14:06:00Z" w16du:dateUtc="2024-08-26T12:06:00Z"/>
                <w:rFonts w:cs="Arial"/>
                <w:b/>
                <w:bCs/>
                <w:sz w:val="16"/>
                <w:szCs w:val="16"/>
                <w:lang w:eastAsia="en-US"/>
              </w:rPr>
            </w:pPr>
            <w:del w:id="3088" w:author="Gert Morlion" w:date="2024-08-26T14:06:00Z" w16du:dateUtc="2024-08-26T12:06:00Z">
              <w:r w:rsidRPr="00E343E2" w:rsidDel="00175971">
                <w:rPr>
                  <w:rFonts w:cs="Arial"/>
                  <w:sz w:val="16"/>
                  <w:szCs w:val="16"/>
                  <w:lang w:eastAsia="en-US"/>
                </w:rPr>
                <w:delText>1500000</w:delText>
              </w:r>
            </w:del>
          </w:p>
          <w:p w14:paraId="41B3BBA6" w14:textId="0250C39F" w:rsidR="00767C47" w:rsidRPr="00E343E2" w:rsidDel="00175971" w:rsidRDefault="00767C47" w:rsidP="00767C47">
            <w:pPr>
              <w:spacing w:after="0" w:line="240" w:lineRule="auto"/>
              <w:jc w:val="left"/>
              <w:rPr>
                <w:del w:id="3089" w:author="Gert Morlion" w:date="2024-08-26T14:06:00Z" w16du:dateUtc="2024-08-26T12:06:00Z"/>
                <w:rFonts w:cs="Arial"/>
                <w:b/>
                <w:bCs/>
                <w:sz w:val="16"/>
                <w:szCs w:val="16"/>
                <w:lang w:eastAsia="en-US"/>
              </w:rPr>
            </w:pPr>
            <w:del w:id="3090" w:author="Gert Morlion" w:date="2024-08-26T14:06:00Z" w16du:dateUtc="2024-08-26T12:06:00Z">
              <w:r w:rsidRPr="00E343E2" w:rsidDel="00175971">
                <w:rPr>
                  <w:rFonts w:cs="Arial"/>
                  <w:sz w:val="16"/>
                  <w:szCs w:val="16"/>
                  <w:lang w:eastAsia="en-US"/>
                </w:rPr>
                <w:delText>3500000</w:delText>
              </w:r>
            </w:del>
          </w:p>
          <w:p w14:paraId="2732B8F5" w14:textId="53BF0512" w:rsidR="00767C47" w:rsidRPr="00E343E2" w:rsidDel="00175971" w:rsidRDefault="00767C47" w:rsidP="00767C47">
            <w:pPr>
              <w:spacing w:after="0" w:line="240" w:lineRule="auto"/>
              <w:jc w:val="left"/>
              <w:rPr>
                <w:del w:id="3091" w:author="Gert Morlion" w:date="2024-08-26T14:06:00Z" w16du:dateUtc="2024-08-26T12:06:00Z"/>
                <w:rFonts w:cs="Arial"/>
                <w:sz w:val="16"/>
                <w:szCs w:val="16"/>
                <w:lang w:eastAsia="en-US"/>
              </w:rPr>
            </w:pPr>
            <w:del w:id="3092" w:author="Gert Morlion" w:date="2024-08-26T14:06:00Z" w16du:dateUtc="2024-08-26T12:06:00Z">
              <w:r w:rsidRPr="00E343E2" w:rsidDel="00175971">
                <w:rPr>
                  <w:rFonts w:cs="Arial"/>
                  <w:sz w:val="16"/>
                  <w:szCs w:val="16"/>
                  <w:lang w:eastAsia="en-US"/>
                </w:rPr>
                <w:delText>10000000</w:delText>
              </w:r>
            </w:del>
          </w:p>
          <w:p w14:paraId="5FEE46D3" w14:textId="6232779A" w:rsidR="00767C47" w:rsidRPr="00D22CCD" w:rsidRDefault="00767C47" w:rsidP="00767C47">
            <w:pPr>
              <w:pStyle w:val="Geenafstand"/>
              <w:rPr>
                <w:sz w:val="16"/>
                <w:szCs w:val="16"/>
                <w:lang w:eastAsia="en-US"/>
              </w:rPr>
            </w:pPr>
            <w:del w:id="3093" w:author="Gert Morlion" w:date="2024-08-26T14:06:00Z" w16du:dateUtc="2024-08-26T12:06:00Z">
              <w:r w:rsidRPr="00E343E2" w:rsidDel="00175971">
                <w:rPr>
                  <w:rFonts w:cs="Arial"/>
                  <w:bCs/>
                  <w:sz w:val="16"/>
                  <w:szCs w:val="16"/>
                  <w:lang w:eastAsia="en-US"/>
                </w:rPr>
                <w:delText>0..1 multiplicity in S-100 restricted to 1 in S-101</w:delText>
              </w:r>
            </w:del>
          </w:p>
        </w:tc>
      </w:tr>
      <w:tr w:rsidR="00453023" w:rsidRPr="00D22CCD" w14:paraId="310CC41D"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BB48C1C" w14:textId="5269D0DB" w:rsidR="00453023" w:rsidRPr="00D22CCD" w:rsidRDefault="007260E2" w:rsidP="00212271">
            <w:pPr>
              <w:pStyle w:val="Geenafstand"/>
              <w:rPr>
                <w:sz w:val="16"/>
                <w:szCs w:val="16"/>
                <w:lang w:eastAsia="en-US"/>
              </w:rPr>
            </w:pPr>
            <w:del w:id="3094" w:author="Gert Morlion" w:date="2024-08-26T14:06:00Z" w16du:dateUtc="2024-08-26T12:06:00Z">
              <w:r w:rsidRPr="00D22CCD" w:rsidDel="00175971">
                <w:rPr>
                  <w:sz w:val="16"/>
                  <w:szCs w:val="16"/>
                  <w:lang w:eastAsia="en-US"/>
                </w:rPr>
                <w:delText>horizontalDatumReference</w:delText>
              </w:r>
            </w:del>
          </w:p>
        </w:tc>
        <w:tc>
          <w:tcPr>
            <w:tcW w:w="538" w:type="pct"/>
            <w:tcBorders>
              <w:top w:val="single" w:sz="8" w:space="0" w:color="000000"/>
              <w:left w:val="nil"/>
              <w:bottom w:val="single" w:sz="8" w:space="0" w:color="000000"/>
              <w:right w:val="single" w:sz="4" w:space="0" w:color="auto"/>
            </w:tcBorders>
            <w:shd w:val="clear" w:color="auto" w:fill="auto"/>
          </w:tcPr>
          <w:p w14:paraId="286FCBC4" w14:textId="20ED8090" w:rsidR="00453023" w:rsidRPr="00D22CCD" w:rsidRDefault="007260E2" w:rsidP="002C6683">
            <w:pPr>
              <w:pStyle w:val="Geenafstand"/>
              <w:jc w:val="center"/>
              <w:rPr>
                <w:sz w:val="16"/>
                <w:szCs w:val="16"/>
                <w:lang w:eastAsia="en-US"/>
              </w:rPr>
            </w:pPr>
            <w:del w:id="3095"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E8DD84" w14:textId="5752DCCD" w:rsidR="00453023" w:rsidRPr="00D22CCD" w:rsidRDefault="007260E2" w:rsidP="00212271">
            <w:pPr>
              <w:pStyle w:val="Geenafstand"/>
              <w:rPr>
                <w:sz w:val="16"/>
                <w:szCs w:val="16"/>
                <w:lang w:eastAsia="en-US"/>
              </w:rPr>
            </w:pPr>
            <w:del w:id="3096" w:author="Gert Morlion" w:date="2024-08-26T14:06:00Z" w16du:dateUtc="2024-08-26T12:06:00Z">
              <w:r w:rsidRPr="00D22CCD" w:rsidDel="00175971">
                <w:rPr>
                  <w:sz w:val="16"/>
                  <w:szCs w:val="16"/>
                  <w:lang w:eastAsia="en-US"/>
                </w:rPr>
                <w:delText> EPSG</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86FD72" w14:textId="138B0531" w:rsidR="00453023" w:rsidRPr="00D22CCD" w:rsidRDefault="007260E2" w:rsidP="00212271">
            <w:pPr>
              <w:pStyle w:val="Geenafstand"/>
              <w:rPr>
                <w:sz w:val="16"/>
                <w:szCs w:val="16"/>
                <w:lang w:eastAsia="en-US"/>
              </w:rPr>
            </w:pPr>
            <w:del w:id="3097"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B5FF38" w14:textId="77777777" w:rsidR="00453023" w:rsidRPr="00D22CCD" w:rsidRDefault="00453023" w:rsidP="00212271">
            <w:pPr>
              <w:pStyle w:val="Geenafstand"/>
              <w:rPr>
                <w:sz w:val="16"/>
                <w:szCs w:val="16"/>
                <w:lang w:eastAsia="en-US"/>
              </w:rPr>
            </w:pPr>
          </w:p>
        </w:tc>
      </w:tr>
      <w:tr w:rsidR="00453023" w:rsidRPr="00D22CCD" w14:paraId="5302FA0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1CC4BEC" w14:textId="25A3E2B2" w:rsidR="00453023" w:rsidRPr="00D22CCD" w:rsidRDefault="007260E2" w:rsidP="00212271">
            <w:pPr>
              <w:pStyle w:val="Geenafstand"/>
              <w:rPr>
                <w:sz w:val="16"/>
                <w:szCs w:val="16"/>
                <w:lang w:eastAsia="en-US"/>
              </w:rPr>
            </w:pPr>
            <w:del w:id="3098" w:author="Gert Morlion" w:date="2024-08-26T14:06:00Z" w16du:dateUtc="2024-08-26T12:06:00Z">
              <w:r w:rsidRPr="00D22CCD" w:rsidDel="00175971">
                <w:rPr>
                  <w:sz w:val="16"/>
                  <w:szCs w:val="16"/>
                  <w:lang w:eastAsia="en-US"/>
                </w:rPr>
                <w:delText>horizontalDatumValue</w:delText>
              </w:r>
            </w:del>
          </w:p>
        </w:tc>
        <w:tc>
          <w:tcPr>
            <w:tcW w:w="538" w:type="pct"/>
            <w:tcBorders>
              <w:top w:val="single" w:sz="8" w:space="0" w:color="000000"/>
              <w:left w:val="nil"/>
              <w:bottom w:val="single" w:sz="8" w:space="0" w:color="000000"/>
              <w:right w:val="single" w:sz="4" w:space="0" w:color="auto"/>
            </w:tcBorders>
            <w:shd w:val="clear" w:color="auto" w:fill="auto"/>
          </w:tcPr>
          <w:p w14:paraId="25899033" w14:textId="68587C42" w:rsidR="00453023" w:rsidRPr="00D22CCD" w:rsidRDefault="007260E2" w:rsidP="002C6683">
            <w:pPr>
              <w:pStyle w:val="Geenafstand"/>
              <w:jc w:val="center"/>
              <w:rPr>
                <w:sz w:val="16"/>
                <w:szCs w:val="16"/>
                <w:lang w:eastAsia="en-US"/>
              </w:rPr>
            </w:pPr>
            <w:del w:id="3099"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96DCAD9" w14:textId="48E3DB14" w:rsidR="00453023" w:rsidRPr="00D22CCD" w:rsidRDefault="007260E2" w:rsidP="00212271">
            <w:pPr>
              <w:pStyle w:val="Geenafstand"/>
              <w:rPr>
                <w:sz w:val="16"/>
                <w:szCs w:val="16"/>
                <w:lang w:eastAsia="en-US"/>
              </w:rPr>
            </w:pPr>
            <w:del w:id="3100" w:author="Gert Morlion" w:date="2024-08-26T14:06:00Z" w16du:dateUtc="2024-08-26T12:06:00Z">
              <w:r w:rsidRPr="00D22CCD" w:rsidDel="00175971">
                <w:rPr>
                  <w:sz w:val="16"/>
                  <w:szCs w:val="16"/>
                  <w:lang w:eastAsia="en-US"/>
                </w:rPr>
                <w:delText>4326</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0BA3E5" w14:textId="4460993F" w:rsidR="00453023" w:rsidRPr="00D22CCD" w:rsidRDefault="007260E2" w:rsidP="00212271">
            <w:pPr>
              <w:pStyle w:val="Geenafstand"/>
              <w:rPr>
                <w:sz w:val="16"/>
                <w:szCs w:val="16"/>
                <w:lang w:eastAsia="en-US"/>
              </w:rPr>
            </w:pPr>
            <w:del w:id="3101" w:author="Gert Morlion" w:date="2024-08-26T14:06:00Z" w16du:dateUtc="2024-08-26T12:06:00Z">
              <w:r w:rsidRPr="00D22CCD" w:rsidDel="00175971">
                <w:rPr>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9B89D0" w14:textId="407E3268" w:rsidR="00453023" w:rsidRPr="00D22CCD" w:rsidRDefault="007260E2" w:rsidP="00212271">
            <w:pPr>
              <w:pStyle w:val="Geenafstand"/>
              <w:rPr>
                <w:sz w:val="16"/>
                <w:szCs w:val="16"/>
                <w:lang w:eastAsia="en-US"/>
              </w:rPr>
            </w:pPr>
            <w:del w:id="3102" w:author="Gert Morlion" w:date="2024-08-26T14:06:00Z" w16du:dateUtc="2024-08-26T12:06:00Z">
              <w:r w:rsidRPr="00D22CCD" w:rsidDel="00175971">
                <w:rPr>
                  <w:sz w:val="16"/>
                  <w:szCs w:val="16"/>
                  <w:lang w:eastAsia="en-US"/>
                </w:rPr>
                <w:delText>WGS84</w:delText>
              </w:r>
            </w:del>
          </w:p>
        </w:tc>
      </w:tr>
      <w:tr w:rsidR="003F0395" w:rsidRPr="00D22CCD" w14:paraId="57032172"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343FD0EA" w14:textId="147677D6" w:rsidR="003F0395" w:rsidRPr="00D22CCD" w:rsidRDefault="003F0395" w:rsidP="00212271">
            <w:pPr>
              <w:pStyle w:val="Geenafstand"/>
              <w:rPr>
                <w:sz w:val="16"/>
                <w:szCs w:val="16"/>
                <w:lang w:eastAsia="en-US"/>
              </w:rPr>
            </w:pPr>
            <w:del w:id="3103" w:author="Gert Morlion" w:date="2024-08-26T14:06:00Z" w16du:dateUtc="2024-08-26T12:06:00Z">
              <w:r w:rsidRPr="00D22CCD" w:rsidDel="00175971">
                <w:rPr>
                  <w:sz w:val="16"/>
                  <w:szCs w:val="16"/>
                  <w:lang w:eastAsia="en-US"/>
                </w:rPr>
                <w:delText>epoch</w:delText>
              </w:r>
            </w:del>
          </w:p>
        </w:tc>
        <w:tc>
          <w:tcPr>
            <w:tcW w:w="538" w:type="pct"/>
            <w:tcBorders>
              <w:top w:val="single" w:sz="8" w:space="0" w:color="000000"/>
              <w:left w:val="nil"/>
              <w:bottom w:val="single" w:sz="4" w:space="0" w:color="auto"/>
              <w:right w:val="single" w:sz="4" w:space="0" w:color="auto"/>
            </w:tcBorders>
            <w:shd w:val="clear" w:color="auto" w:fill="auto"/>
          </w:tcPr>
          <w:p w14:paraId="0F3E7515" w14:textId="724677FF" w:rsidR="003F0395" w:rsidRPr="00D22CCD" w:rsidRDefault="003F0395" w:rsidP="002C6683">
            <w:pPr>
              <w:pStyle w:val="Geenafstand"/>
              <w:jc w:val="center"/>
              <w:rPr>
                <w:sz w:val="16"/>
                <w:szCs w:val="16"/>
                <w:lang w:eastAsia="en-US"/>
              </w:rPr>
            </w:pPr>
            <w:del w:id="3104"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6A1E5276" w14:textId="77777777" w:rsidR="003F0395" w:rsidRPr="00D22CCD" w:rsidRDefault="003F0395" w:rsidP="00212271">
            <w:pPr>
              <w:pStyle w:val="Geenafstand"/>
              <w:rPr>
                <w:sz w:val="16"/>
                <w:szCs w:val="16"/>
                <w:lang w:eastAsia="en-US"/>
              </w:rPr>
            </w:pPr>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84E5CAC" w14:textId="7AADA2AB" w:rsidR="003F0395" w:rsidRPr="00D22CCD" w:rsidRDefault="003F0395" w:rsidP="00212271">
            <w:pPr>
              <w:pStyle w:val="Geenafstand"/>
              <w:rPr>
                <w:sz w:val="16"/>
                <w:szCs w:val="16"/>
                <w:lang w:eastAsia="en-US"/>
              </w:rPr>
            </w:pPr>
            <w:del w:id="3105"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61460A39" w14:textId="1B3C7DAA" w:rsidR="003F0395" w:rsidRPr="00D22CCD" w:rsidRDefault="003F0395" w:rsidP="00212271">
            <w:pPr>
              <w:pStyle w:val="Geenafstand"/>
              <w:rPr>
                <w:sz w:val="16"/>
                <w:szCs w:val="16"/>
                <w:lang w:eastAsia="en-US"/>
              </w:rPr>
            </w:pPr>
            <w:del w:id="3106" w:author="Gert Morlion" w:date="2024-08-26T14:06:00Z" w16du:dateUtc="2024-08-26T12:06:00Z">
              <w:r w:rsidRPr="00D22CCD" w:rsidDel="00175971">
                <w:rPr>
                  <w:sz w:val="16"/>
                  <w:szCs w:val="16"/>
                  <w:lang w:eastAsia="en-US"/>
                </w:rPr>
                <w:delText>For example, G1762 for the 2013-10-16 realization of the geodetic datum for WGS84</w:delText>
              </w:r>
            </w:del>
          </w:p>
        </w:tc>
      </w:tr>
      <w:tr w:rsidR="00453023" w:rsidRPr="00D22CCD" w14:paraId="3DBD3E11"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2E26EC1B" w14:textId="0DBE8F66" w:rsidR="00453023" w:rsidRPr="00D22CCD" w:rsidRDefault="007260E2" w:rsidP="00212271">
            <w:pPr>
              <w:pStyle w:val="Geenafstand"/>
              <w:rPr>
                <w:sz w:val="16"/>
                <w:szCs w:val="16"/>
                <w:lang w:eastAsia="en-US"/>
              </w:rPr>
            </w:pPr>
            <w:del w:id="3107" w:author="Gert Morlion" w:date="2024-08-26T14:06:00Z" w16du:dateUtc="2024-08-26T12:06:00Z">
              <w:r w:rsidRPr="00D22CCD" w:rsidDel="00175971">
                <w:rPr>
                  <w:sz w:val="16"/>
                  <w:szCs w:val="16"/>
                  <w:lang w:eastAsia="en-US"/>
                </w:rPr>
                <w:delText>verticalDatum</w:delText>
              </w:r>
            </w:del>
          </w:p>
        </w:tc>
        <w:tc>
          <w:tcPr>
            <w:tcW w:w="538" w:type="pct"/>
            <w:tcBorders>
              <w:top w:val="single" w:sz="8" w:space="0" w:color="000000"/>
              <w:left w:val="nil"/>
              <w:bottom w:val="single" w:sz="4" w:space="0" w:color="auto"/>
              <w:right w:val="single" w:sz="4" w:space="0" w:color="auto"/>
            </w:tcBorders>
            <w:shd w:val="clear" w:color="auto" w:fill="auto"/>
          </w:tcPr>
          <w:p w14:paraId="263C8B8C" w14:textId="6857DCCD" w:rsidR="00453023" w:rsidRPr="00D22CCD" w:rsidRDefault="007260E2" w:rsidP="002C6683">
            <w:pPr>
              <w:pStyle w:val="Geenafstand"/>
              <w:jc w:val="center"/>
              <w:rPr>
                <w:sz w:val="16"/>
                <w:szCs w:val="16"/>
                <w:lang w:eastAsia="en-US"/>
              </w:rPr>
            </w:pPr>
            <w:del w:id="3108"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7BC23520" w14:textId="60C45E05" w:rsidR="00453023" w:rsidRPr="00D22CCD" w:rsidRDefault="007260E2" w:rsidP="00212271">
            <w:pPr>
              <w:pStyle w:val="Geenafstand"/>
              <w:rPr>
                <w:sz w:val="16"/>
                <w:szCs w:val="16"/>
                <w:lang w:eastAsia="en-US"/>
              </w:rPr>
            </w:pPr>
            <w:del w:id="3109" w:author="Gert Morlion" w:date="2024-08-26T14:06:00Z" w16du:dateUtc="2024-08-26T12:06:00Z">
              <w:r w:rsidRPr="00D22CCD" w:rsidDel="00175971">
                <w:rPr>
                  <w:sz w:val="16"/>
                  <w:szCs w:val="16"/>
                  <w:lang w:eastAsia="en-US"/>
                </w:rPr>
                <w:delText>{1} to {43}</w:delText>
              </w:r>
            </w:del>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7D0076" w14:textId="23C1E6EA" w:rsidR="00453023" w:rsidRPr="00D22CCD" w:rsidRDefault="007260E2" w:rsidP="00212271">
            <w:pPr>
              <w:pStyle w:val="Geenafstand"/>
              <w:rPr>
                <w:sz w:val="16"/>
                <w:szCs w:val="16"/>
                <w:lang w:eastAsia="en-US"/>
              </w:rPr>
            </w:pPr>
            <w:del w:id="3110" w:author="Gert Morlion" w:date="2024-08-26T14:06:00Z" w16du:dateUtc="2024-08-26T12:06:00Z">
              <w:r w:rsidRPr="00D22CCD" w:rsidDel="00175971">
                <w:rPr>
                  <w:sz w:val="16"/>
                  <w:szCs w:val="16"/>
                  <w:lang w:eastAsia="en-US"/>
                </w:rPr>
                <w:delText>S100_VerticalAndSoundingDatum</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A87A82D" w14:textId="714CA0CE" w:rsidR="003F0395" w:rsidRPr="00D22CCD" w:rsidDel="00175971" w:rsidRDefault="003F0395" w:rsidP="00DA5FB2">
            <w:pPr>
              <w:pStyle w:val="Geenafstand"/>
              <w:rPr>
                <w:del w:id="3111" w:author="Gert Morlion" w:date="2024-08-26T14:06:00Z" w16du:dateUtc="2024-08-26T12:06:00Z"/>
                <w:sz w:val="16"/>
                <w:szCs w:val="16"/>
              </w:rPr>
            </w:pPr>
            <w:del w:id="3112" w:author="Gert Morlion" w:date="2024-08-26T14:06:00Z" w16du:dateUtc="2024-08-26T12:06:00Z">
              <w:r w:rsidRPr="00D22CCD" w:rsidDel="00175971">
                <w:rPr>
                  <w:sz w:val="16"/>
                  <w:szCs w:val="16"/>
                  <w:lang w:eastAsia="en-US"/>
                </w:rPr>
                <w:delText>0..1 multiplicity in S-100 restricted to 1 in S-401</w:delText>
              </w:r>
            </w:del>
          </w:p>
          <w:p w14:paraId="314BA31C" w14:textId="77777777" w:rsidR="00453023" w:rsidRPr="00D22CCD" w:rsidRDefault="00453023" w:rsidP="00212271">
            <w:pPr>
              <w:pStyle w:val="Geenafstand"/>
              <w:rPr>
                <w:sz w:val="16"/>
                <w:szCs w:val="16"/>
                <w:lang w:val="en-US" w:eastAsia="en-US"/>
              </w:rPr>
            </w:pPr>
          </w:p>
        </w:tc>
      </w:tr>
      <w:tr w:rsidR="00453023" w:rsidRPr="00D22CCD" w14:paraId="72F95936" w14:textId="77777777" w:rsidTr="00E27500">
        <w:trPr>
          <w:trHeight w:val="168"/>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2002E44D" w14:textId="20ED3BBD" w:rsidR="00453023" w:rsidRPr="00D22CCD" w:rsidRDefault="007260E2" w:rsidP="00212271">
            <w:pPr>
              <w:pStyle w:val="Geenafstand"/>
              <w:rPr>
                <w:sz w:val="16"/>
                <w:szCs w:val="16"/>
                <w:lang w:eastAsia="en-US"/>
              </w:rPr>
            </w:pPr>
            <w:del w:id="3113" w:author="Gert Morlion" w:date="2024-08-26T14:06:00Z" w16du:dateUtc="2024-08-26T12:06:00Z">
              <w:r w:rsidRPr="00D22CCD" w:rsidDel="00175971">
                <w:rPr>
                  <w:sz w:val="16"/>
                  <w:szCs w:val="16"/>
                  <w:lang w:eastAsia="en-US"/>
                </w:rPr>
                <w:delText>soundingDatum</w:delText>
              </w:r>
            </w:del>
          </w:p>
        </w:tc>
        <w:tc>
          <w:tcPr>
            <w:tcW w:w="538" w:type="pct"/>
            <w:tcBorders>
              <w:top w:val="single" w:sz="4" w:space="0" w:color="auto"/>
              <w:left w:val="nil"/>
              <w:bottom w:val="single" w:sz="8" w:space="0" w:color="000000"/>
              <w:right w:val="single" w:sz="4" w:space="0" w:color="auto"/>
            </w:tcBorders>
            <w:shd w:val="clear" w:color="auto" w:fill="auto"/>
          </w:tcPr>
          <w:p w14:paraId="29FD1472" w14:textId="56EB6E24" w:rsidR="00453023" w:rsidRPr="00D22CCD" w:rsidRDefault="007260E2" w:rsidP="002C6683">
            <w:pPr>
              <w:pStyle w:val="Geenafstand"/>
              <w:jc w:val="center"/>
              <w:rPr>
                <w:sz w:val="16"/>
                <w:szCs w:val="16"/>
                <w:lang w:eastAsia="en-US"/>
              </w:rPr>
            </w:pPr>
            <w:del w:id="3114"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6D063546" w14:textId="397BA165" w:rsidR="00453023" w:rsidRPr="00D22CCD" w:rsidRDefault="007260E2" w:rsidP="00212271">
            <w:pPr>
              <w:pStyle w:val="Geenafstand"/>
              <w:rPr>
                <w:sz w:val="16"/>
                <w:szCs w:val="16"/>
                <w:lang w:eastAsia="en-US"/>
              </w:rPr>
            </w:pPr>
            <w:del w:id="3115" w:author="Gert Morlion" w:date="2024-08-26T14:06:00Z" w16du:dateUtc="2024-08-26T12:06:00Z">
              <w:r w:rsidRPr="00D22CCD" w:rsidDel="00175971">
                <w:rPr>
                  <w:sz w:val="16"/>
                  <w:szCs w:val="16"/>
                  <w:lang w:eastAsia="en-US"/>
                </w:rPr>
                <w:delText>{1} to {43}</w:delText>
              </w:r>
            </w:del>
          </w:p>
        </w:tc>
        <w:tc>
          <w:tcPr>
            <w:tcW w:w="1250"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36B2CC" w14:textId="480D18C2" w:rsidR="00453023" w:rsidRPr="00D22CCD" w:rsidRDefault="007260E2" w:rsidP="00212271">
            <w:pPr>
              <w:pStyle w:val="Geenafstand"/>
              <w:rPr>
                <w:sz w:val="16"/>
                <w:szCs w:val="16"/>
                <w:lang w:eastAsia="en-US"/>
              </w:rPr>
            </w:pPr>
            <w:del w:id="3116" w:author="Gert Morlion" w:date="2024-08-26T14:06:00Z" w16du:dateUtc="2024-08-26T12:06:00Z">
              <w:r w:rsidRPr="00D22CCD" w:rsidDel="00175971">
                <w:rPr>
                  <w:sz w:val="16"/>
                  <w:szCs w:val="16"/>
                  <w:lang w:eastAsia="en-US"/>
                </w:rPr>
                <w:delText>S100_VerticalAndSoundingDatum</w:delText>
              </w:r>
            </w:del>
          </w:p>
        </w:tc>
        <w:tc>
          <w:tcPr>
            <w:tcW w:w="1465" w:type="pct"/>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2775F309" w14:textId="628FF73F" w:rsidR="00453023" w:rsidRPr="00D22CCD" w:rsidRDefault="003F0395" w:rsidP="00212271">
            <w:pPr>
              <w:pStyle w:val="Geenafstand"/>
              <w:rPr>
                <w:sz w:val="16"/>
                <w:szCs w:val="16"/>
              </w:rPr>
            </w:pPr>
            <w:del w:id="3117"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4FFE088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2E06E9E" w14:textId="07CC81B0" w:rsidR="00453023" w:rsidRPr="00D22CCD" w:rsidRDefault="007260E2" w:rsidP="00212271">
            <w:pPr>
              <w:pStyle w:val="Geenafstand"/>
              <w:rPr>
                <w:sz w:val="16"/>
                <w:szCs w:val="16"/>
                <w:lang w:eastAsia="en-US"/>
              </w:rPr>
            </w:pPr>
            <w:del w:id="3118" w:author="Gert Morlion" w:date="2024-08-26T14:06:00Z" w16du:dateUtc="2024-08-26T12:06:00Z">
              <w:r w:rsidRPr="00D22CCD" w:rsidDel="00175971">
                <w:rPr>
                  <w:sz w:val="16"/>
                  <w:szCs w:val="16"/>
                  <w:lang w:eastAsia="en-US"/>
                </w:rPr>
                <w:delText>dataType</w:delText>
              </w:r>
            </w:del>
          </w:p>
        </w:tc>
        <w:tc>
          <w:tcPr>
            <w:tcW w:w="538" w:type="pct"/>
            <w:tcBorders>
              <w:top w:val="single" w:sz="8" w:space="0" w:color="000000"/>
              <w:left w:val="nil"/>
              <w:bottom w:val="single" w:sz="8" w:space="0" w:color="000000"/>
              <w:right w:val="single" w:sz="4" w:space="0" w:color="auto"/>
            </w:tcBorders>
            <w:shd w:val="clear" w:color="auto" w:fill="auto"/>
          </w:tcPr>
          <w:p w14:paraId="570082EE" w14:textId="20737141" w:rsidR="00453023" w:rsidRPr="00D22CCD" w:rsidRDefault="007260E2" w:rsidP="002C6683">
            <w:pPr>
              <w:pStyle w:val="Geenafstand"/>
              <w:jc w:val="center"/>
              <w:rPr>
                <w:sz w:val="16"/>
                <w:szCs w:val="16"/>
                <w:lang w:eastAsia="en-US"/>
              </w:rPr>
            </w:pPr>
            <w:del w:id="3119"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9ABD501" w14:textId="6AE64F0C" w:rsidR="00453023" w:rsidRPr="00D22CCD" w:rsidRDefault="007260E2" w:rsidP="00212271">
            <w:pPr>
              <w:pStyle w:val="Geenafstand"/>
              <w:rPr>
                <w:sz w:val="16"/>
                <w:szCs w:val="16"/>
                <w:lang w:eastAsia="en-US"/>
              </w:rPr>
            </w:pPr>
            <w:del w:id="3120" w:author="Gert Morlion" w:date="2024-08-26T14:06:00Z" w16du:dateUtc="2024-08-26T12:06:00Z">
              <w:r w:rsidRPr="00D22CCD" w:rsidDel="00175971">
                <w:rPr>
                  <w:sz w:val="16"/>
                  <w:szCs w:val="16"/>
                  <w:lang w:eastAsia="en-US"/>
                </w:rPr>
                <w:delText>ISO</w:delText>
              </w:r>
              <w:r w:rsidR="00DA5FB2" w:rsidRPr="00D22CCD" w:rsidDel="00175971">
                <w:rPr>
                  <w:sz w:val="16"/>
                  <w:szCs w:val="16"/>
                  <w:lang w:eastAsia="en-US"/>
                </w:rPr>
                <w:delText>/IEC</w:delText>
              </w:r>
              <w:r w:rsidRPr="00D22CCD" w:rsidDel="00175971">
                <w:rPr>
                  <w:sz w:val="16"/>
                  <w:szCs w:val="16"/>
                  <w:lang w:eastAsia="en-US"/>
                </w:rPr>
                <w:delText xml:space="preserve"> 8211 </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175A75" w14:textId="15813C70" w:rsidR="00453023" w:rsidRPr="00D22CCD" w:rsidRDefault="007260E2" w:rsidP="00212271">
            <w:pPr>
              <w:pStyle w:val="Geenafstand"/>
              <w:rPr>
                <w:sz w:val="16"/>
                <w:szCs w:val="16"/>
                <w:lang w:eastAsia="en-US"/>
              </w:rPr>
            </w:pPr>
            <w:del w:id="3121" w:author="Gert Morlion" w:date="2024-08-26T14:06:00Z" w16du:dateUtc="2024-08-26T12:06:00Z">
              <w:r w:rsidRPr="00D22CCD" w:rsidDel="00175971">
                <w:rPr>
                  <w:sz w:val="16"/>
                  <w:szCs w:val="16"/>
                  <w:lang w:eastAsia="en-US"/>
                </w:rPr>
                <w:delText>S100_DataFormat</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AF62533" w14:textId="48198146" w:rsidR="00453023" w:rsidRPr="00D22CCD" w:rsidRDefault="007260E2" w:rsidP="00212271">
            <w:pPr>
              <w:pStyle w:val="Geenafstand"/>
              <w:rPr>
                <w:sz w:val="16"/>
                <w:szCs w:val="16"/>
                <w:lang w:eastAsia="en-US"/>
              </w:rPr>
            </w:pPr>
            <w:del w:id="3122" w:author="Gert Morlion" w:date="2024-08-26T14:06:00Z" w16du:dateUtc="2024-08-26T12:06:00Z">
              <w:r w:rsidRPr="00D22CCD" w:rsidDel="00175971">
                <w:rPr>
                  <w:sz w:val="16"/>
                  <w:szCs w:val="16"/>
                  <w:lang w:eastAsia="en-US"/>
                </w:rPr>
                <w:delText> </w:delText>
              </w:r>
            </w:del>
          </w:p>
        </w:tc>
      </w:tr>
      <w:tr w:rsidR="00453023" w:rsidRPr="00D22CCD" w14:paraId="65943F3A"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F9A8F71" w14:textId="798AE22F" w:rsidR="00453023" w:rsidRPr="00D22CCD" w:rsidRDefault="007260E2" w:rsidP="00212271">
            <w:pPr>
              <w:pStyle w:val="Geenafstand"/>
              <w:rPr>
                <w:sz w:val="16"/>
                <w:szCs w:val="16"/>
                <w:lang w:eastAsia="en-US"/>
              </w:rPr>
            </w:pPr>
            <w:del w:id="3123" w:author="Gert Morlion" w:date="2024-08-26T14:06:00Z" w16du:dateUtc="2024-08-26T12:06:00Z">
              <w:r w:rsidRPr="00D22CCD" w:rsidDel="00175971">
                <w:rPr>
                  <w:sz w:val="16"/>
                  <w:szCs w:val="16"/>
                  <w:lang w:eastAsia="en-US"/>
                </w:rPr>
                <w:delText>otherDataTypeDescription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477DBED0" w14:textId="5EF1B3C8" w:rsidR="00453023" w:rsidRPr="00D22CCD" w:rsidRDefault="007260E2" w:rsidP="002C6683">
            <w:pPr>
              <w:pStyle w:val="Geenafstand"/>
              <w:jc w:val="center"/>
              <w:rPr>
                <w:sz w:val="16"/>
                <w:szCs w:val="16"/>
                <w:lang w:eastAsia="en-US"/>
              </w:rPr>
            </w:pPr>
            <w:del w:id="3124"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E0E0675"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1A88A0" w14:textId="21D762B0" w:rsidR="00453023" w:rsidRPr="00D22CCD" w:rsidRDefault="007260E2" w:rsidP="00212271">
            <w:pPr>
              <w:pStyle w:val="Geenafstand"/>
              <w:rPr>
                <w:sz w:val="16"/>
                <w:szCs w:val="16"/>
                <w:lang w:eastAsia="en-US"/>
              </w:rPr>
            </w:pPr>
            <w:del w:id="3125"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F83EF7" w14:textId="4B9803D2" w:rsidR="00453023" w:rsidRPr="00D22CCD" w:rsidRDefault="007260E2" w:rsidP="00212271">
            <w:pPr>
              <w:pStyle w:val="Geenafstand"/>
              <w:rPr>
                <w:sz w:val="16"/>
                <w:szCs w:val="16"/>
                <w:lang w:eastAsia="en-US"/>
              </w:rPr>
            </w:pPr>
            <w:del w:id="3126" w:author="Gert Morlion" w:date="2024-08-26T14:06:00Z" w16du:dateUtc="2024-08-26T12:06:00Z">
              <w:r w:rsidRPr="00D22CCD" w:rsidDel="00175971">
                <w:rPr>
                  <w:sz w:val="16"/>
                  <w:szCs w:val="16"/>
                  <w:lang w:eastAsia="en-US"/>
                </w:rPr>
                <w:delText> </w:delText>
              </w:r>
            </w:del>
          </w:p>
        </w:tc>
      </w:tr>
      <w:tr w:rsidR="00453023" w:rsidRPr="00D22CCD" w14:paraId="4B325306"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34A8870" w14:textId="6D00631D" w:rsidR="00453023" w:rsidRPr="00D22CCD" w:rsidRDefault="007260E2" w:rsidP="00212271">
            <w:pPr>
              <w:pStyle w:val="Geenafstand"/>
              <w:rPr>
                <w:sz w:val="16"/>
                <w:szCs w:val="16"/>
                <w:lang w:eastAsia="en-US"/>
              </w:rPr>
            </w:pPr>
            <w:del w:id="3127" w:author="Gert Morlion" w:date="2024-08-26T14:06:00Z" w16du:dateUtc="2024-08-26T12:06:00Z">
              <w:r w:rsidRPr="00D22CCD" w:rsidDel="00175971">
                <w:rPr>
                  <w:sz w:val="16"/>
                  <w:szCs w:val="16"/>
                  <w:lang w:eastAsia="en-US"/>
                </w:rPr>
                <w:delText>dataCoverage</w:delText>
              </w:r>
            </w:del>
          </w:p>
        </w:tc>
        <w:tc>
          <w:tcPr>
            <w:tcW w:w="538" w:type="pct"/>
            <w:tcBorders>
              <w:top w:val="single" w:sz="8" w:space="0" w:color="000000"/>
              <w:left w:val="nil"/>
              <w:bottom w:val="single" w:sz="8" w:space="0" w:color="000000"/>
              <w:right w:val="single" w:sz="4" w:space="0" w:color="auto"/>
            </w:tcBorders>
            <w:shd w:val="clear" w:color="auto" w:fill="auto"/>
          </w:tcPr>
          <w:p w14:paraId="5D60E789" w14:textId="6615CA57" w:rsidR="00453023" w:rsidRPr="00D22CCD" w:rsidRDefault="007260E2" w:rsidP="002C6683">
            <w:pPr>
              <w:pStyle w:val="Geenafstand"/>
              <w:jc w:val="center"/>
              <w:rPr>
                <w:sz w:val="16"/>
                <w:szCs w:val="16"/>
                <w:lang w:eastAsia="en-US"/>
              </w:rPr>
            </w:pPr>
            <w:del w:id="3128" w:author="Gert Morlion" w:date="2024-08-26T14:06:00Z" w16du:dateUtc="2024-08-26T12:06:00Z">
              <w:r w:rsidRPr="00D22CCD" w:rsidDel="00175971">
                <w:rPr>
                  <w:sz w:val="16"/>
                  <w:szCs w:val="16"/>
                  <w:lang w:eastAsia="en-US"/>
                </w:rPr>
                <w:delText>1..3</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99F4B1C"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F1167F0" w14:textId="7F15100D" w:rsidR="00453023" w:rsidRPr="00D22CCD" w:rsidRDefault="007260E2" w:rsidP="00212271">
            <w:pPr>
              <w:pStyle w:val="Geenafstand"/>
              <w:rPr>
                <w:sz w:val="16"/>
                <w:szCs w:val="16"/>
                <w:lang w:eastAsia="en-US"/>
              </w:rPr>
            </w:pPr>
            <w:del w:id="3129" w:author="Gert Morlion" w:date="2024-08-26T14:06:00Z" w16du:dateUtc="2024-08-26T12:06:00Z">
              <w:r w:rsidRPr="00D22CCD" w:rsidDel="00175971">
                <w:rPr>
                  <w:sz w:val="16"/>
                  <w:szCs w:val="16"/>
                  <w:lang w:eastAsia="en-US"/>
                </w:rPr>
                <w:delText>S401_DataCoverage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9CD11D7" w14:textId="60141FCE" w:rsidR="00453023" w:rsidRPr="00D22CCD" w:rsidRDefault="007260E2" w:rsidP="00212271">
            <w:pPr>
              <w:pStyle w:val="Geenafstand"/>
              <w:rPr>
                <w:sz w:val="16"/>
                <w:szCs w:val="16"/>
                <w:lang w:eastAsia="en-US"/>
              </w:rPr>
            </w:pPr>
            <w:del w:id="3130" w:author="Gert Morlion" w:date="2024-08-26T14:06:00Z" w16du:dateUtc="2024-08-26T12:06:00Z">
              <w:r w:rsidRPr="00D22CCD" w:rsidDel="00175971">
                <w:rPr>
                  <w:sz w:val="16"/>
                  <w:szCs w:val="16"/>
                  <w:lang w:eastAsia="en-US"/>
                </w:rPr>
                <w:delText>Provides information about data coverages within the dataset</w:delText>
              </w:r>
            </w:del>
          </w:p>
        </w:tc>
      </w:tr>
      <w:tr w:rsidR="00453023" w:rsidRPr="00D22CCD" w14:paraId="04B93A2F"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4A7F900" w14:textId="5C7776DD" w:rsidR="00453023" w:rsidRPr="00D22CCD" w:rsidRDefault="007260E2" w:rsidP="00212271">
            <w:pPr>
              <w:pStyle w:val="Geenafstand"/>
              <w:rPr>
                <w:sz w:val="16"/>
                <w:szCs w:val="16"/>
                <w:lang w:eastAsia="en-US"/>
              </w:rPr>
            </w:pPr>
            <w:del w:id="3131" w:author="Gert Morlion" w:date="2024-08-26T14:06:00Z" w16du:dateUtc="2024-08-26T12:06:00Z">
              <w:r w:rsidRPr="00D22CCD" w:rsidDel="00175971">
                <w:rPr>
                  <w:sz w:val="16"/>
                  <w:szCs w:val="16"/>
                  <w:lang w:eastAsia="en-US"/>
                </w:rPr>
                <w:delText>comment</w:delText>
              </w:r>
            </w:del>
          </w:p>
        </w:tc>
        <w:tc>
          <w:tcPr>
            <w:tcW w:w="538" w:type="pct"/>
            <w:tcBorders>
              <w:top w:val="single" w:sz="8" w:space="0" w:color="000000"/>
              <w:left w:val="nil"/>
              <w:bottom w:val="single" w:sz="8" w:space="0" w:color="000000"/>
              <w:right w:val="single" w:sz="4" w:space="0" w:color="auto"/>
            </w:tcBorders>
            <w:shd w:val="clear" w:color="auto" w:fill="auto"/>
          </w:tcPr>
          <w:p w14:paraId="1B085D74" w14:textId="3D4A0A3C" w:rsidR="00453023" w:rsidRPr="00D22CCD" w:rsidRDefault="007260E2" w:rsidP="002C6683">
            <w:pPr>
              <w:pStyle w:val="Geenafstand"/>
              <w:jc w:val="center"/>
              <w:rPr>
                <w:sz w:val="16"/>
                <w:szCs w:val="16"/>
                <w:lang w:eastAsia="en-US"/>
              </w:rPr>
            </w:pPr>
            <w:del w:id="3132"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AF5E68F"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9AD75D" w14:textId="42E744DF" w:rsidR="00453023" w:rsidRPr="00D22CCD" w:rsidRDefault="007260E2" w:rsidP="00212271">
            <w:pPr>
              <w:pStyle w:val="Geenafstand"/>
              <w:rPr>
                <w:sz w:val="16"/>
                <w:szCs w:val="16"/>
                <w:lang w:eastAsia="en-US"/>
              </w:rPr>
            </w:pPr>
            <w:del w:id="3133"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D44D556" w14:textId="77777777" w:rsidR="00453023" w:rsidRPr="00D22CCD" w:rsidRDefault="00453023" w:rsidP="00212271">
            <w:pPr>
              <w:pStyle w:val="Geenafstand"/>
              <w:rPr>
                <w:sz w:val="16"/>
                <w:szCs w:val="16"/>
                <w:lang w:eastAsia="en-US"/>
              </w:rPr>
            </w:pPr>
          </w:p>
        </w:tc>
      </w:tr>
    </w:tbl>
    <w:p w14:paraId="5C65A61F" w14:textId="77777777" w:rsidR="009613DB" w:rsidRPr="009F0C13" w:rsidRDefault="009613DB" w:rsidP="009613DB">
      <w:pPr>
        <w:pStyle w:val="Kop4"/>
        <w:keepLines/>
        <w:tabs>
          <w:tab w:val="clear" w:pos="940"/>
          <w:tab w:val="clear" w:pos="1140"/>
          <w:tab w:val="clear" w:pos="1360"/>
          <w:tab w:val="left" w:pos="993"/>
        </w:tabs>
        <w:spacing w:before="120" w:after="120" w:line="240" w:lineRule="auto"/>
        <w:ind w:left="993" w:hanging="993"/>
        <w:rPr>
          <w:ins w:id="3134" w:author="Gert Morlion" w:date="2024-08-26T14:08:00Z"/>
        </w:rPr>
      </w:pPr>
      <w:ins w:id="3135"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136" w:author="Gert Morlion" w:date="2024-08-26T14:08:00Z"/>
        </w:trPr>
        <w:tc>
          <w:tcPr>
            <w:tcW w:w="1393" w:type="dxa"/>
            <w:shd w:val="clear" w:color="auto" w:fill="D9D9D9"/>
          </w:tcPr>
          <w:p w14:paraId="42A2D02C" w14:textId="77777777" w:rsidR="009613DB" w:rsidRPr="00A04EA2" w:rsidRDefault="009613DB" w:rsidP="00BE21AB">
            <w:pPr>
              <w:snapToGrid w:val="0"/>
              <w:spacing w:before="60" w:after="60" w:line="240" w:lineRule="auto"/>
              <w:rPr>
                <w:ins w:id="3137" w:author="Gert Morlion" w:date="2024-08-26T14:08:00Z"/>
                <w:rFonts w:cs="Arial"/>
                <w:b/>
                <w:sz w:val="16"/>
                <w:szCs w:val="16"/>
              </w:rPr>
            </w:pPr>
            <w:bookmarkStart w:id="3138" w:name="_Hlk91097681"/>
            <w:ins w:id="3139"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BE21AB">
            <w:pPr>
              <w:snapToGrid w:val="0"/>
              <w:spacing w:before="60" w:after="60" w:line="240" w:lineRule="auto"/>
              <w:rPr>
                <w:ins w:id="3140" w:author="Gert Morlion" w:date="2024-08-26T14:08:00Z"/>
                <w:rFonts w:cs="Arial"/>
                <w:b/>
                <w:sz w:val="16"/>
                <w:szCs w:val="16"/>
              </w:rPr>
            </w:pPr>
            <w:ins w:id="3141"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BE21AB">
            <w:pPr>
              <w:snapToGrid w:val="0"/>
              <w:spacing w:before="60" w:after="60" w:line="240" w:lineRule="auto"/>
              <w:rPr>
                <w:ins w:id="3142" w:author="Gert Morlion" w:date="2024-08-26T14:08:00Z"/>
                <w:rFonts w:cs="Arial"/>
                <w:b/>
                <w:sz w:val="16"/>
                <w:szCs w:val="16"/>
              </w:rPr>
            </w:pPr>
            <w:ins w:id="3143"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BE21AB">
            <w:pPr>
              <w:snapToGrid w:val="0"/>
              <w:spacing w:before="60" w:after="60" w:line="240" w:lineRule="auto"/>
              <w:jc w:val="center"/>
              <w:rPr>
                <w:ins w:id="3144" w:author="Gert Morlion" w:date="2024-08-26T14:08:00Z"/>
                <w:rFonts w:cs="Arial"/>
                <w:b/>
                <w:sz w:val="16"/>
                <w:szCs w:val="16"/>
              </w:rPr>
            </w:pPr>
            <w:ins w:id="3145"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BE21AB">
            <w:pPr>
              <w:snapToGrid w:val="0"/>
              <w:spacing w:before="60" w:after="60" w:line="240" w:lineRule="auto"/>
              <w:rPr>
                <w:ins w:id="3146" w:author="Gert Morlion" w:date="2024-08-26T14:08:00Z"/>
                <w:rFonts w:cs="Arial"/>
                <w:b/>
                <w:sz w:val="16"/>
                <w:szCs w:val="16"/>
              </w:rPr>
            </w:pPr>
            <w:ins w:id="3147" w:author="Gert Morlion" w:date="2024-08-26T14:08:00Z">
              <w:r w:rsidRPr="00A04EA2">
                <w:rPr>
                  <w:rFonts w:cs="Arial"/>
                  <w:b/>
                  <w:sz w:val="16"/>
                  <w:szCs w:val="16"/>
                </w:rPr>
                <w:t>Remarks</w:t>
              </w:r>
            </w:ins>
          </w:p>
        </w:tc>
      </w:tr>
      <w:tr w:rsidR="009613DB" w:rsidRPr="00A04EA2" w14:paraId="150027EB" w14:textId="77777777" w:rsidTr="00BE21AB">
        <w:trPr>
          <w:cantSplit/>
          <w:trHeight w:val="305"/>
          <w:ins w:id="3148" w:author="Gert Morlion" w:date="2024-08-26T14:08:00Z"/>
        </w:trPr>
        <w:tc>
          <w:tcPr>
            <w:tcW w:w="1393" w:type="dxa"/>
          </w:tcPr>
          <w:p w14:paraId="77CB9685" w14:textId="77777777" w:rsidR="009613DB" w:rsidRPr="00A04EA2" w:rsidRDefault="009613DB" w:rsidP="00BE21AB">
            <w:pPr>
              <w:snapToGrid w:val="0"/>
              <w:spacing w:before="60" w:after="60" w:line="240" w:lineRule="auto"/>
              <w:rPr>
                <w:ins w:id="3149" w:author="Gert Morlion" w:date="2024-08-26T14:08:00Z"/>
                <w:rFonts w:cs="Arial"/>
                <w:sz w:val="16"/>
                <w:szCs w:val="16"/>
              </w:rPr>
            </w:pPr>
            <w:ins w:id="3150"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BE21AB">
            <w:pPr>
              <w:snapToGrid w:val="0"/>
              <w:spacing w:before="60" w:after="60" w:line="240" w:lineRule="auto"/>
              <w:rPr>
                <w:ins w:id="3151" w:author="Gert Morlion" w:date="2024-08-26T14:08:00Z"/>
                <w:rFonts w:cs="Arial"/>
                <w:sz w:val="16"/>
                <w:szCs w:val="16"/>
              </w:rPr>
            </w:pPr>
            <w:ins w:id="3152"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BE21AB">
            <w:pPr>
              <w:snapToGrid w:val="0"/>
              <w:spacing w:before="60" w:after="60" w:line="240" w:lineRule="auto"/>
              <w:rPr>
                <w:ins w:id="3153" w:author="Gert Morlion" w:date="2024-08-26T14:08:00Z"/>
                <w:rFonts w:cs="Arial"/>
                <w:sz w:val="16"/>
                <w:szCs w:val="16"/>
              </w:rPr>
            </w:pPr>
            <w:ins w:id="3154"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BE21AB">
            <w:pPr>
              <w:snapToGrid w:val="0"/>
              <w:spacing w:before="60" w:after="60" w:line="240" w:lineRule="auto"/>
              <w:jc w:val="center"/>
              <w:rPr>
                <w:ins w:id="3155" w:author="Gert Morlion" w:date="2024-08-26T14:08:00Z"/>
                <w:rFonts w:cs="Arial"/>
                <w:sz w:val="16"/>
                <w:szCs w:val="16"/>
              </w:rPr>
            </w:pPr>
            <w:ins w:id="3156" w:author="Gert Morlion" w:date="2024-08-26T14:08:00Z">
              <w:r w:rsidRPr="00A04EA2">
                <w:rPr>
                  <w:rFonts w:cs="Arial"/>
                  <w:sz w:val="16"/>
                  <w:szCs w:val="16"/>
                </w:rPr>
                <w:t>-</w:t>
              </w:r>
            </w:ins>
          </w:p>
        </w:tc>
        <w:tc>
          <w:tcPr>
            <w:tcW w:w="5528" w:type="dxa"/>
          </w:tcPr>
          <w:p w14:paraId="63281D7D" w14:textId="77777777" w:rsidR="009613DB" w:rsidRPr="00A04EA2" w:rsidRDefault="009613DB" w:rsidP="00BE21AB">
            <w:pPr>
              <w:spacing w:before="60" w:after="60" w:line="240" w:lineRule="auto"/>
              <w:rPr>
                <w:ins w:id="3157" w:author="Gert Morlion" w:date="2024-08-26T14:08:00Z"/>
                <w:rFonts w:cs="Arial"/>
                <w:sz w:val="16"/>
                <w:szCs w:val="16"/>
              </w:rPr>
            </w:pPr>
            <w:ins w:id="3158" w:author="Gert Morlion" w:date="2024-08-26T14:08:00Z">
              <w:r w:rsidRPr="00A04EA2" w:rsidDel="006A2EDF">
                <w:rPr>
                  <w:rFonts w:cs="Arial"/>
                  <w:sz w:val="16"/>
                  <w:szCs w:val="16"/>
                  <w:lang w:eastAsia="en-US"/>
                </w:rPr>
                <w:t xml:space="preserve"> </w:t>
              </w:r>
            </w:ins>
          </w:p>
        </w:tc>
      </w:tr>
      <w:tr w:rsidR="009613DB" w:rsidRPr="00A04EA2" w14:paraId="0E1ED06D" w14:textId="77777777" w:rsidTr="00BE21AB">
        <w:trPr>
          <w:cantSplit/>
          <w:trHeight w:val="277"/>
          <w:ins w:id="3159" w:author="Gert Morlion" w:date="2024-08-26T14:08:00Z"/>
        </w:trPr>
        <w:tc>
          <w:tcPr>
            <w:tcW w:w="1393" w:type="dxa"/>
          </w:tcPr>
          <w:p w14:paraId="42081E3D" w14:textId="77777777" w:rsidR="009613DB" w:rsidRPr="00A04EA2" w:rsidRDefault="009613DB" w:rsidP="00BE21AB">
            <w:pPr>
              <w:snapToGrid w:val="0"/>
              <w:spacing w:before="60" w:after="60" w:line="240" w:lineRule="auto"/>
              <w:rPr>
                <w:ins w:id="3160" w:author="Gert Morlion" w:date="2024-08-26T14:08:00Z"/>
                <w:rFonts w:cs="Arial"/>
                <w:sz w:val="16"/>
                <w:szCs w:val="16"/>
              </w:rPr>
            </w:pPr>
            <w:ins w:id="3161" w:author="Gert Morlion" w:date="2024-08-26T14:08:00Z">
              <w:r w:rsidRPr="00A04EA2">
                <w:rPr>
                  <w:rFonts w:cs="Arial"/>
                  <w:sz w:val="16"/>
                  <w:szCs w:val="16"/>
                </w:rPr>
                <w:t>Value</w:t>
              </w:r>
            </w:ins>
          </w:p>
        </w:tc>
        <w:tc>
          <w:tcPr>
            <w:tcW w:w="3006" w:type="dxa"/>
          </w:tcPr>
          <w:p w14:paraId="4C7CE905" w14:textId="77777777" w:rsidR="009613DB" w:rsidRPr="00A04EA2" w:rsidRDefault="009613DB" w:rsidP="00BE21AB">
            <w:pPr>
              <w:snapToGrid w:val="0"/>
              <w:spacing w:before="60" w:after="60" w:line="240" w:lineRule="auto"/>
              <w:rPr>
                <w:ins w:id="3162" w:author="Gert Morlion" w:date="2024-08-26T14:08:00Z"/>
                <w:rFonts w:cs="Arial"/>
                <w:sz w:val="16"/>
                <w:szCs w:val="16"/>
              </w:rPr>
            </w:pPr>
            <w:ins w:id="3163" w:author="Gert Morlion" w:date="2024-08-26T14:08:00Z">
              <w:r w:rsidRPr="00A04EA2">
                <w:rPr>
                  <w:rFonts w:cs="Arial"/>
                  <w:sz w:val="16"/>
                  <w:szCs w:val="16"/>
                </w:rPr>
                <w:t>port</w:t>
              </w:r>
            </w:ins>
          </w:p>
        </w:tc>
        <w:tc>
          <w:tcPr>
            <w:tcW w:w="3420" w:type="dxa"/>
          </w:tcPr>
          <w:p w14:paraId="6F043D01" w14:textId="77777777" w:rsidR="009613DB" w:rsidRPr="00A04EA2" w:rsidRDefault="009613DB" w:rsidP="00BE21AB">
            <w:pPr>
              <w:snapToGrid w:val="0"/>
              <w:spacing w:before="60" w:after="60" w:line="240" w:lineRule="auto"/>
              <w:rPr>
                <w:ins w:id="3164" w:author="Gert Morlion" w:date="2024-08-26T14:08:00Z"/>
                <w:rFonts w:cs="Arial"/>
                <w:sz w:val="16"/>
                <w:szCs w:val="16"/>
              </w:rPr>
            </w:pPr>
            <w:ins w:id="3165"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BE21AB">
            <w:pPr>
              <w:snapToGrid w:val="0"/>
              <w:spacing w:before="60" w:after="60" w:line="240" w:lineRule="auto"/>
              <w:jc w:val="center"/>
              <w:rPr>
                <w:ins w:id="3166" w:author="Gert Morlion" w:date="2024-08-26T14:08:00Z"/>
                <w:rFonts w:cs="Arial"/>
                <w:sz w:val="16"/>
                <w:szCs w:val="16"/>
              </w:rPr>
            </w:pPr>
            <w:ins w:id="3167" w:author="Gert Morlion" w:date="2024-08-26T14:08:00Z">
              <w:r w:rsidRPr="00A04EA2">
                <w:rPr>
                  <w:rFonts w:cs="Arial"/>
                  <w:sz w:val="16"/>
                  <w:szCs w:val="16"/>
                </w:rPr>
                <w:t>1</w:t>
              </w:r>
            </w:ins>
          </w:p>
        </w:tc>
        <w:tc>
          <w:tcPr>
            <w:tcW w:w="5528" w:type="dxa"/>
          </w:tcPr>
          <w:p w14:paraId="2FB6AD30" w14:textId="77777777" w:rsidR="009613DB" w:rsidRPr="00A04EA2" w:rsidRDefault="009613DB" w:rsidP="00BE21AB">
            <w:pPr>
              <w:snapToGrid w:val="0"/>
              <w:spacing w:before="60" w:after="60" w:line="240" w:lineRule="auto"/>
              <w:rPr>
                <w:ins w:id="3168" w:author="Gert Morlion" w:date="2024-08-26T14:08:00Z"/>
                <w:rFonts w:cs="Arial"/>
                <w:sz w:val="16"/>
                <w:szCs w:val="16"/>
              </w:rPr>
            </w:pPr>
            <w:ins w:id="3169" w:author="Gert Morlion" w:date="2024-08-26T14:08:00Z">
              <w:r w:rsidRPr="00A04EA2">
                <w:rPr>
                  <w:rFonts w:cs="Arial"/>
                  <w:sz w:val="16"/>
                  <w:szCs w:val="16"/>
                </w:rPr>
                <w:t>-</w:t>
              </w:r>
            </w:ins>
          </w:p>
        </w:tc>
      </w:tr>
      <w:tr w:rsidR="009613DB" w:rsidRPr="00A04EA2" w14:paraId="6AB91A3F" w14:textId="77777777" w:rsidTr="00BE21AB">
        <w:trPr>
          <w:cantSplit/>
          <w:trHeight w:val="277"/>
          <w:ins w:id="3170" w:author="Gert Morlion" w:date="2024-08-26T14:08:00Z"/>
        </w:trPr>
        <w:tc>
          <w:tcPr>
            <w:tcW w:w="1393" w:type="dxa"/>
          </w:tcPr>
          <w:p w14:paraId="4F2E8BBC" w14:textId="77777777" w:rsidR="009613DB" w:rsidRPr="00A04EA2" w:rsidRDefault="009613DB" w:rsidP="00BE21AB">
            <w:pPr>
              <w:snapToGrid w:val="0"/>
              <w:spacing w:before="60" w:after="60" w:line="240" w:lineRule="auto"/>
              <w:rPr>
                <w:ins w:id="3171" w:author="Gert Morlion" w:date="2024-08-26T14:08:00Z"/>
                <w:rFonts w:cs="Arial"/>
                <w:sz w:val="16"/>
                <w:szCs w:val="16"/>
              </w:rPr>
            </w:pPr>
            <w:ins w:id="3172" w:author="Gert Morlion" w:date="2024-08-26T14:08:00Z">
              <w:r w:rsidRPr="00A04EA2">
                <w:rPr>
                  <w:rFonts w:cs="Arial"/>
                  <w:sz w:val="16"/>
                  <w:szCs w:val="16"/>
                </w:rPr>
                <w:t>Value</w:t>
              </w:r>
            </w:ins>
          </w:p>
        </w:tc>
        <w:tc>
          <w:tcPr>
            <w:tcW w:w="3006" w:type="dxa"/>
          </w:tcPr>
          <w:p w14:paraId="47B39698" w14:textId="77777777" w:rsidR="009613DB" w:rsidRPr="00A04EA2" w:rsidRDefault="009613DB" w:rsidP="00BE21AB">
            <w:pPr>
              <w:snapToGrid w:val="0"/>
              <w:spacing w:before="60" w:after="60" w:line="240" w:lineRule="auto"/>
              <w:rPr>
                <w:ins w:id="3173" w:author="Gert Morlion" w:date="2024-08-26T14:08:00Z"/>
                <w:rFonts w:cs="Arial"/>
                <w:sz w:val="16"/>
                <w:szCs w:val="16"/>
              </w:rPr>
            </w:pPr>
            <w:ins w:id="3174" w:author="Gert Morlion" w:date="2024-08-26T14:08:00Z">
              <w:r w:rsidRPr="00A04EA2">
                <w:rPr>
                  <w:rFonts w:cs="Arial"/>
                  <w:sz w:val="16"/>
                  <w:szCs w:val="16"/>
                </w:rPr>
                <w:t>transit</w:t>
              </w:r>
            </w:ins>
          </w:p>
        </w:tc>
        <w:tc>
          <w:tcPr>
            <w:tcW w:w="3420" w:type="dxa"/>
          </w:tcPr>
          <w:p w14:paraId="4FA52341" w14:textId="77777777" w:rsidR="009613DB" w:rsidRPr="00A04EA2" w:rsidRDefault="009613DB" w:rsidP="00BE21AB">
            <w:pPr>
              <w:snapToGrid w:val="0"/>
              <w:spacing w:before="60" w:after="60" w:line="240" w:lineRule="auto"/>
              <w:rPr>
                <w:ins w:id="3175" w:author="Gert Morlion" w:date="2024-08-26T14:08:00Z"/>
                <w:rFonts w:cs="Arial"/>
                <w:sz w:val="16"/>
                <w:szCs w:val="16"/>
              </w:rPr>
            </w:pPr>
            <w:ins w:id="3176"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BE21AB">
            <w:pPr>
              <w:snapToGrid w:val="0"/>
              <w:spacing w:before="60" w:after="60" w:line="240" w:lineRule="auto"/>
              <w:jc w:val="center"/>
              <w:rPr>
                <w:ins w:id="3177" w:author="Gert Morlion" w:date="2024-08-26T14:08:00Z"/>
                <w:rFonts w:cs="Arial"/>
                <w:sz w:val="16"/>
                <w:szCs w:val="16"/>
              </w:rPr>
            </w:pPr>
            <w:ins w:id="3178" w:author="Gert Morlion" w:date="2024-08-26T14:08:00Z">
              <w:r w:rsidRPr="00A04EA2">
                <w:rPr>
                  <w:rFonts w:cs="Arial"/>
                  <w:sz w:val="16"/>
                  <w:szCs w:val="16"/>
                </w:rPr>
                <w:t>2</w:t>
              </w:r>
            </w:ins>
          </w:p>
        </w:tc>
        <w:tc>
          <w:tcPr>
            <w:tcW w:w="5528" w:type="dxa"/>
          </w:tcPr>
          <w:p w14:paraId="5D002C87" w14:textId="77777777" w:rsidR="009613DB" w:rsidRPr="00A04EA2" w:rsidRDefault="009613DB" w:rsidP="00BE21AB">
            <w:pPr>
              <w:snapToGrid w:val="0"/>
              <w:spacing w:before="60" w:after="60" w:line="240" w:lineRule="auto"/>
              <w:rPr>
                <w:ins w:id="3179" w:author="Gert Morlion" w:date="2024-08-26T14:08:00Z"/>
                <w:rFonts w:cs="Arial"/>
                <w:sz w:val="16"/>
                <w:szCs w:val="16"/>
              </w:rPr>
            </w:pPr>
            <w:ins w:id="3180" w:author="Gert Morlion" w:date="2024-08-26T14:08:00Z">
              <w:r w:rsidRPr="00A04EA2">
                <w:rPr>
                  <w:rFonts w:cs="Arial"/>
                  <w:sz w:val="16"/>
                  <w:szCs w:val="16"/>
                </w:rPr>
                <w:t>-</w:t>
              </w:r>
            </w:ins>
          </w:p>
        </w:tc>
      </w:tr>
      <w:tr w:rsidR="009613DB" w:rsidRPr="00A04EA2" w14:paraId="6C29219F" w14:textId="77777777" w:rsidTr="00BE21AB">
        <w:trPr>
          <w:cantSplit/>
          <w:trHeight w:val="305"/>
          <w:ins w:id="3181" w:author="Gert Morlion" w:date="2024-08-26T14:08:00Z"/>
        </w:trPr>
        <w:tc>
          <w:tcPr>
            <w:tcW w:w="1393" w:type="dxa"/>
          </w:tcPr>
          <w:p w14:paraId="5A30CF9B" w14:textId="77777777" w:rsidR="009613DB" w:rsidRPr="00A04EA2" w:rsidRDefault="009613DB" w:rsidP="00BE21AB">
            <w:pPr>
              <w:snapToGrid w:val="0"/>
              <w:spacing w:before="60" w:after="60" w:line="240" w:lineRule="auto"/>
              <w:rPr>
                <w:ins w:id="3182" w:author="Gert Morlion" w:date="2024-08-26T14:08:00Z"/>
                <w:rFonts w:cs="Arial"/>
                <w:sz w:val="16"/>
                <w:szCs w:val="16"/>
              </w:rPr>
            </w:pPr>
            <w:ins w:id="3183" w:author="Gert Morlion" w:date="2024-08-26T14:08:00Z">
              <w:r w:rsidRPr="00A04EA2">
                <w:rPr>
                  <w:rFonts w:cs="Arial"/>
                  <w:sz w:val="16"/>
                  <w:szCs w:val="16"/>
                </w:rPr>
                <w:t>Value</w:t>
              </w:r>
            </w:ins>
          </w:p>
        </w:tc>
        <w:tc>
          <w:tcPr>
            <w:tcW w:w="3006" w:type="dxa"/>
          </w:tcPr>
          <w:p w14:paraId="1D995CA8" w14:textId="77777777" w:rsidR="009613DB" w:rsidRPr="00A04EA2" w:rsidRDefault="009613DB" w:rsidP="00BE21AB">
            <w:pPr>
              <w:snapToGrid w:val="0"/>
              <w:spacing w:before="60" w:after="60" w:line="240" w:lineRule="auto"/>
              <w:rPr>
                <w:ins w:id="3184" w:author="Gert Morlion" w:date="2024-08-26T14:08:00Z"/>
                <w:rFonts w:cs="Arial"/>
                <w:sz w:val="16"/>
                <w:szCs w:val="16"/>
              </w:rPr>
            </w:pPr>
            <w:ins w:id="3185"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BE21AB">
            <w:pPr>
              <w:snapToGrid w:val="0"/>
              <w:spacing w:before="60" w:after="60" w:line="240" w:lineRule="auto"/>
              <w:rPr>
                <w:ins w:id="3186" w:author="Gert Morlion" w:date="2024-08-26T14:08:00Z"/>
                <w:rFonts w:cs="Arial"/>
                <w:sz w:val="16"/>
                <w:szCs w:val="16"/>
              </w:rPr>
            </w:pPr>
            <w:ins w:id="3187"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BE21AB">
            <w:pPr>
              <w:snapToGrid w:val="0"/>
              <w:spacing w:before="60" w:after="60" w:line="240" w:lineRule="auto"/>
              <w:jc w:val="center"/>
              <w:rPr>
                <w:ins w:id="3188" w:author="Gert Morlion" w:date="2024-08-26T14:08:00Z"/>
                <w:rFonts w:cs="Arial"/>
                <w:sz w:val="16"/>
                <w:szCs w:val="16"/>
              </w:rPr>
            </w:pPr>
            <w:ins w:id="3189" w:author="Gert Morlion" w:date="2024-08-26T14:08:00Z">
              <w:r w:rsidRPr="00A04EA2">
                <w:rPr>
                  <w:rFonts w:cs="Arial"/>
                  <w:sz w:val="16"/>
                  <w:szCs w:val="16"/>
                </w:rPr>
                <w:t>3</w:t>
              </w:r>
            </w:ins>
          </w:p>
        </w:tc>
        <w:tc>
          <w:tcPr>
            <w:tcW w:w="5528" w:type="dxa"/>
          </w:tcPr>
          <w:p w14:paraId="48A13989" w14:textId="77777777" w:rsidR="009613DB" w:rsidRPr="00A04EA2" w:rsidRDefault="009613DB" w:rsidP="00BE21AB">
            <w:pPr>
              <w:snapToGrid w:val="0"/>
              <w:spacing w:before="60" w:after="60" w:line="240" w:lineRule="auto"/>
              <w:rPr>
                <w:ins w:id="3190" w:author="Gert Morlion" w:date="2024-08-26T14:08:00Z"/>
                <w:rFonts w:cs="Arial"/>
                <w:sz w:val="16"/>
                <w:szCs w:val="16"/>
              </w:rPr>
            </w:pPr>
            <w:ins w:id="3191" w:author="Gert Morlion" w:date="2024-08-26T14:08:00Z">
              <w:r w:rsidRPr="00A04EA2">
                <w:rPr>
                  <w:rFonts w:cs="Arial"/>
                  <w:sz w:val="16"/>
                  <w:szCs w:val="16"/>
                </w:rPr>
                <w:t>-</w:t>
              </w:r>
            </w:ins>
          </w:p>
        </w:tc>
      </w:tr>
    </w:tbl>
    <w:bookmarkEnd w:id="3138"/>
    <w:p w14:paraId="50F9CCF4" w14:textId="77777777" w:rsidR="00453023" w:rsidRPr="00D22CCD" w:rsidRDefault="007260E2">
      <w:pPr>
        <w:pStyle w:val="Kop4"/>
      </w:pPr>
      <w:r w:rsidRPr="00D22CCD">
        <w:lastRenderedPageBreak/>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453023"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77777777" w:rsidR="00453023" w:rsidRPr="00D22CCD" w:rsidRDefault="007260E2" w:rsidP="3CCBF2F9">
            <w:pPr>
              <w:spacing w:before="100" w:beforeAutospacing="1" w:after="0" w:line="240" w:lineRule="auto"/>
              <w:rPr>
                <w:rFonts w:cs="Arial"/>
                <w:sz w:val="16"/>
                <w:szCs w:val="16"/>
                <w:lang w:eastAsia="en-US"/>
              </w:rPr>
            </w:pPr>
            <w:r w:rsidRPr="00D22CCD">
              <w:rPr>
                <w:rFonts w:cs="Arial"/>
                <w:sz w:val="16"/>
                <w:szCs w:val="16"/>
                <w:lang w:eastAsia="en-US"/>
              </w:rPr>
              <w:t>S</w:t>
            </w:r>
            <w:r w:rsidR="00DA5FB2" w:rsidRPr="00D22CCD">
              <w:rPr>
                <w:rFonts w:cs="Arial"/>
                <w:sz w:val="16"/>
                <w:szCs w:val="16"/>
                <w:lang w:eastAsia="en-US"/>
              </w:rPr>
              <w:t>100</w:t>
            </w:r>
            <w:r w:rsidRPr="00D22CCD">
              <w:rPr>
                <w:rFonts w:cs="Arial"/>
                <w:sz w:val="16"/>
                <w:szCs w:val="16"/>
                <w:lang w:eastAsia="en-US"/>
              </w:rPr>
              <w:t>_DataCoverage</w:t>
            </w:r>
          </w:p>
        </w:tc>
        <w:tc>
          <w:tcPr>
            <w:tcW w:w="538" w:type="pct"/>
            <w:tcBorders>
              <w:top w:val="single" w:sz="8" w:space="0" w:color="000000"/>
              <w:left w:val="nil"/>
              <w:bottom w:val="single" w:sz="8" w:space="0" w:color="000000"/>
              <w:right w:val="single" w:sz="4" w:space="0" w:color="auto"/>
            </w:tcBorders>
            <w:shd w:val="clear" w:color="auto" w:fill="auto"/>
          </w:tcPr>
          <w:p w14:paraId="29041F0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r>
      <w:tr w:rsidR="00453023"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3A751AD9" w:rsidR="00453023" w:rsidRPr="00D22CCD" w:rsidRDefault="007260E2">
            <w:pPr>
              <w:spacing w:before="100" w:beforeAutospacing="1" w:after="0" w:line="240" w:lineRule="auto"/>
              <w:rPr>
                <w:rFonts w:cs="Arial"/>
                <w:sz w:val="16"/>
                <w:szCs w:val="16"/>
                <w:lang w:eastAsia="en-US"/>
              </w:rPr>
            </w:pPr>
            <w:del w:id="3192" w:author="Gert Morlion" w:date="2024-08-26T14:08:00Z" w16du:dateUtc="2024-08-26T12:08:00Z">
              <w:r w:rsidRPr="00D22CCD" w:rsidDel="009613DB">
                <w:rPr>
                  <w:rFonts w:cs="Arial"/>
                  <w:sz w:val="16"/>
                  <w:szCs w:val="16"/>
                  <w:lang w:eastAsia="en-US"/>
                </w:rPr>
                <w:delText>ID</w:delText>
              </w:r>
            </w:del>
          </w:p>
        </w:tc>
        <w:tc>
          <w:tcPr>
            <w:tcW w:w="538" w:type="pct"/>
            <w:tcBorders>
              <w:top w:val="single" w:sz="8" w:space="0" w:color="000000"/>
              <w:left w:val="nil"/>
              <w:bottom w:val="single" w:sz="8" w:space="0" w:color="000000"/>
              <w:right w:val="single" w:sz="4" w:space="0" w:color="auto"/>
            </w:tcBorders>
            <w:shd w:val="clear" w:color="auto" w:fill="auto"/>
          </w:tcPr>
          <w:p w14:paraId="460E09AC" w14:textId="4831D2E9" w:rsidR="00453023" w:rsidRPr="00D22CCD" w:rsidRDefault="007260E2">
            <w:pPr>
              <w:spacing w:before="100" w:beforeAutospacing="1" w:after="0" w:line="240" w:lineRule="auto"/>
              <w:rPr>
                <w:rFonts w:cs="Arial"/>
                <w:sz w:val="16"/>
                <w:szCs w:val="16"/>
                <w:lang w:eastAsia="en-US"/>
              </w:rPr>
            </w:pPr>
            <w:del w:id="3193" w:author="Gert Morlion" w:date="2024-08-26T14:08:00Z" w16du:dateUtc="2024-08-26T12:08:00Z">
              <w:r w:rsidRPr="00D22CCD" w:rsidDel="009613DB">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011CC803" w:rsidR="00453023" w:rsidRPr="00D22CCD" w:rsidRDefault="007260E2">
            <w:pPr>
              <w:spacing w:before="100" w:beforeAutospacing="1" w:after="0" w:line="240" w:lineRule="auto"/>
              <w:rPr>
                <w:rFonts w:cs="Arial"/>
                <w:sz w:val="16"/>
                <w:szCs w:val="16"/>
                <w:lang w:eastAsia="en-US"/>
              </w:rPr>
            </w:pPr>
            <w:del w:id="3194" w:author="Gert Morlion" w:date="2024-08-26T14:08:00Z" w16du:dateUtc="2024-08-26T12:08:00Z">
              <w:r w:rsidRPr="00D22CCD" w:rsidDel="009613DB">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7FD7491D" w:rsidR="00453023" w:rsidRPr="00D22CCD" w:rsidRDefault="007260E2">
            <w:pPr>
              <w:spacing w:before="100" w:beforeAutospacing="1" w:after="0" w:line="240" w:lineRule="auto"/>
              <w:rPr>
                <w:rFonts w:cs="Arial"/>
                <w:sz w:val="16"/>
                <w:szCs w:val="16"/>
                <w:lang w:eastAsia="en-US"/>
              </w:rPr>
            </w:pPr>
            <w:del w:id="3195" w:author="Gert Morlion" w:date="2024-08-26T14:08:00Z" w16du:dateUtc="2024-08-26T12:08:00Z">
              <w:r w:rsidRPr="00D22CCD" w:rsidDel="009613DB">
                <w:rPr>
                  <w:rFonts w:cs="Arial"/>
                  <w:sz w:val="16"/>
                  <w:szCs w:val="16"/>
                  <w:lang w:eastAsia="en-US"/>
                </w:rPr>
                <w:delText>Uniquely identifies the coverage</w:delText>
              </w:r>
            </w:del>
          </w:p>
        </w:tc>
      </w:tr>
      <w:tr w:rsidR="00453023"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1071EF20" w:rsidR="00453023" w:rsidRPr="00D22CCD" w:rsidRDefault="007260E2">
            <w:pPr>
              <w:spacing w:before="100" w:beforeAutospacing="1" w:after="0" w:line="240" w:lineRule="auto"/>
              <w:rPr>
                <w:rFonts w:cs="Arial"/>
                <w:sz w:val="16"/>
                <w:szCs w:val="16"/>
                <w:lang w:eastAsia="en-US"/>
              </w:rPr>
            </w:pPr>
            <w:del w:id="3196" w:author="Gert Morlion" w:date="2024-08-26T14:08:00Z" w16du:dateUtc="2024-08-26T12:08:00Z">
              <w:r w:rsidRPr="00D22CCD" w:rsidDel="00CA2927">
                <w:rPr>
                  <w:rFonts w:cs="Arial"/>
                  <w:sz w:val="16"/>
                  <w:szCs w:val="16"/>
                  <w:lang w:eastAsia="en-US"/>
                </w:rPr>
                <w:delText>boundingBox</w:delText>
              </w:r>
            </w:del>
          </w:p>
        </w:tc>
        <w:tc>
          <w:tcPr>
            <w:tcW w:w="538" w:type="pct"/>
            <w:tcBorders>
              <w:top w:val="single" w:sz="8" w:space="0" w:color="000000"/>
              <w:left w:val="nil"/>
              <w:bottom w:val="single" w:sz="8" w:space="0" w:color="000000"/>
              <w:right w:val="single" w:sz="4" w:space="0" w:color="auto"/>
            </w:tcBorders>
            <w:shd w:val="clear" w:color="auto" w:fill="auto"/>
          </w:tcPr>
          <w:p w14:paraId="2F9EC4BD" w14:textId="670A47D0" w:rsidR="00453023" w:rsidRPr="00D22CCD" w:rsidRDefault="007260E2">
            <w:pPr>
              <w:spacing w:before="100" w:beforeAutospacing="1" w:after="0" w:line="240" w:lineRule="auto"/>
              <w:rPr>
                <w:rFonts w:cs="Arial"/>
                <w:sz w:val="16"/>
                <w:szCs w:val="16"/>
                <w:lang w:eastAsia="en-US"/>
              </w:rPr>
            </w:pPr>
            <w:del w:id="3197" w:author="Gert Morlion" w:date="2024-08-26T14:08:00Z" w16du:dateUtc="2024-08-26T12:08:00Z">
              <w:r w:rsidRPr="00D22CCD" w:rsidDel="00CA2927">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2E5AA8CB" w:rsidR="00453023" w:rsidRPr="00D22CCD" w:rsidRDefault="007260E2">
            <w:pPr>
              <w:spacing w:before="100" w:beforeAutospacing="1" w:after="0" w:line="240" w:lineRule="auto"/>
              <w:rPr>
                <w:rFonts w:cs="Arial"/>
                <w:sz w:val="16"/>
                <w:szCs w:val="16"/>
                <w:lang w:eastAsia="en-US"/>
              </w:rPr>
            </w:pPr>
            <w:del w:id="3198" w:author="Gert Morlion" w:date="2024-08-26T14:08:00Z" w16du:dateUtc="2024-08-26T12:08:00Z">
              <w:r w:rsidRPr="00D22CCD" w:rsidDel="00CA2927">
                <w:rPr>
                  <w:rFonts w:cs="Arial"/>
                  <w:sz w:val="16"/>
                  <w:szCs w:val="16"/>
                  <w:lang w:eastAsia="en-US"/>
                </w:rPr>
                <w:delText>EX_GeographicBoundingBox</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0AD1D164" w:rsidR="00453023" w:rsidRPr="00D22CCD" w:rsidRDefault="007260E2">
            <w:pPr>
              <w:spacing w:before="100" w:beforeAutospacing="1" w:after="0" w:line="240" w:lineRule="auto"/>
              <w:rPr>
                <w:rFonts w:cs="Arial"/>
                <w:sz w:val="16"/>
                <w:szCs w:val="16"/>
                <w:lang w:eastAsia="en-US"/>
              </w:rPr>
            </w:pPr>
            <w:del w:id="3199" w:author="Gert Morlion" w:date="2024-08-26T14:08:00Z" w16du:dateUtc="2024-08-26T12:08:00Z">
              <w:r w:rsidRPr="00D22CCD" w:rsidDel="00CA2927">
                <w:rPr>
                  <w:rFonts w:cs="Arial"/>
                  <w:sz w:val="16"/>
                  <w:szCs w:val="16"/>
                  <w:lang w:eastAsia="en-US"/>
                </w:rPr>
                <w:delText> </w:delText>
              </w:r>
            </w:del>
          </w:p>
        </w:tc>
      </w:tr>
      <w:tr w:rsidR="00453023"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boundingPolygon</w:t>
            </w:r>
          </w:p>
        </w:tc>
        <w:tc>
          <w:tcPr>
            <w:tcW w:w="538" w:type="pct"/>
            <w:tcBorders>
              <w:top w:val="single" w:sz="8" w:space="0" w:color="000000"/>
              <w:left w:val="nil"/>
              <w:bottom w:val="single" w:sz="8" w:space="0" w:color="000000"/>
              <w:right w:val="single" w:sz="4" w:space="0" w:color="auto"/>
            </w:tcBorders>
            <w:shd w:val="clear" w:color="auto" w:fill="auto"/>
          </w:tcPr>
          <w:p w14:paraId="4DBE296F"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EX_BoundingPolygon</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5CF5E6"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 </w:t>
            </w:r>
          </w:p>
        </w:tc>
      </w:tr>
      <w:tr w:rsidR="00CA2927" w:rsidRPr="00D22CCD" w14:paraId="263B2708" w14:textId="77777777" w:rsidTr="00E27500">
        <w:trPr>
          <w:trHeight w:val="177"/>
          <w:ins w:id="3200"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7BB06589" w:rsidR="00CA2927" w:rsidRPr="009F0C13" w:rsidRDefault="00CA2927" w:rsidP="00CA2927">
            <w:pPr>
              <w:spacing w:before="100" w:beforeAutospacing="1" w:after="0" w:line="240" w:lineRule="auto"/>
              <w:rPr>
                <w:ins w:id="3201" w:author="Gert Morlion" w:date="2024-08-26T14:09:00Z" w16du:dateUtc="2024-08-26T12:09:00Z"/>
                <w:rFonts w:cs="Arial"/>
                <w:sz w:val="16"/>
                <w:szCs w:val="16"/>
                <w:lang w:eastAsia="en-US"/>
              </w:rPr>
            </w:pPr>
            <w:ins w:id="3202" w:author="Gert Morlion" w:date="2024-08-26T14:09:00Z" w16du:dateUtc="2024-08-26T12:09: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9342EEF" w:rsidR="00CA2927" w:rsidRPr="009F0C13" w:rsidRDefault="00CA2927" w:rsidP="00CA2927">
            <w:pPr>
              <w:spacing w:before="100" w:beforeAutospacing="1" w:after="0" w:line="240" w:lineRule="auto"/>
              <w:rPr>
                <w:ins w:id="3203" w:author="Gert Morlion" w:date="2024-08-26T14:09:00Z" w16du:dateUtc="2024-08-26T12:09:00Z"/>
                <w:rFonts w:cs="Arial"/>
                <w:sz w:val="16"/>
                <w:szCs w:val="16"/>
                <w:lang w:eastAsia="en-US"/>
              </w:rPr>
            </w:pPr>
            <w:ins w:id="3204" w:author="Gert Morlion" w:date="2024-08-26T14:09:00Z" w16du:dateUtc="2024-08-26T12:09: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CA2927" w:rsidRPr="00D22CCD" w:rsidRDefault="00CA2927" w:rsidP="00CA2927">
            <w:pPr>
              <w:spacing w:before="100" w:beforeAutospacing="1" w:after="0" w:line="240" w:lineRule="auto"/>
              <w:rPr>
                <w:ins w:id="3205" w:author="Gert Morlion" w:date="2024-08-26T14:09:00Z" w16du:dateUtc="2024-08-26T12: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21F94B89" w:rsidR="00CA2927" w:rsidRPr="009F0C13" w:rsidRDefault="00CA2927" w:rsidP="00CA2927">
            <w:pPr>
              <w:spacing w:before="100" w:beforeAutospacing="1" w:after="0" w:line="240" w:lineRule="auto"/>
              <w:rPr>
                <w:ins w:id="3206" w:author="Gert Morlion" w:date="2024-08-26T14:09:00Z" w16du:dateUtc="2024-08-26T12:09:00Z"/>
                <w:rFonts w:cs="Arial"/>
                <w:sz w:val="16"/>
                <w:szCs w:val="16"/>
                <w:lang w:eastAsia="en-US"/>
              </w:rPr>
            </w:pPr>
            <w:ins w:id="3207" w:author="Gert Morlion" w:date="2024-08-26T14:09:00Z" w16du:dateUtc="2024-08-26T12:09: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A0E342" w14:textId="73D38FE6" w:rsidR="00CA2927" w:rsidRPr="009F0C13" w:rsidRDefault="00CA2927" w:rsidP="00CA2927">
            <w:pPr>
              <w:spacing w:before="60" w:after="60" w:line="240" w:lineRule="auto"/>
              <w:jc w:val="left"/>
              <w:rPr>
                <w:ins w:id="3208" w:author="Gert Morlion" w:date="2024-08-26T14:09:00Z" w16du:dateUtc="2024-08-26T12:09:00Z"/>
                <w:rFonts w:cs="Arial"/>
                <w:sz w:val="16"/>
                <w:szCs w:val="16"/>
                <w:lang w:eastAsia="en-US"/>
              </w:rPr>
            </w:pPr>
            <w:ins w:id="3209" w:author="Gert Morlion" w:date="2024-08-26T14:09:00Z" w16du:dateUtc="2024-08-26T12:09: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CA2927" w:rsidRPr="00D22CCD" w14:paraId="4B5CB752" w14:textId="77777777" w:rsidTr="00E27500">
        <w:trPr>
          <w:trHeight w:val="177"/>
          <w:ins w:id="3210"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16444F30" w:rsidR="00CA2927" w:rsidRPr="009F0C13" w:rsidRDefault="00CA2927" w:rsidP="00CA2927">
            <w:pPr>
              <w:spacing w:before="100" w:beforeAutospacing="1" w:after="0" w:line="240" w:lineRule="auto"/>
              <w:rPr>
                <w:ins w:id="3211" w:author="Gert Morlion" w:date="2024-08-26T14:09:00Z" w16du:dateUtc="2024-08-26T12:09:00Z"/>
                <w:rFonts w:cs="Arial"/>
                <w:sz w:val="16"/>
                <w:szCs w:val="16"/>
                <w:lang w:eastAsia="en-US"/>
              </w:rPr>
            </w:pPr>
            <w:ins w:id="3212" w:author="Gert Morlion" w:date="2024-08-26T14:09:00Z" w16du:dateUtc="2024-08-26T12:09: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559E95D0" w:rsidR="00CA2927" w:rsidRPr="009F0C13" w:rsidRDefault="00CA2927" w:rsidP="00CA2927">
            <w:pPr>
              <w:spacing w:before="100" w:beforeAutospacing="1" w:after="0" w:line="240" w:lineRule="auto"/>
              <w:rPr>
                <w:ins w:id="3213" w:author="Gert Morlion" w:date="2024-08-26T14:09:00Z" w16du:dateUtc="2024-08-26T12:09:00Z"/>
                <w:rFonts w:cs="Arial"/>
                <w:sz w:val="16"/>
                <w:szCs w:val="16"/>
                <w:lang w:eastAsia="en-US"/>
              </w:rPr>
            </w:pPr>
            <w:ins w:id="3214" w:author="Gert Morlion" w:date="2024-08-26T14:09:00Z" w16du:dateUtc="2024-08-26T12:09: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CA2927" w:rsidRPr="00D22CCD" w:rsidRDefault="00CA2927" w:rsidP="00CA2927">
            <w:pPr>
              <w:spacing w:before="100" w:beforeAutospacing="1" w:after="0" w:line="240" w:lineRule="auto"/>
              <w:rPr>
                <w:ins w:id="3215" w:author="Gert Morlion" w:date="2024-08-26T14:09:00Z" w16du:dateUtc="2024-08-26T12: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3FE6414D" w:rsidR="00CA2927" w:rsidRPr="009F0C13" w:rsidRDefault="00CA2927" w:rsidP="00CA2927">
            <w:pPr>
              <w:spacing w:before="100" w:beforeAutospacing="1" w:after="0" w:line="240" w:lineRule="auto"/>
              <w:rPr>
                <w:ins w:id="3216" w:author="Gert Morlion" w:date="2024-08-26T14:09:00Z" w16du:dateUtc="2024-08-26T12:09:00Z"/>
                <w:rFonts w:cs="Arial"/>
                <w:sz w:val="16"/>
                <w:szCs w:val="16"/>
                <w:lang w:eastAsia="en-US"/>
              </w:rPr>
            </w:pPr>
            <w:ins w:id="3217" w:author="Gert Morlion" w:date="2024-08-26T14:09:00Z" w16du:dateUtc="2024-08-26T12:09: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6400A9" w14:textId="77777777" w:rsidR="00CA2927" w:rsidRPr="009F0C13" w:rsidRDefault="00CA2927" w:rsidP="00CA2927">
            <w:pPr>
              <w:spacing w:before="60" w:after="60" w:line="240" w:lineRule="auto"/>
              <w:jc w:val="left"/>
              <w:rPr>
                <w:ins w:id="3218" w:author="Gert Morlion" w:date="2024-08-26T14:09:00Z" w16du:dateUtc="2024-08-26T12:09:00Z"/>
                <w:rFonts w:cs="Arial"/>
                <w:sz w:val="16"/>
                <w:szCs w:val="16"/>
                <w:lang w:eastAsia="en-US"/>
              </w:rPr>
            </w:pPr>
            <w:ins w:id="3219" w:author="Gert Morlion" w:date="2024-08-26T14:09:00Z" w16du:dateUtc="2024-08-26T12:09:00Z">
              <w:r w:rsidRPr="009F0C13">
                <w:rPr>
                  <w:rFonts w:cs="Arial"/>
                  <w:sz w:val="16"/>
                  <w:szCs w:val="16"/>
                  <w:lang w:eastAsia="en-US"/>
                </w:rPr>
                <w:t>Must be one of the following values:</w:t>
              </w:r>
            </w:ins>
          </w:p>
          <w:p w14:paraId="3A7A3D7E" w14:textId="77777777" w:rsidR="00CA2927" w:rsidRPr="009F0C13" w:rsidRDefault="00CA2927" w:rsidP="00CA2927">
            <w:pPr>
              <w:spacing w:before="60" w:after="0" w:line="240" w:lineRule="auto"/>
              <w:jc w:val="left"/>
              <w:rPr>
                <w:ins w:id="3220" w:author="Gert Morlion" w:date="2024-08-26T14:09:00Z" w16du:dateUtc="2024-08-26T12:09:00Z"/>
                <w:rFonts w:cs="Arial"/>
                <w:b/>
                <w:bCs/>
                <w:sz w:val="16"/>
                <w:szCs w:val="16"/>
                <w:lang w:eastAsia="en-US"/>
              </w:rPr>
            </w:pPr>
            <w:ins w:id="3221" w:author="Gert Morlion" w:date="2024-08-26T14:09:00Z" w16du:dateUtc="2024-08-26T12:09:00Z">
              <w:r w:rsidRPr="009F0C13">
                <w:rPr>
                  <w:rFonts w:cs="Arial"/>
                  <w:sz w:val="16"/>
                  <w:szCs w:val="16"/>
                  <w:lang w:eastAsia="en-US"/>
                </w:rPr>
                <w:t>1000</w:t>
              </w:r>
            </w:ins>
          </w:p>
          <w:p w14:paraId="7E95EC67" w14:textId="77777777" w:rsidR="00CA2927" w:rsidRPr="009F0C13" w:rsidRDefault="00CA2927" w:rsidP="00CA2927">
            <w:pPr>
              <w:spacing w:after="0" w:line="240" w:lineRule="auto"/>
              <w:jc w:val="left"/>
              <w:rPr>
                <w:ins w:id="3222" w:author="Gert Morlion" w:date="2024-08-26T14:09:00Z" w16du:dateUtc="2024-08-26T12:09:00Z"/>
                <w:rFonts w:cs="Arial"/>
                <w:b/>
                <w:bCs/>
                <w:sz w:val="16"/>
                <w:szCs w:val="16"/>
                <w:lang w:eastAsia="en-US"/>
              </w:rPr>
            </w:pPr>
            <w:ins w:id="3223" w:author="Gert Morlion" w:date="2024-08-26T14:09:00Z" w16du:dateUtc="2024-08-26T12:09:00Z">
              <w:r w:rsidRPr="009F0C13">
                <w:rPr>
                  <w:rFonts w:cs="Arial"/>
                  <w:sz w:val="16"/>
                  <w:szCs w:val="16"/>
                  <w:lang w:eastAsia="en-US"/>
                </w:rPr>
                <w:t>2000</w:t>
              </w:r>
            </w:ins>
          </w:p>
          <w:p w14:paraId="589B1F42" w14:textId="77777777" w:rsidR="00CA2927" w:rsidRPr="009F0C13" w:rsidRDefault="00CA2927" w:rsidP="00CA2927">
            <w:pPr>
              <w:spacing w:after="0" w:line="240" w:lineRule="auto"/>
              <w:jc w:val="left"/>
              <w:rPr>
                <w:ins w:id="3224" w:author="Gert Morlion" w:date="2024-08-26T14:09:00Z" w16du:dateUtc="2024-08-26T12:09:00Z"/>
                <w:rFonts w:cs="Arial"/>
                <w:b/>
                <w:bCs/>
                <w:sz w:val="16"/>
                <w:szCs w:val="16"/>
                <w:lang w:eastAsia="en-US"/>
              </w:rPr>
            </w:pPr>
            <w:ins w:id="3225" w:author="Gert Morlion" w:date="2024-08-26T14:09:00Z" w16du:dateUtc="2024-08-26T12:09:00Z">
              <w:r w:rsidRPr="009F0C13">
                <w:rPr>
                  <w:rFonts w:cs="Arial"/>
                  <w:sz w:val="16"/>
                  <w:szCs w:val="16"/>
                  <w:lang w:eastAsia="en-US"/>
                </w:rPr>
                <w:t>3000</w:t>
              </w:r>
            </w:ins>
          </w:p>
          <w:p w14:paraId="520AF9EC" w14:textId="77777777" w:rsidR="00CA2927" w:rsidRPr="009F0C13" w:rsidRDefault="00CA2927" w:rsidP="00CA2927">
            <w:pPr>
              <w:spacing w:after="0" w:line="240" w:lineRule="auto"/>
              <w:jc w:val="left"/>
              <w:rPr>
                <w:ins w:id="3226" w:author="Gert Morlion" w:date="2024-08-26T14:09:00Z" w16du:dateUtc="2024-08-26T12:09:00Z"/>
                <w:rFonts w:cs="Arial"/>
                <w:b/>
                <w:bCs/>
                <w:sz w:val="16"/>
                <w:szCs w:val="16"/>
                <w:lang w:eastAsia="en-US"/>
              </w:rPr>
            </w:pPr>
            <w:ins w:id="3227" w:author="Gert Morlion" w:date="2024-08-26T14:09:00Z" w16du:dateUtc="2024-08-26T12:09:00Z">
              <w:r w:rsidRPr="009F0C13">
                <w:rPr>
                  <w:rFonts w:cs="Arial"/>
                  <w:sz w:val="16"/>
                  <w:szCs w:val="16"/>
                  <w:lang w:eastAsia="en-US"/>
                </w:rPr>
                <w:t>4000</w:t>
              </w:r>
            </w:ins>
          </w:p>
          <w:p w14:paraId="0A22AF80" w14:textId="77777777" w:rsidR="00CA2927" w:rsidRPr="009F0C13" w:rsidRDefault="00CA2927" w:rsidP="00CA2927">
            <w:pPr>
              <w:spacing w:after="0" w:line="240" w:lineRule="auto"/>
              <w:jc w:val="left"/>
              <w:rPr>
                <w:ins w:id="3228" w:author="Gert Morlion" w:date="2024-08-26T14:09:00Z" w16du:dateUtc="2024-08-26T12:09:00Z"/>
                <w:rFonts w:cs="Arial"/>
                <w:b/>
                <w:bCs/>
                <w:sz w:val="16"/>
                <w:szCs w:val="16"/>
                <w:lang w:eastAsia="en-US"/>
              </w:rPr>
            </w:pPr>
            <w:ins w:id="3229" w:author="Gert Morlion" w:date="2024-08-26T14:09:00Z" w16du:dateUtc="2024-08-26T12:09:00Z">
              <w:r w:rsidRPr="009F0C13">
                <w:rPr>
                  <w:rFonts w:cs="Arial"/>
                  <w:sz w:val="16"/>
                  <w:szCs w:val="16"/>
                  <w:lang w:eastAsia="en-US"/>
                </w:rPr>
                <w:t>8000</w:t>
              </w:r>
            </w:ins>
          </w:p>
          <w:p w14:paraId="6FB37007" w14:textId="77777777" w:rsidR="00CA2927" w:rsidRPr="009F0C13" w:rsidRDefault="00CA2927" w:rsidP="00CA2927">
            <w:pPr>
              <w:spacing w:after="0" w:line="240" w:lineRule="auto"/>
              <w:jc w:val="left"/>
              <w:rPr>
                <w:ins w:id="3230" w:author="Gert Morlion" w:date="2024-08-26T14:09:00Z" w16du:dateUtc="2024-08-26T12:09:00Z"/>
                <w:rFonts w:cs="Arial"/>
                <w:b/>
                <w:bCs/>
                <w:sz w:val="16"/>
                <w:szCs w:val="16"/>
                <w:lang w:eastAsia="en-US"/>
              </w:rPr>
            </w:pPr>
            <w:ins w:id="3231" w:author="Gert Morlion" w:date="2024-08-26T14:09:00Z" w16du:dateUtc="2024-08-26T12:09:00Z">
              <w:r w:rsidRPr="009F0C13">
                <w:rPr>
                  <w:rFonts w:cs="Arial"/>
                  <w:sz w:val="16"/>
                  <w:szCs w:val="16"/>
                  <w:lang w:eastAsia="en-US"/>
                </w:rPr>
                <w:t>12000</w:t>
              </w:r>
            </w:ins>
          </w:p>
          <w:p w14:paraId="51DDB507" w14:textId="77777777" w:rsidR="00CA2927" w:rsidRPr="009F0C13" w:rsidRDefault="00CA2927" w:rsidP="00CA2927">
            <w:pPr>
              <w:spacing w:after="0" w:line="240" w:lineRule="auto"/>
              <w:jc w:val="left"/>
              <w:rPr>
                <w:ins w:id="3232" w:author="Gert Morlion" w:date="2024-08-26T14:09:00Z" w16du:dateUtc="2024-08-26T12:09:00Z"/>
                <w:rFonts w:cs="Arial"/>
                <w:b/>
                <w:bCs/>
                <w:sz w:val="16"/>
                <w:szCs w:val="16"/>
                <w:lang w:eastAsia="en-US"/>
              </w:rPr>
            </w:pPr>
            <w:ins w:id="3233" w:author="Gert Morlion" w:date="2024-08-26T14:09:00Z" w16du:dateUtc="2024-08-26T12:09:00Z">
              <w:r w:rsidRPr="009F0C13">
                <w:rPr>
                  <w:rFonts w:cs="Arial"/>
                  <w:sz w:val="16"/>
                  <w:szCs w:val="16"/>
                  <w:lang w:eastAsia="en-US"/>
                </w:rPr>
                <w:t>22000</w:t>
              </w:r>
            </w:ins>
          </w:p>
          <w:p w14:paraId="4176AA61" w14:textId="77777777" w:rsidR="00CA2927" w:rsidRPr="009F0C13" w:rsidRDefault="00CA2927" w:rsidP="00CA2927">
            <w:pPr>
              <w:spacing w:after="0" w:line="240" w:lineRule="auto"/>
              <w:jc w:val="left"/>
              <w:rPr>
                <w:ins w:id="3234" w:author="Gert Morlion" w:date="2024-08-26T14:09:00Z" w16du:dateUtc="2024-08-26T12:09:00Z"/>
                <w:rFonts w:cs="Arial"/>
                <w:b/>
                <w:bCs/>
                <w:sz w:val="16"/>
                <w:szCs w:val="16"/>
                <w:lang w:eastAsia="en-US"/>
              </w:rPr>
            </w:pPr>
            <w:ins w:id="3235" w:author="Gert Morlion" w:date="2024-08-26T14:09:00Z" w16du:dateUtc="2024-08-26T12:09:00Z">
              <w:r w:rsidRPr="009F0C13">
                <w:rPr>
                  <w:rFonts w:cs="Arial"/>
                  <w:sz w:val="16"/>
                  <w:szCs w:val="16"/>
                  <w:lang w:eastAsia="en-US"/>
                </w:rPr>
                <w:t>45000</w:t>
              </w:r>
            </w:ins>
          </w:p>
          <w:p w14:paraId="0073271B" w14:textId="77777777" w:rsidR="00CA2927" w:rsidRPr="009F0C13" w:rsidRDefault="00CA2927" w:rsidP="00CA2927">
            <w:pPr>
              <w:spacing w:after="0" w:line="240" w:lineRule="auto"/>
              <w:jc w:val="left"/>
              <w:rPr>
                <w:ins w:id="3236" w:author="Gert Morlion" w:date="2024-08-26T14:09:00Z" w16du:dateUtc="2024-08-26T12:09:00Z"/>
                <w:rFonts w:cs="Arial"/>
                <w:b/>
                <w:bCs/>
                <w:sz w:val="16"/>
                <w:szCs w:val="16"/>
                <w:lang w:eastAsia="en-US"/>
              </w:rPr>
            </w:pPr>
            <w:ins w:id="3237" w:author="Gert Morlion" w:date="2024-08-26T14:09:00Z" w16du:dateUtc="2024-08-26T12:09:00Z">
              <w:r w:rsidRPr="009F0C13">
                <w:rPr>
                  <w:rFonts w:cs="Arial"/>
                  <w:sz w:val="16"/>
                  <w:szCs w:val="16"/>
                  <w:lang w:eastAsia="en-US"/>
                </w:rPr>
                <w:t>90000</w:t>
              </w:r>
            </w:ins>
          </w:p>
          <w:p w14:paraId="5CAFDE72" w14:textId="77777777" w:rsidR="00CA2927" w:rsidRPr="009F0C13" w:rsidRDefault="00CA2927" w:rsidP="00CA2927">
            <w:pPr>
              <w:spacing w:after="0" w:line="240" w:lineRule="auto"/>
              <w:jc w:val="left"/>
              <w:rPr>
                <w:ins w:id="3238" w:author="Gert Morlion" w:date="2024-08-26T14:09:00Z" w16du:dateUtc="2024-08-26T12:09:00Z"/>
                <w:rFonts w:cs="Arial"/>
                <w:b/>
                <w:bCs/>
                <w:sz w:val="16"/>
                <w:szCs w:val="16"/>
                <w:lang w:eastAsia="en-US"/>
              </w:rPr>
            </w:pPr>
            <w:ins w:id="3239" w:author="Gert Morlion" w:date="2024-08-26T14:09:00Z" w16du:dateUtc="2024-08-26T12:09:00Z">
              <w:r w:rsidRPr="009F0C13">
                <w:rPr>
                  <w:rFonts w:cs="Arial"/>
                  <w:sz w:val="16"/>
                  <w:szCs w:val="16"/>
                  <w:lang w:eastAsia="en-US"/>
                </w:rPr>
                <w:t>180000</w:t>
              </w:r>
            </w:ins>
          </w:p>
          <w:p w14:paraId="61F598A0" w14:textId="77777777" w:rsidR="00CA2927" w:rsidRPr="009F0C13" w:rsidRDefault="00CA2927" w:rsidP="00CA2927">
            <w:pPr>
              <w:spacing w:after="0" w:line="240" w:lineRule="auto"/>
              <w:jc w:val="left"/>
              <w:rPr>
                <w:ins w:id="3240" w:author="Gert Morlion" w:date="2024-08-26T14:09:00Z" w16du:dateUtc="2024-08-26T12:09:00Z"/>
                <w:rFonts w:cs="Arial"/>
                <w:b/>
                <w:bCs/>
                <w:sz w:val="16"/>
                <w:szCs w:val="16"/>
                <w:lang w:eastAsia="en-US"/>
              </w:rPr>
            </w:pPr>
            <w:ins w:id="3241" w:author="Gert Morlion" w:date="2024-08-26T14:09:00Z" w16du:dateUtc="2024-08-26T12:09:00Z">
              <w:r w:rsidRPr="009F0C13">
                <w:rPr>
                  <w:rFonts w:cs="Arial"/>
                  <w:sz w:val="16"/>
                  <w:szCs w:val="16"/>
                  <w:lang w:eastAsia="en-US"/>
                </w:rPr>
                <w:t>350000</w:t>
              </w:r>
            </w:ins>
          </w:p>
          <w:p w14:paraId="25ED15EE" w14:textId="77777777" w:rsidR="00CA2927" w:rsidRPr="009F0C13" w:rsidRDefault="00CA2927" w:rsidP="00CA2927">
            <w:pPr>
              <w:spacing w:after="0" w:line="240" w:lineRule="auto"/>
              <w:jc w:val="left"/>
              <w:rPr>
                <w:ins w:id="3242" w:author="Gert Morlion" w:date="2024-08-26T14:09:00Z" w16du:dateUtc="2024-08-26T12:09:00Z"/>
                <w:rFonts w:cs="Arial"/>
                <w:b/>
                <w:bCs/>
                <w:sz w:val="16"/>
                <w:szCs w:val="16"/>
                <w:lang w:eastAsia="en-US"/>
              </w:rPr>
            </w:pPr>
            <w:ins w:id="3243" w:author="Gert Morlion" w:date="2024-08-26T14:09:00Z" w16du:dateUtc="2024-08-26T12:09:00Z">
              <w:r w:rsidRPr="009F0C13">
                <w:rPr>
                  <w:rFonts w:cs="Arial"/>
                  <w:sz w:val="16"/>
                  <w:szCs w:val="16"/>
                  <w:lang w:eastAsia="en-US"/>
                </w:rPr>
                <w:t>700000</w:t>
              </w:r>
            </w:ins>
          </w:p>
          <w:p w14:paraId="136F2334" w14:textId="77777777" w:rsidR="00CA2927" w:rsidRPr="009F0C13" w:rsidRDefault="00CA2927" w:rsidP="00CA2927">
            <w:pPr>
              <w:spacing w:after="0" w:line="240" w:lineRule="auto"/>
              <w:jc w:val="left"/>
              <w:rPr>
                <w:ins w:id="3244" w:author="Gert Morlion" w:date="2024-08-26T14:09:00Z" w16du:dateUtc="2024-08-26T12:09:00Z"/>
                <w:rFonts w:cs="Arial"/>
                <w:b/>
                <w:bCs/>
                <w:sz w:val="16"/>
                <w:szCs w:val="16"/>
                <w:lang w:eastAsia="en-US"/>
              </w:rPr>
            </w:pPr>
            <w:ins w:id="3245" w:author="Gert Morlion" w:date="2024-08-26T14:09:00Z" w16du:dateUtc="2024-08-26T12:09:00Z">
              <w:r w:rsidRPr="009F0C13">
                <w:rPr>
                  <w:rFonts w:cs="Arial"/>
                  <w:sz w:val="16"/>
                  <w:szCs w:val="16"/>
                  <w:lang w:eastAsia="en-US"/>
                </w:rPr>
                <w:t>1500000</w:t>
              </w:r>
            </w:ins>
          </w:p>
          <w:p w14:paraId="29A65044" w14:textId="77777777" w:rsidR="00CA2927" w:rsidRPr="009F0C13" w:rsidRDefault="00CA2927" w:rsidP="00CA2927">
            <w:pPr>
              <w:spacing w:after="0" w:line="240" w:lineRule="auto"/>
              <w:jc w:val="left"/>
              <w:rPr>
                <w:ins w:id="3246" w:author="Gert Morlion" w:date="2024-08-26T14:09:00Z" w16du:dateUtc="2024-08-26T12:09:00Z"/>
                <w:rFonts w:cs="Arial"/>
                <w:b/>
                <w:bCs/>
                <w:sz w:val="16"/>
                <w:szCs w:val="16"/>
                <w:lang w:eastAsia="en-US"/>
              </w:rPr>
            </w:pPr>
            <w:ins w:id="3247" w:author="Gert Morlion" w:date="2024-08-26T14:09:00Z" w16du:dateUtc="2024-08-26T12:09:00Z">
              <w:r w:rsidRPr="009F0C13">
                <w:rPr>
                  <w:rFonts w:cs="Arial"/>
                  <w:sz w:val="16"/>
                  <w:szCs w:val="16"/>
                  <w:lang w:eastAsia="en-US"/>
                </w:rPr>
                <w:t>3500000</w:t>
              </w:r>
            </w:ins>
          </w:p>
          <w:p w14:paraId="6C621A64" w14:textId="77777777" w:rsidR="00CA2927" w:rsidRPr="009F0C13" w:rsidRDefault="00CA2927" w:rsidP="00CA2927">
            <w:pPr>
              <w:spacing w:after="60" w:line="240" w:lineRule="auto"/>
              <w:jc w:val="left"/>
              <w:rPr>
                <w:ins w:id="3248" w:author="Gert Morlion" w:date="2024-08-26T14:09:00Z" w16du:dateUtc="2024-08-26T12:09:00Z"/>
                <w:rFonts w:cs="Arial"/>
                <w:sz w:val="16"/>
                <w:szCs w:val="16"/>
                <w:lang w:eastAsia="en-US"/>
              </w:rPr>
            </w:pPr>
            <w:ins w:id="3249" w:author="Gert Morlion" w:date="2024-08-26T14:09:00Z" w16du:dateUtc="2024-08-26T12:09:00Z">
              <w:r w:rsidRPr="009F0C13">
                <w:rPr>
                  <w:rFonts w:cs="Arial"/>
                  <w:sz w:val="16"/>
                  <w:szCs w:val="16"/>
                  <w:lang w:eastAsia="en-US"/>
                </w:rPr>
                <w:t>10000000</w:t>
              </w:r>
            </w:ins>
          </w:p>
          <w:p w14:paraId="5D70CC5B" w14:textId="0A9B586E" w:rsidR="00CA2927" w:rsidRPr="009F0C13" w:rsidRDefault="00CA2927" w:rsidP="00CA2927">
            <w:pPr>
              <w:spacing w:before="60" w:after="60" w:line="240" w:lineRule="auto"/>
              <w:jc w:val="left"/>
              <w:rPr>
                <w:ins w:id="3250" w:author="Gert Morlion" w:date="2024-08-26T14:09:00Z" w16du:dateUtc="2024-08-26T12:09:00Z"/>
                <w:rFonts w:cs="Arial"/>
                <w:sz w:val="16"/>
                <w:szCs w:val="16"/>
                <w:lang w:eastAsia="en-US"/>
              </w:rPr>
            </w:pPr>
            <w:ins w:id="3251" w:author="Gert Morlion" w:date="2024-08-26T14:09:00Z" w16du:dateUtc="2024-08-26T12:09:00Z">
              <w:r w:rsidRPr="009F0C13">
                <w:rPr>
                  <w:rFonts w:cs="Arial"/>
                  <w:bCs/>
                  <w:sz w:val="16"/>
                  <w:szCs w:val="16"/>
                  <w:lang w:eastAsia="en-US"/>
                </w:rPr>
                <w:t>0..1 multiplicity in S-100 restricted to 1 in S-101</w:t>
              </w:r>
            </w:ins>
          </w:p>
        </w:tc>
      </w:tr>
      <w:tr w:rsidR="00767C47" w:rsidRPr="00D22CCD" w14:paraId="21249825"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B25EE42"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maximumDisplayScale</w:t>
            </w:r>
          </w:p>
        </w:tc>
        <w:tc>
          <w:tcPr>
            <w:tcW w:w="538" w:type="pct"/>
            <w:tcBorders>
              <w:top w:val="single" w:sz="8" w:space="0" w:color="000000"/>
              <w:left w:val="nil"/>
              <w:bottom w:val="single" w:sz="8" w:space="0" w:color="000000"/>
              <w:right w:val="single" w:sz="4" w:space="0" w:color="auto"/>
            </w:tcBorders>
            <w:shd w:val="clear" w:color="auto" w:fill="auto"/>
          </w:tcPr>
          <w:p w14:paraId="69322341"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37F672E"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9A61F2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0549DF" w14:textId="77777777" w:rsidR="00767C47"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76EFC6C7" w14:textId="77777777" w:rsidR="00767C47" w:rsidRPr="009F0C13" w:rsidRDefault="00767C47" w:rsidP="00767C47">
            <w:pPr>
              <w:spacing w:before="60" w:after="60" w:line="240" w:lineRule="auto"/>
              <w:jc w:val="left"/>
              <w:rPr>
                <w:rFonts w:cs="Arial"/>
                <w:sz w:val="16"/>
                <w:szCs w:val="16"/>
                <w:lang w:eastAsia="en-US"/>
              </w:rPr>
            </w:pPr>
            <w:r>
              <w:rPr>
                <w:rFonts w:cs="Arial"/>
                <w:sz w:val="16"/>
                <w:szCs w:val="16"/>
                <w:lang w:eastAsia="en-US"/>
              </w:rPr>
              <w:t>100</w:t>
            </w:r>
          </w:p>
          <w:p w14:paraId="67A9A72B" w14:textId="77777777" w:rsidR="00767C47" w:rsidRPr="009F0C13" w:rsidRDefault="00767C47" w:rsidP="00767C47">
            <w:pPr>
              <w:spacing w:before="60" w:after="0" w:line="240" w:lineRule="auto"/>
              <w:jc w:val="left"/>
              <w:rPr>
                <w:rFonts w:cs="Arial"/>
                <w:b/>
                <w:bCs/>
                <w:sz w:val="16"/>
                <w:szCs w:val="16"/>
                <w:lang w:eastAsia="en-US"/>
              </w:rPr>
            </w:pPr>
            <w:r w:rsidRPr="009F0C13">
              <w:rPr>
                <w:rFonts w:cs="Arial"/>
                <w:sz w:val="16"/>
                <w:szCs w:val="16"/>
                <w:lang w:eastAsia="en-US"/>
              </w:rPr>
              <w:t>1000</w:t>
            </w:r>
          </w:p>
          <w:p w14:paraId="727F059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0E06846B"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2B12BB70"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08AD84D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03CEEF9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34C9935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342698F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47C7418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422AA7C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7974145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753C9E7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31987E9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423C6F3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lastRenderedPageBreak/>
              <w:t>3500000</w:t>
            </w:r>
          </w:p>
          <w:p w14:paraId="2382A7EF"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10000000</w:t>
            </w:r>
          </w:p>
          <w:p w14:paraId="66713C56"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r w:rsidR="00767C47" w:rsidRPr="00D22CCD" w14:paraId="4D8A541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3ED824F"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lastRenderedPageBreak/>
              <w:t>minimumDisplayScale</w:t>
            </w:r>
          </w:p>
        </w:tc>
        <w:tc>
          <w:tcPr>
            <w:tcW w:w="538" w:type="pct"/>
            <w:tcBorders>
              <w:top w:val="single" w:sz="8" w:space="0" w:color="000000"/>
              <w:left w:val="nil"/>
              <w:bottom w:val="single" w:sz="8" w:space="0" w:color="000000"/>
              <w:right w:val="single" w:sz="4" w:space="0" w:color="auto"/>
            </w:tcBorders>
            <w:shd w:val="clear" w:color="auto" w:fill="auto"/>
          </w:tcPr>
          <w:p w14:paraId="19ACD36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63649C5"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B8C50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A6AD1A4" w14:textId="77777777" w:rsidR="00767C47" w:rsidRPr="009F0C13"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F95A5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2F0BACA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6DEC1FF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1694477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518755C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4FF1DB0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0C6C766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3808407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2F9DDB4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55F2795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522658D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242C416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50D6A0F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3500000</w:t>
            </w:r>
          </w:p>
          <w:p w14:paraId="54EA815E" w14:textId="77777777" w:rsidR="00767C47" w:rsidRPr="009F0C13" w:rsidRDefault="00767C47" w:rsidP="00767C47">
            <w:pPr>
              <w:spacing w:after="0" w:line="240" w:lineRule="auto"/>
              <w:jc w:val="left"/>
              <w:rPr>
                <w:rFonts w:cs="Arial"/>
                <w:sz w:val="16"/>
                <w:szCs w:val="16"/>
                <w:lang w:eastAsia="en-US"/>
              </w:rPr>
            </w:pPr>
            <w:r w:rsidRPr="009F0C13">
              <w:rPr>
                <w:rFonts w:cs="Arial"/>
                <w:sz w:val="16"/>
                <w:szCs w:val="16"/>
                <w:lang w:eastAsia="en-US"/>
              </w:rPr>
              <w:t>10000000</w:t>
            </w:r>
          </w:p>
          <w:p w14:paraId="4371D83A"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NULL</w:t>
            </w:r>
          </w:p>
          <w:p w14:paraId="01810430"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bl>
    <w:p w14:paraId="4EC9E2F5" w14:textId="77777777" w:rsidR="00453023" w:rsidRPr="00D22CCD" w:rsidRDefault="00453023"/>
    <w:p w14:paraId="2C797408" w14:textId="77777777" w:rsidR="00F54CF5" w:rsidRPr="00E23934" w:rsidRDefault="00F54CF5" w:rsidP="00F54CF5">
      <w:pPr>
        <w:pStyle w:val="Kop4"/>
        <w:keepLines/>
        <w:tabs>
          <w:tab w:val="clear" w:pos="940"/>
          <w:tab w:val="clear" w:pos="1140"/>
          <w:tab w:val="clear" w:pos="1360"/>
          <w:tab w:val="left" w:pos="993"/>
        </w:tabs>
        <w:spacing w:before="120" w:after="120" w:line="240" w:lineRule="auto"/>
        <w:ind w:left="993" w:hanging="993"/>
        <w:rPr>
          <w:ins w:id="3252" w:author="Gert Morlion" w:date="2024-08-26T14:10:00Z"/>
        </w:rPr>
      </w:pPr>
      <w:ins w:id="3253"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54" w:author="Gert Morlion" w:date="2024-08-26T14:10:00Z"/>
        </w:trPr>
        <w:tc>
          <w:tcPr>
            <w:tcW w:w="1140" w:type="dxa"/>
            <w:shd w:val="clear" w:color="auto" w:fill="D9D9D9"/>
          </w:tcPr>
          <w:p w14:paraId="4A651A44" w14:textId="77777777" w:rsidR="00F54CF5" w:rsidRPr="003A450C" w:rsidRDefault="00F54CF5" w:rsidP="00BE21AB">
            <w:pPr>
              <w:snapToGrid w:val="0"/>
              <w:spacing w:before="60" w:after="60" w:line="240" w:lineRule="auto"/>
              <w:jc w:val="left"/>
              <w:rPr>
                <w:ins w:id="3255" w:author="Gert Morlion" w:date="2024-08-26T14:10:00Z"/>
                <w:b/>
                <w:sz w:val="16"/>
                <w:szCs w:val="16"/>
              </w:rPr>
            </w:pPr>
            <w:ins w:id="3256"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BE21AB">
            <w:pPr>
              <w:snapToGrid w:val="0"/>
              <w:spacing w:before="60" w:after="60" w:line="240" w:lineRule="auto"/>
              <w:jc w:val="left"/>
              <w:rPr>
                <w:ins w:id="3257" w:author="Gert Morlion" w:date="2024-08-26T14:10:00Z"/>
                <w:b/>
                <w:sz w:val="16"/>
                <w:szCs w:val="16"/>
              </w:rPr>
            </w:pPr>
            <w:ins w:id="3258"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BE21AB">
            <w:pPr>
              <w:snapToGrid w:val="0"/>
              <w:spacing w:before="60" w:after="60" w:line="240" w:lineRule="auto"/>
              <w:jc w:val="left"/>
              <w:rPr>
                <w:ins w:id="3259" w:author="Gert Morlion" w:date="2024-08-26T14:10:00Z"/>
                <w:b/>
                <w:sz w:val="16"/>
                <w:szCs w:val="16"/>
              </w:rPr>
            </w:pPr>
            <w:ins w:id="3260"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BE21AB">
            <w:pPr>
              <w:snapToGrid w:val="0"/>
              <w:spacing w:before="60" w:after="60" w:line="240" w:lineRule="auto"/>
              <w:jc w:val="center"/>
              <w:rPr>
                <w:ins w:id="3261" w:author="Gert Morlion" w:date="2024-08-26T14:10:00Z"/>
                <w:b/>
                <w:sz w:val="16"/>
                <w:szCs w:val="16"/>
              </w:rPr>
            </w:pPr>
            <w:ins w:id="3262"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BE21AB">
            <w:pPr>
              <w:snapToGrid w:val="0"/>
              <w:spacing w:before="60" w:after="60" w:line="240" w:lineRule="auto"/>
              <w:jc w:val="left"/>
              <w:rPr>
                <w:ins w:id="3263" w:author="Gert Morlion" w:date="2024-08-26T14:10:00Z"/>
                <w:b/>
                <w:sz w:val="16"/>
                <w:szCs w:val="16"/>
              </w:rPr>
            </w:pPr>
            <w:ins w:id="3264" w:author="Gert Morlion" w:date="2024-08-26T14:10:00Z">
              <w:r w:rsidRPr="003A450C">
                <w:rPr>
                  <w:b/>
                  <w:sz w:val="16"/>
                  <w:szCs w:val="16"/>
                </w:rPr>
                <w:t>Remarks</w:t>
              </w:r>
            </w:ins>
          </w:p>
        </w:tc>
      </w:tr>
      <w:tr w:rsidR="00F54CF5" w:rsidRPr="003A450C" w14:paraId="1AD4D0C7" w14:textId="77777777" w:rsidTr="00BE21AB">
        <w:trPr>
          <w:cantSplit/>
          <w:trHeight w:val="305"/>
          <w:ins w:id="3265" w:author="Gert Morlion" w:date="2024-08-26T14:10:00Z"/>
        </w:trPr>
        <w:tc>
          <w:tcPr>
            <w:tcW w:w="1140" w:type="dxa"/>
          </w:tcPr>
          <w:p w14:paraId="7239CC8F" w14:textId="77777777" w:rsidR="00F54CF5" w:rsidRPr="003A450C" w:rsidRDefault="00F54CF5" w:rsidP="00BE21AB">
            <w:pPr>
              <w:snapToGrid w:val="0"/>
              <w:spacing w:before="60" w:after="60" w:line="240" w:lineRule="auto"/>
              <w:jc w:val="left"/>
              <w:rPr>
                <w:ins w:id="3266" w:author="Gert Morlion" w:date="2024-08-26T14:10:00Z"/>
                <w:sz w:val="16"/>
                <w:szCs w:val="16"/>
              </w:rPr>
            </w:pPr>
            <w:ins w:id="3267" w:author="Gert Morlion" w:date="2024-08-26T14:10:00Z">
              <w:r w:rsidRPr="003A450C">
                <w:rPr>
                  <w:sz w:val="16"/>
                  <w:szCs w:val="16"/>
                </w:rPr>
                <w:t>Enumeration</w:t>
              </w:r>
            </w:ins>
          </w:p>
        </w:tc>
        <w:tc>
          <w:tcPr>
            <w:tcW w:w="3024" w:type="dxa"/>
          </w:tcPr>
          <w:p w14:paraId="2E697925" w14:textId="77777777" w:rsidR="00F54CF5" w:rsidRPr="003A450C" w:rsidRDefault="00F54CF5" w:rsidP="00BE21AB">
            <w:pPr>
              <w:snapToGrid w:val="0"/>
              <w:spacing w:before="60" w:after="60" w:line="240" w:lineRule="auto"/>
              <w:jc w:val="left"/>
              <w:rPr>
                <w:ins w:id="3268" w:author="Gert Morlion" w:date="2024-08-26T14:10:00Z"/>
                <w:sz w:val="16"/>
                <w:szCs w:val="16"/>
              </w:rPr>
            </w:pPr>
            <w:ins w:id="3269" w:author="Gert Morlion" w:date="2024-08-26T14:10:00Z">
              <w:r>
                <w:rPr>
                  <w:sz w:val="16"/>
                  <w:szCs w:val="16"/>
                </w:rPr>
                <w:t>S100_Purpose</w:t>
              </w:r>
            </w:ins>
          </w:p>
        </w:tc>
        <w:tc>
          <w:tcPr>
            <w:tcW w:w="3440" w:type="dxa"/>
          </w:tcPr>
          <w:p w14:paraId="1F594933" w14:textId="77777777" w:rsidR="00F54CF5" w:rsidRPr="003A450C" w:rsidRDefault="00F54CF5" w:rsidP="00BE21AB">
            <w:pPr>
              <w:snapToGrid w:val="0"/>
              <w:spacing w:before="60" w:after="60" w:line="240" w:lineRule="auto"/>
              <w:jc w:val="left"/>
              <w:rPr>
                <w:ins w:id="3270" w:author="Gert Morlion" w:date="2024-08-26T14:10:00Z"/>
                <w:sz w:val="16"/>
                <w:szCs w:val="16"/>
              </w:rPr>
            </w:pPr>
            <w:ins w:id="3271" w:author="Gert Morlion" w:date="2024-08-26T14:10:00Z">
              <w:r>
                <w:rPr>
                  <w:sz w:val="16"/>
                  <w:szCs w:val="16"/>
                </w:rPr>
                <w:t>The purpose of the dataset</w:t>
              </w:r>
            </w:ins>
          </w:p>
        </w:tc>
        <w:tc>
          <w:tcPr>
            <w:tcW w:w="809" w:type="dxa"/>
          </w:tcPr>
          <w:p w14:paraId="3F59EB51" w14:textId="77777777" w:rsidR="00F54CF5" w:rsidRPr="003A450C" w:rsidRDefault="00F54CF5" w:rsidP="00BE21AB">
            <w:pPr>
              <w:snapToGrid w:val="0"/>
              <w:spacing w:before="60" w:after="60" w:line="240" w:lineRule="auto"/>
              <w:jc w:val="center"/>
              <w:rPr>
                <w:ins w:id="3272" w:author="Gert Morlion" w:date="2024-08-26T14:10:00Z"/>
                <w:sz w:val="16"/>
                <w:szCs w:val="16"/>
              </w:rPr>
            </w:pPr>
            <w:ins w:id="3273" w:author="Gert Morlion" w:date="2024-08-26T14:10:00Z">
              <w:r w:rsidRPr="003A450C">
                <w:rPr>
                  <w:sz w:val="16"/>
                  <w:szCs w:val="16"/>
                </w:rPr>
                <w:t>-</w:t>
              </w:r>
            </w:ins>
          </w:p>
        </w:tc>
        <w:tc>
          <w:tcPr>
            <w:tcW w:w="5921" w:type="dxa"/>
          </w:tcPr>
          <w:p w14:paraId="77A54855" w14:textId="77777777" w:rsidR="00F54CF5" w:rsidRPr="003A450C" w:rsidRDefault="00F54CF5" w:rsidP="00BE21AB">
            <w:pPr>
              <w:spacing w:before="60" w:after="60" w:line="240" w:lineRule="auto"/>
              <w:jc w:val="left"/>
              <w:rPr>
                <w:ins w:id="3274" w:author="Gert Morlion" w:date="2024-08-26T14:10:00Z"/>
                <w:sz w:val="16"/>
                <w:szCs w:val="16"/>
              </w:rPr>
            </w:pPr>
            <w:ins w:id="3275" w:author="Gert Morlion" w:date="2024-08-26T14:10:00Z">
              <w:r w:rsidRPr="003A450C" w:rsidDel="006A2EDF">
                <w:rPr>
                  <w:rFonts w:cs="Arial"/>
                  <w:sz w:val="16"/>
                  <w:szCs w:val="16"/>
                  <w:lang w:eastAsia="en-US"/>
                </w:rPr>
                <w:t xml:space="preserve"> </w:t>
              </w:r>
            </w:ins>
          </w:p>
        </w:tc>
      </w:tr>
      <w:tr w:rsidR="00F54CF5" w:rsidRPr="003A450C" w14:paraId="404E6D96" w14:textId="77777777" w:rsidTr="00BE21AB">
        <w:trPr>
          <w:cantSplit/>
          <w:trHeight w:val="277"/>
          <w:ins w:id="3276" w:author="Gert Morlion" w:date="2024-08-26T14:10:00Z"/>
        </w:trPr>
        <w:tc>
          <w:tcPr>
            <w:tcW w:w="1140" w:type="dxa"/>
          </w:tcPr>
          <w:p w14:paraId="715A2B58" w14:textId="77777777" w:rsidR="00F54CF5" w:rsidRPr="003A450C" w:rsidRDefault="00F54CF5" w:rsidP="00BE21AB">
            <w:pPr>
              <w:snapToGrid w:val="0"/>
              <w:spacing w:before="60" w:after="60" w:line="240" w:lineRule="auto"/>
              <w:jc w:val="left"/>
              <w:rPr>
                <w:ins w:id="3277" w:author="Gert Morlion" w:date="2024-08-26T14:10:00Z"/>
                <w:sz w:val="16"/>
                <w:szCs w:val="16"/>
              </w:rPr>
            </w:pPr>
            <w:ins w:id="3278" w:author="Gert Morlion" w:date="2024-08-26T14:10:00Z">
              <w:r w:rsidRPr="003A450C">
                <w:rPr>
                  <w:sz w:val="16"/>
                  <w:szCs w:val="16"/>
                </w:rPr>
                <w:t>Value</w:t>
              </w:r>
            </w:ins>
          </w:p>
        </w:tc>
        <w:tc>
          <w:tcPr>
            <w:tcW w:w="3024" w:type="dxa"/>
          </w:tcPr>
          <w:p w14:paraId="2B3DD2FE" w14:textId="77777777" w:rsidR="00F54CF5" w:rsidRPr="003A450C" w:rsidRDefault="00F54CF5" w:rsidP="00BE21AB">
            <w:pPr>
              <w:snapToGrid w:val="0"/>
              <w:spacing w:before="60" w:after="60" w:line="240" w:lineRule="auto"/>
              <w:jc w:val="left"/>
              <w:rPr>
                <w:ins w:id="3279" w:author="Gert Morlion" w:date="2024-08-26T14:10:00Z"/>
                <w:sz w:val="16"/>
                <w:szCs w:val="16"/>
              </w:rPr>
            </w:pPr>
            <w:ins w:id="3280" w:author="Gert Morlion" w:date="2024-08-26T14:10:00Z">
              <w:r>
                <w:rPr>
                  <w:sz w:val="16"/>
                  <w:szCs w:val="16"/>
                </w:rPr>
                <w:t>newDataset</w:t>
              </w:r>
            </w:ins>
          </w:p>
        </w:tc>
        <w:tc>
          <w:tcPr>
            <w:tcW w:w="3440" w:type="dxa"/>
          </w:tcPr>
          <w:p w14:paraId="7DD43635" w14:textId="77777777" w:rsidR="00F54CF5" w:rsidRPr="003A450C" w:rsidRDefault="00F54CF5" w:rsidP="00BE21AB">
            <w:pPr>
              <w:snapToGrid w:val="0"/>
              <w:spacing w:before="60" w:after="60" w:line="240" w:lineRule="auto"/>
              <w:jc w:val="left"/>
              <w:rPr>
                <w:ins w:id="3281" w:author="Gert Morlion" w:date="2024-08-26T14:10:00Z"/>
                <w:sz w:val="16"/>
                <w:szCs w:val="16"/>
              </w:rPr>
            </w:pPr>
            <w:ins w:id="3282" w:author="Gert Morlion" w:date="2024-08-26T14:10:00Z">
              <w:r>
                <w:rPr>
                  <w:sz w:val="16"/>
                  <w:szCs w:val="16"/>
                </w:rPr>
                <w:t>Brand new dataset</w:t>
              </w:r>
            </w:ins>
          </w:p>
        </w:tc>
        <w:tc>
          <w:tcPr>
            <w:tcW w:w="809" w:type="dxa"/>
          </w:tcPr>
          <w:p w14:paraId="51308A96" w14:textId="77777777" w:rsidR="00F54CF5" w:rsidRPr="003A450C" w:rsidRDefault="00F54CF5" w:rsidP="00BE21AB">
            <w:pPr>
              <w:snapToGrid w:val="0"/>
              <w:spacing w:before="60" w:after="60" w:line="240" w:lineRule="auto"/>
              <w:jc w:val="center"/>
              <w:rPr>
                <w:ins w:id="3283" w:author="Gert Morlion" w:date="2024-08-26T14:10:00Z"/>
                <w:sz w:val="16"/>
                <w:szCs w:val="16"/>
              </w:rPr>
            </w:pPr>
            <w:ins w:id="3284" w:author="Gert Morlion" w:date="2024-08-26T14:10:00Z">
              <w:r>
                <w:rPr>
                  <w:sz w:val="16"/>
                  <w:szCs w:val="16"/>
                </w:rPr>
                <w:t>1</w:t>
              </w:r>
            </w:ins>
          </w:p>
        </w:tc>
        <w:tc>
          <w:tcPr>
            <w:tcW w:w="5921" w:type="dxa"/>
          </w:tcPr>
          <w:p w14:paraId="4E4175BB" w14:textId="77777777" w:rsidR="00F54CF5" w:rsidRPr="003A450C" w:rsidRDefault="00F54CF5" w:rsidP="00BE21AB">
            <w:pPr>
              <w:snapToGrid w:val="0"/>
              <w:spacing w:before="60" w:after="60" w:line="240" w:lineRule="auto"/>
              <w:jc w:val="left"/>
              <w:rPr>
                <w:ins w:id="3285" w:author="Gert Morlion" w:date="2024-08-26T14:10:00Z"/>
                <w:sz w:val="16"/>
                <w:szCs w:val="16"/>
              </w:rPr>
            </w:pPr>
            <w:ins w:id="3286" w:author="Gert Morlion" w:date="2024-08-26T14:10:00Z">
              <w:r>
                <w:rPr>
                  <w:sz w:val="16"/>
                  <w:szCs w:val="16"/>
                </w:rPr>
                <w:t xml:space="preserve">No data has previously been produced for this area </w:t>
              </w:r>
            </w:ins>
          </w:p>
        </w:tc>
      </w:tr>
      <w:tr w:rsidR="00F54CF5" w:rsidRPr="003A450C" w14:paraId="561C1FE2" w14:textId="77777777" w:rsidTr="00BE21AB">
        <w:trPr>
          <w:cantSplit/>
          <w:trHeight w:val="277"/>
          <w:ins w:id="3287" w:author="Gert Morlion" w:date="2024-08-26T14:10:00Z"/>
        </w:trPr>
        <w:tc>
          <w:tcPr>
            <w:tcW w:w="1140" w:type="dxa"/>
          </w:tcPr>
          <w:p w14:paraId="1BCEE77D" w14:textId="77777777" w:rsidR="00F54CF5" w:rsidRPr="003A450C" w:rsidRDefault="00F54CF5" w:rsidP="00BE21AB">
            <w:pPr>
              <w:snapToGrid w:val="0"/>
              <w:spacing w:before="60" w:after="60" w:line="240" w:lineRule="auto"/>
              <w:jc w:val="left"/>
              <w:rPr>
                <w:ins w:id="3288" w:author="Gert Morlion" w:date="2024-08-26T14:10:00Z"/>
                <w:sz w:val="16"/>
                <w:szCs w:val="16"/>
              </w:rPr>
            </w:pPr>
            <w:ins w:id="3289" w:author="Gert Morlion" w:date="2024-08-26T14:10:00Z">
              <w:r w:rsidRPr="003A450C">
                <w:rPr>
                  <w:sz w:val="16"/>
                  <w:szCs w:val="16"/>
                </w:rPr>
                <w:t>Value</w:t>
              </w:r>
            </w:ins>
          </w:p>
        </w:tc>
        <w:tc>
          <w:tcPr>
            <w:tcW w:w="3024" w:type="dxa"/>
          </w:tcPr>
          <w:p w14:paraId="6B9371A3" w14:textId="77777777" w:rsidR="00F54CF5" w:rsidRPr="003A450C" w:rsidRDefault="00F54CF5" w:rsidP="00BE21AB">
            <w:pPr>
              <w:snapToGrid w:val="0"/>
              <w:spacing w:before="60" w:after="60" w:line="240" w:lineRule="auto"/>
              <w:jc w:val="left"/>
              <w:rPr>
                <w:ins w:id="3290" w:author="Gert Morlion" w:date="2024-08-26T14:10:00Z"/>
                <w:sz w:val="16"/>
                <w:szCs w:val="16"/>
              </w:rPr>
            </w:pPr>
            <w:ins w:id="3291" w:author="Gert Morlion" w:date="2024-08-26T14:10:00Z">
              <w:r>
                <w:rPr>
                  <w:sz w:val="16"/>
                  <w:szCs w:val="16"/>
                </w:rPr>
                <w:t>newEdition</w:t>
              </w:r>
            </w:ins>
          </w:p>
        </w:tc>
        <w:tc>
          <w:tcPr>
            <w:tcW w:w="3440" w:type="dxa"/>
          </w:tcPr>
          <w:p w14:paraId="127B6225" w14:textId="77777777" w:rsidR="00F54CF5" w:rsidRPr="003A450C" w:rsidRDefault="00F54CF5" w:rsidP="00BE21AB">
            <w:pPr>
              <w:snapToGrid w:val="0"/>
              <w:spacing w:before="60" w:after="60" w:line="240" w:lineRule="auto"/>
              <w:jc w:val="left"/>
              <w:rPr>
                <w:ins w:id="3292" w:author="Gert Morlion" w:date="2024-08-26T14:10:00Z"/>
                <w:sz w:val="16"/>
                <w:szCs w:val="16"/>
              </w:rPr>
            </w:pPr>
            <w:ins w:id="3293"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BE21AB">
            <w:pPr>
              <w:snapToGrid w:val="0"/>
              <w:spacing w:before="60" w:after="60" w:line="240" w:lineRule="auto"/>
              <w:jc w:val="center"/>
              <w:rPr>
                <w:ins w:id="3294" w:author="Gert Morlion" w:date="2024-08-26T14:10:00Z"/>
                <w:sz w:val="16"/>
                <w:szCs w:val="16"/>
              </w:rPr>
            </w:pPr>
            <w:ins w:id="3295" w:author="Gert Morlion" w:date="2024-08-26T14:10:00Z">
              <w:r>
                <w:rPr>
                  <w:sz w:val="16"/>
                  <w:szCs w:val="16"/>
                </w:rPr>
                <w:t>2</w:t>
              </w:r>
            </w:ins>
          </w:p>
        </w:tc>
        <w:tc>
          <w:tcPr>
            <w:tcW w:w="5921" w:type="dxa"/>
          </w:tcPr>
          <w:p w14:paraId="5DE2852E" w14:textId="77777777" w:rsidR="00F54CF5" w:rsidRPr="003A450C" w:rsidRDefault="00F54CF5" w:rsidP="00BE21AB">
            <w:pPr>
              <w:snapToGrid w:val="0"/>
              <w:spacing w:before="60" w:after="60" w:line="240" w:lineRule="auto"/>
              <w:jc w:val="left"/>
              <w:rPr>
                <w:ins w:id="3296" w:author="Gert Morlion" w:date="2024-08-26T14:10:00Z"/>
                <w:sz w:val="16"/>
                <w:szCs w:val="16"/>
              </w:rPr>
            </w:pPr>
            <w:ins w:id="3297" w:author="Gert Morlion" w:date="2024-08-26T14:10:00Z">
              <w:r>
                <w:rPr>
                  <w:sz w:val="16"/>
                  <w:szCs w:val="16"/>
                </w:rPr>
                <w:t>Includes new information which has not been previously distributed by updates</w:t>
              </w:r>
            </w:ins>
          </w:p>
        </w:tc>
      </w:tr>
      <w:tr w:rsidR="00F54CF5" w:rsidRPr="003A450C" w14:paraId="7DAC9277" w14:textId="77777777" w:rsidTr="00BE21AB">
        <w:trPr>
          <w:cantSplit/>
          <w:trHeight w:val="305"/>
          <w:ins w:id="3298" w:author="Gert Morlion" w:date="2024-08-26T14:10:00Z"/>
        </w:trPr>
        <w:tc>
          <w:tcPr>
            <w:tcW w:w="1140" w:type="dxa"/>
          </w:tcPr>
          <w:p w14:paraId="100009B4" w14:textId="77777777" w:rsidR="00F54CF5" w:rsidRPr="003A450C" w:rsidRDefault="00F54CF5" w:rsidP="00BE21AB">
            <w:pPr>
              <w:snapToGrid w:val="0"/>
              <w:spacing w:before="60" w:after="60" w:line="240" w:lineRule="auto"/>
              <w:jc w:val="left"/>
              <w:rPr>
                <w:ins w:id="3299" w:author="Gert Morlion" w:date="2024-08-26T14:10:00Z"/>
                <w:sz w:val="16"/>
                <w:szCs w:val="16"/>
              </w:rPr>
            </w:pPr>
            <w:ins w:id="3300" w:author="Gert Morlion" w:date="2024-08-26T14:10:00Z">
              <w:r w:rsidRPr="003A450C">
                <w:rPr>
                  <w:sz w:val="16"/>
                  <w:szCs w:val="16"/>
                </w:rPr>
                <w:t>Value</w:t>
              </w:r>
            </w:ins>
          </w:p>
        </w:tc>
        <w:tc>
          <w:tcPr>
            <w:tcW w:w="3024" w:type="dxa"/>
          </w:tcPr>
          <w:p w14:paraId="6C8107BE" w14:textId="77777777" w:rsidR="00F54CF5" w:rsidRPr="003A450C" w:rsidRDefault="00F54CF5" w:rsidP="00BE21AB">
            <w:pPr>
              <w:snapToGrid w:val="0"/>
              <w:spacing w:before="60" w:after="60" w:line="240" w:lineRule="auto"/>
              <w:jc w:val="left"/>
              <w:rPr>
                <w:ins w:id="3301" w:author="Gert Morlion" w:date="2024-08-26T14:10:00Z"/>
                <w:sz w:val="16"/>
                <w:szCs w:val="16"/>
              </w:rPr>
            </w:pPr>
            <w:ins w:id="3302" w:author="Gert Morlion" w:date="2024-08-26T14:10:00Z">
              <w:r>
                <w:rPr>
                  <w:sz w:val="16"/>
                  <w:szCs w:val="16"/>
                </w:rPr>
                <w:t>update</w:t>
              </w:r>
            </w:ins>
          </w:p>
        </w:tc>
        <w:tc>
          <w:tcPr>
            <w:tcW w:w="3440" w:type="dxa"/>
          </w:tcPr>
          <w:p w14:paraId="2D12FD8F" w14:textId="77777777" w:rsidR="00F54CF5" w:rsidRPr="003A450C" w:rsidRDefault="00F54CF5" w:rsidP="00BE21AB">
            <w:pPr>
              <w:snapToGrid w:val="0"/>
              <w:spacing w:before="60" w:after="60" w:line="240" w:lineRule="auto"/>
              <w:jc w:val="left"/>
              <w:rPr>
                <w:ins w:id="3303" w:author="Gert Morlion" w:date="2024-08-26T14:10:00Z"/>
                <w:sz w:val="16"/>
                <w:szCs w:val="16"/>
              </w:rPr>
            </w:pPr>
            <w:ins w:id="3304" w:author="Gert Morlion" w:date="2024-08-26T14:10:00Z">
              <w:r>
                <w:rPr>
                  <w:sz w:val="16"/>
                  <w:szCs w:val="16"/>
                </w:rPr>
                <w:t>Dataset update</w:t>
              </w:r>
            </w:ins>
          </w:p>
        </w:tc>
        <w:tc>
          <w:tcPr>
            <w:tcW w:w="809" w:type="dxa"/>
          </w:tcPr>
          <w:p w14:paraId="4C962267" w14:textId="77777777" w:rsidR="00F54CF5" w:rsidRPr="003A450C" w:rsidRDefault="00F54CF5" w:rsidP="00BE21AB">
            <w:pPr>
              <w:snapToGrid w:val="0"/>
              <w:spacing w:before="60" w:after="60" w:line="240" w:lineRule="auto"/>
              <w:jc w:val="center"/>
              <w:rPr>
                <w:ins w:id="3305" w:author="Gert Morlion" w:date="2024-08-26T14:10:00Z"/>
                <w:sz w:val="16"/>
                <w:szCs w:val="16"/>
              </w:rPr>
            </w:pPr>
            <w:ins w:id="3306" w:author="Gert Morlion" w:date="2024-08-26T14:10:00Z">
              <w:r>
                <w:rPr>
                  <w:sz w:val="16"/>
                  <w:szCs w:val="16"/>
                </w:rPr>
                <w:t>3</w:t>
              </w:r>
            </w:ins>
          </w:p>
        </w:tc>
        <w:tc>
          <w:tcPr>
            <w:tcW w:w="5921" w:type="dxa"/>
          </w:tcPr>
          <w:p w14:paraId="36B29FE3" w14:textId="77777777" w:rsidR="00F54CF5" w:rsidRPr="003A450C" w:rsidRDefault="00F54CF5" w:rsidP="00BE21AB">
            <w:pPr>
              <w:snapToGrid w:val="0"/>
              <w:spacing w:before="60" w:after="60" w:line="240" w:lineRule="auto"/>
              <w:jc w:val="left"/>
              <w:rPr>
                <w:ins w:id="3307" w:author="Gert Morlion" w:date="2024-08-26T14:10:00Z"/>
                <w:sz w:val="16"/>
                <w:szCs w:val="16"/>
              </w:rPr>
            </w:pPr>
            <w:ins w:id="3308" w:author="Gert Morlion" w:date="2024-08-26T14:10:00Z">
              <w:r>
                <w:rPr>
                  <w:sz w:val="16"/>
                  <w:szCs w:val="16"/>
                </w:rPr>
                <w:t>Changing some information in an existing dataset</w:t>
              </w:r>
            </w:ins>
          </w:p>
        </w:tc>
      </w:tr>
      <w:tr w:rsidR="00F54CF5" w:rsidRPr="003A450C" w14:paraId="78378A47" w14:textId="77777777" w:rsidTr="00BE21AB">
        <w:trPr>
          <w:cantSplit/>
          <w:trHeight w:val="305"/>
          <w:ins w:id="3309" w:author="Gert Morlion" w:date="2024-08-26T14:10:00Z"/>
        </w:trPr>
        <w:tc>
          <w:tcPr>
            <w:tcW w:w="1140" w:type="dxa"/>
          </w:tcPr>
          <w:p w14:paraId="607BD89D" w14:textId="77777777" w:rsidR="00F54CF5" w:rsidRPr="003A450C" w:rsidRDefault="00F54CF5" w:rsidP="00BE21AB">
            <w:pPr>
              <w:snapToGrid w:val="0"/>
              <w:spacing w:before="60" w:after="60" w:line="240" w:lineRule="auto"/>
              <w:jc w:val="left"/>
              <w:rPr>
                <w:ins w:id="3310" w:author="Gert Morlion" w:date="2024-08-26T14:10:00Z"/>
                <w:sz w:val="16"/>
                <w:szCs w:val="16"/>
              </w:rPr>
            </w:pPr>
            <w:ins w:id="3311" w:author="Gert Morlion" w:date="2024-08-26T14:10:00Z">
              <w:r w:rsidRPr="003A450C">
                <w:rPr>
                  <w:sz w:val="16"/>
                  <w:szCs w:val="16"/>
                </w:rPr>
                <w:t>Value</w:t>
              </w:r>
            </w:ins>
          </w:p>
        </w:tc>
        <w:tc>
          <w:tcPr>
            <w:tcW w:w="3024" w:type="dxa"/>
          </w:tcPr>
          <w:p w14:paraId="0A31E2C5" w14:textId="77777777" w:rsidR="00F54CF5" w:rsidRPr="003A450C" w:rsidRDefault="00F54CF5" w:rsidP="00BE21AB">
            <w:pPr>
              <w:snapToGrid w:val="0"/>
              <w:spacing w:before="60" w:after="60" w:line="240" w:lineRule="auto"/>
              <w:jc w:val="left"/>
              <w:rPr>
                <w:ins w:id="3312" w:author="Gert Morlion" w:date="2024-08-26T14:10:00Z"/>
                <w:sz w:val="16"/>
                <w:szCs w:val="16"/>
              </w:rPr>
            </w:pPr>
            <w:ins w:id="3313" w:author="Gert Morlion" w:date="2024-08-26T14:10:00Z">
              <w:r>
                <w:rPr>
                  <w:sz w:val="16"/>
                  <w:szCs w:val="16"/>
                </w:rPr>
                <w:t>reissue</w:t>
              </w:r>
            </w:ins>
          </w:p>
        </w:tc>
        <w:tc>
          <w:tcPr>
            <w:tcW w:w="3440" w:type="dxa"/>
          </w:tcPr>
          <w:p w14:paraId="36D549FA" w14:textId="77777777" w:rsidR="00F54CF5" w:rsidRPr="003A450C" w:rsidRDefault="00F54CF5" w:rsidP="00BE21AB">
            <w:pPr>
              <w:snapToGrid w:val="0"/>
              <w:spacing w:before="60" w:after="60" w:line="240" w:lineRule="auto"/>
              <w:jc w:val="left"/>
              <w:rPr>
                <w:ins w:id="3314" w:author="Gert Morlion" w:date="2024-08-26T14:10:00Z"/>
                <w:sz w:val="16"/>
                <w:szCs w:val="16"/>
              </w:rPr>
            </w:pPr>
            <w:ins w:id="3315" w:author="Gert Morlion" w:date="2024-08-26T14:10:00Z">
              <w:r>
                <w:rPr>
                  <w:sz w:val="16"/>
                  <w:szCs w:val="16"/>
                </w:rPr>
                <w:t>Dataset that has been re-issued</w:t>
              </w:r>
            </w:ins>
          </w:p>
        </w:tc>
        <w:tc>
          <w:tcPr>
            <w:tcW w:w="809" w:type="dxa"/>
          </w:tcPr>
          <w:p w14:paraId="2F83CE51" w14:textId="77777777" w:rsidR="00F54CF5" w:rsidRPr="003A450C" w:rsidRDefault="00F54CF5" w:rsidP="00BE21AB">
            <w:pPr>
              <w:snapToGrid w:val="0"/>
              <w:spacing w:before="60" w:after="60" w:line="240" w:lineRule="auto"/>
              <w:jc w:val="center"/>
              <w:rPr>
                <w:ins w:id="3316" w:author="Gert Morlion" w:date="2024-08-26T14:10:00Z"/>
                <w:sz w:val="16"/>
                <w:szCs w:val="16"/>
              </w:rPr>
            </w:pPr>
            <w:ins w:id="3317" w:author="Gert Morlion" w:date="2024-08-26T14:10:00Z">
              <w:r>
                <w:rPr>
                  <w:sz w:val="16"/>
                  <w:szCs w:val="16"/>
                </w:rPr>
                <w:t>4</w:t>
              </w:r>
            </w:ins>
          </w:p>
        </w:tc>
        <w:tc>
          <w:tcPr>
            <w:tcW w:w="5921" w:type="dxa"/>
          </w:tcPr>
          <w:p w14:paraId="6E8ED2BD" w14:textId="77777777" w:rsidR="00F54CF5" w:rsidRPr="003A450C" w:rsidRDefault="00F54CF5" w:rsidP="00BE21AB">
            <w:pPr>
              <w:snapToGrid w:val="0"/>
              <w:spacing w:before="60" w:after="60" w:line="240" w:lineRule="auto"/>
              <w:jc w:val="left"/>
              <w:rPr>
                <w:ins w:id="3318" w:author="Gert Morlion" w:date="2024-08-26T14:10:00Z"/>
                <w:sz w:val="16"/>
                <w:szCs w:val="16"/>
              </w:rPr>
            </w:pPr>
            <w:ins w:id="3319"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BE21AB">
        <w:trPr>
          <w:cantSplit/>
          <w:trHeight w:val="305"/>
          <w:ins w:id="3320" w:author="Gert Morlion" w:date="2024-08-26T14:10:00Z"/>
        </w:trPr>
        <w:tc>
          <w:tcPr>
            <w:tcW w:w="1140" w:type="dxa"/>
          </w:tcPr>
          <w:p w14:paraId="05C0BC1C" w14:textId="77777777" w:rsidR="00F54CF5" w:rsidRPr="003A450C" w:rsidRDefault="00F54CF5" w:rsidP="00BE21AB">
            <w:pPr>
              <w:snapToGrid w:val="0"/>
              <w:spacing w:before="60" w:after="60" w:line="240" w:lineRule="auto"/>
              <w:jc w:val="left"/>
              <w:rPr>
                <w:ins w:id="3321" w:author="Gert Morlion" w:date="2024-08-26T14:10:00Z"/>
                <w:sz w:val="16"/>
                <w:szCs w:val="16"/>
              </w:rPr>
            </w:pPr>
            <w:ins w:id="3322" w:author="Gert Morlion" w:date="2024-08-26T14:10:00Z">
              <w:r>
                <w:rPr>
                  <w:sz w:val="16"/>
                  <w:szCs w:val="16"/>
                </w:rPr>
                <w:t>Value</w:t>
              </w:r>
            </w:ins>
          </w:p>
        </w:tc>
        <w:tc>
          <w:tcPr>
            <w:tcW w:w="3024" w:type="dxa"/>
          </w:tcPr>
          <w:p w14:paraId="4DFD2A74" w14:textId="77777777" w:rsidR="00F54CF5" w:rsidRDefault="00F54CF5" w:rsidP="00BE21AB">
            <w:pPr>
              <w:snapToGrid w:val="0"/>
              <w:spacing w:before="60" w:after="60" w:line="240" w:lineRule="auto"/>
              <w:jc w:val="left"/>
              <w:rPr>
                <w:ins w:id="3323" w:author="Gert Morlion" w:date="2024-08-26T14:10:00Z"/>
                <w:sz w:val="16"/>
                <w:szCs w:val="16"/>
              </w:rPr>
            </w:pPr>
            <w:ins w:id="3324" w:author="Gert Morlion" w:date="2024-08-26T14:10:00Z">
              <w:r>
                <w:rPr>
                  <w:sz w:val="16"/>
                  <w:szCs w:val="16"/>
                </w:rPr>
                <w:t>cancellation</w:t>
              </w:r>
            </w:ins>
          </w:p>
        </w:tc>
        <w:tc>
          <w:tcPr>
            <w:tcW w:w="3440" w:type="dxa"/>
          </w:tcPr>
          <w:p w14:paraId="04528B65" w14:textId="77777777" w:rsidR="00F54CF5" w:rsidRDefault="00F54CF5" w:rsidP="00BE21AB">
            <w:pPr>
              <w:snapToGrid w:val="0"/>
              <w:spacing w:before="60" w:after="60" w:line="240" w:lineRule="auto"/>
              <w:jc w:val="left"/>
              <w:rPr>
                <w:ins w:id="3325" w:author="Gert Morlion" w:date="2024-08-26T14:10:00Z"/>
                <w:sz w:val="16"/>
                <w:szCs w:val="16"/>
              </w:rPr>
            </w:pPr>
            <w:ins w:id="3326"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BE21AB">
            <w:pPr>
              <w:snapToGrid w:val="0"/>
              <w:spacing w:before="60" w:after="60" w:line="240" w:lineRule="auto"/>
              <w:jc w:val="center"/>
              <w:rPr>
                <w:ins w:id="3327" w:author="Gert Morlion" w:date="2024-08-26T14:10:00Z"/>
                <w:sz w:val="16"/>
                <w:szCs w:val="16"/>
              </w:rPr>
            </w:pPr>
            <w:ins w:id="3328" w:author="Gert Morlion" w:date="2024-08-26T14:10:00Z">
              <w:r>
                <w:rPr>
                  <w:sz w:val="16"/>
                  <w:szCs w:val="16"/>
                </w:rPr>
                <w:t>5</w:t>
              </w:r>
            </w:ins>
          </w:p>
        </w:tc>
        <w:tc>
          <w:tcPr>
            <w:tcW w:w="5921" w:type="dxa"/>
          </w:tcPr>
          <w:p w14:paraId="221CD061" w14:textId="77777777" w:rsidR="00F54CF5" w:rsidRPr="003A450C" w:rsidRDefault="00F54CF5" w:rsidP="00BE21AB">
            <w:pPr>
              <w:snapToGrid w:val="0"/>
              <w:spacing w:before="60" w:after="60" w:line="240" w:lineRule="auto"/>
              <w:jc w:val="left"/>
              <w:rPr>
                <w:ins w:id="3329" w:author="Gert Morlion" w:date="2024-08-26T14:10:00Z"/>
                <w:sz w:val="16"/>
                <w:szCs w:val="16"/>
              </w:rPr>
            </w:pPr>
            <w:ins w:id="3330"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31" w:author="Gert Morlion" w:date="2024-08-26T14:10:00Z"/>
        </w:rPr>
      </w:pPr>
    </w:p>
    <w:p w14:paraId="6D59B2A0" w14:textId="77777777" w:rsidR="00F54CF5" w:rsidRPr="009D36B5" w:rsidRDefault="00F54CF5" w:rsidP="00F54CF5">
      <w:pPr>
        <w:pStyle w:val="Kop4"/>
        <w:keepLines/>
        <w:tabs>
          <w:tab w:val="clear" w:pos="940"/>
          <w:tab w:val="clear" w:pos="1140"/>
          <w:tab w:val="clear" w:pos="1360"/>
          <w:tab w:val="left" w:pos="993"/>
        </w:tabs>
        <w:spacing w:before="120" w:after="120" w:line="240" w:lineRule="auto"/>
        <w:ind w:left="993" w:hanging="993"/>
        <w:rPr>
          <w:ins w:id="3332" w:author="Gert Morlion" w:date="2024-08-26T14:10:00Z"/>
        </w:rPr>
      </w:pPr>
      <w:ins w:id="3333" w:author="Gert Morlion" w:date="2024-08-26T14:10:00Z">
        <w:r w:rsidRPr="009D36B5">
          <w:lastRenderedPageBreak/>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34" w:author="Gert Morlion" w:date="2024-08-26T14:10:00Z"/>
        </w:trPr>
        <w:tc>
          <w:tcPr>
            <w:tcW w:w="1117" w:type="dxa"/>
            <w:shd w:val="clear" w:color="auto" w:fill="D9D9D9"/>
          </w:tcPr>
          <w:p w14:paraId="2526A168" w14:textId="77777777" w:rsidR="00F54CF5" w:rsidRPr="00B81B69" w:rsidRDefault="00F54CF5" w:rsidP="00BE21AB">
            <w:pPr>
              <w:keepNext/>
              <w:keepLines/>
              <w:snapToGrid w:val="0"/>
              <w:spacing w:before="60" w:after="60" w:line="240" w:lineRule="auto"/>
              <w:jc w:val="left"/>
              <w:rPr>
                <w:ins w:id="3335" w:author="Gert Morlion" w:date="2024-08-26T14:10:00Z"/>
                <w:b/>
                <w:sz w:val="16"/>
                <w:szCs w:val="16"/>
              </w:rPr>
            </w:pPr>
            <w:ins w:id="3336"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BE21AB">
            <w:pPr>
              <w:keepNext/>
              <w:keepLines/>
              <w:snapToGrid w:val="0"/>
              <w:spacing w:before="60" w:after="60" w:line="240" w:lineRule="auto"/>
              <w:jc w:val="left"/>
              <w:rPr>
                <w:ins w:id="3337" w:author="Gert Morlion" w:date="2024-08-26T14:10:00Z"/>
                <w:b/>
                <w:sz w:val="16"/>
                <w:szCs w:val="16"/>
              </w:rPr>
            </w:pPr>
            <w:ins w:id="3338"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BE21AB">
            <w:pPr>
              <w:keepNext/>
              <w:keepLines/>
              <w:snapToGrid w:val="0"/>
              <w:spacing w:before="60" w:after="60" w:line="240" w:lineRule="auto"/>
              <w:jc w:val="left"/>
              <w:rPr>
                <w:ins w:id="3339" w:author="Gert Morlion" w:date="2024-08-26T14:10:00Z"/>
                <w:b/>
                <w:sz w:val="16"/>
                <w:szCs w:val="16"/>
              </w:rPr>
            </w:pPr>
            <w:ins w:id="3340"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BE21AB">
            <w:pPr>
              <w:keepNext/>
              <w:keepLines/>
              <w:snapToGrid w:val="0"/>
              <w:spacing w:before="60" w:after="60" w:line="240" w:lineRule="auto"/>
              <w:jc w:val="center"/>
              <w:rPr>
                <w:ins w:id="3341" w:author="Gert Morlion" w:date="2024-08-26T14:10:00Z"/>
                <w:b/>
                <w:sz w:val="16"/>
                <w:szCs w:val="16"/>
              </w:rPr>
            </w:pPr>
            <w:ins w:id="3342"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BE21AB">
            <w:pPr>
              <w:keepNext/>
              <w:keepLines/>
              <w:snapToGrid w:val="0"/>
              <w:spacing w:before="60" w:after="60" w:line="240" w:lineRule="auto"/>
              <w:jc w:val="left"/>
              <w:rPr>
                <w:ins w:id="3343" w:author="Gert Morlion" w:date="2024-08-26T14:10:00Z"/>
                <w:b/>
                <w:sz w:val="16"/>
                <w:szCs w:val="16"/>
              </w:rPr>
            </w:pPr>
            <w:ins w:id="3344"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BE21AB">
            <w:pPr>
              <w:keepNext/>
              <w:keepLines/>
              <w:snapToGrid w:val="0"/>
              <w:spacing w:before="60" w:after="60" w:line="240" w:lineRule="auto"/>
              <w:jc w:val="left"/>
              <w:rPr>
                <w:ins w:id="3345" w:author="Gert Morlion" w:date="2024-08-26T14:10:00Z"/>
                <w:b/>
                <w:sz w:val="16"/>
                <w:szCs w:val="16"/>
              </w:rPr>
            </w:pPr>
            <w:ins w:id="3346" w:author="Gert Morlion" w:date="2024-08-26T14:10:00Z">
              <w:r w:rsidRPr="00B81B69">
                <w:rPr>
                  <w:b/>
                  <w:sz w:val="16"/>
                  <w:szCs w:val="16"/>
                </w:rPr>
                <w:t>Remarks</w:t>
              </w:r>
            </w:ins>
          </w:p>
        </w:tc>
      </w:tr>
      <w:tr w:rsidR="00F54CF5" w:rsidRPr="00B81B69" w14:paraId="09245FFC" w14:textId="77777777" w:rsidTr="00BE21AB">
        <w:trPr>
          <w:cantSplit/>
          <w:ins w:id="3347" w:author="Gert Morlion" w:date="2024-08-26T14:10:00Z"/>
        </w:trPr>
        <w:tc>
          <w:tcPr>
            <w:tcW w:w="1117" w:type="dxa"/>
          </w:tcPr>
          <w:p w14:paraId="04BA8C81" w14:textId="77777777" w:rsidR="00F54CF5" w:rsidRPr="00B81B69" w:rsidRDefault="00F54CF5" w:rsidP="00BE21AB">
            <w:pPr>
              <w:snapToGrid w:val="0"/>
              <w:spacing w:before="60" w:after="60" w:line="240" w:lineRule="auto"/>
              <w:jc w:val="left"/>
              <w:rPr>
                <w:ins w:id="3348" w:author="Gert Morlion" w:date="2024-08-26T14:10:00Z"/>
                <w:sz w:val="16"/>
                <w:szCs w:val="16"/>
              </w:rPr>
            </w:pPr>
            <w:ins w:id="3349" w:author="Gert Morlion" w:date="2024-08-26T14:10:00Z">
              <w:r w:rsidRPr="00B81B69">
                <w:rPr>
                  <w:sz w:val="16"/>
                  <w:szCs w:val="16"/>
                </w:rPr>
                <w:t>Class</w:t>
              </w:r>
            </w:ins>
          </w:p>
        </w:tc>
        <w:tc>
          <w:tcPr>
            <w:tcW w:w="3165" w:type="dxa"/>
          </w:tcPr>
          <w:p w14:paraId="03ACD283" w14:textId="77777777" w:rsidR="00F54CF5" w:rsidRPr="00B81B69" w:rsidRDefault="00F54CF5" w:rsidP="00BE21AB">
            <w:pPr>
              <w:snapToGrid w:val="0"/>
              <w:spacing w:before="60" w:after="60" w:line="240" w:lineRule="auto"/>
              <w:jc w:val="left"/>
              <w:rPr>
                <w:ins w:id="3350" w:author="Gert Morlion" w:date="2024-08-26T14:10:00Z"/>
                <w:sz w:val="16"/>
                <w:szCs w:val="16"/>
              </w:rPr>
            </w:pPr>
            <w:ins w:id="3351" w:author="Gert Morlion" w:date="2024-08-26T14:10:00Z">
              <w:r w:rsidRPr="00B81B69">
                <w:rPr>
                  <w:sz w:val="16"/>
                  <w:szCs w:val="16"/>
                </w:rPr>
                <w:t>S100_TemporalExtent</w:t>
              </w:r>
            </w:ins>
          </w:p>
        </w:tc>
        <w:tc>
          <w:tcPr>
            <w:tcW w:w="3537" w:type="dxa"/>
          </w:tcPr>
          <w:p w14:paraId="18148E0F" w14:textId="77777777" w:rsidR="00F54CF5" w:rsidRPr="00B81B69" w:rsidRDefault="00F54CF5" w:rsidP="00BE21AB">
            <w:pPr>
              <w:spacing w:before="60" w:after="60" w:line="240" w:lineRule="auto"/>
              <w:rPr>
                <w:ins w:id="3352" w:author="Gert Morlion" w:date="2024-08-26T14:10:00Z"/>
                <w:rFonts w:eastAsia="Times New Roman"/>
                <w:sz w:val="16"/>
                <w:szCs w:val="16"/>
                <w:lang w:eastAsia="en-US"/>
              </w:rPr>
            </w:pPr>
            <w:ins w:id="3353"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BE21AB">
            <w:pPr>
              <w:snapToGrid w:val="0"/>
              <w:spacing w:before="60" w:after="60" w:line="240" w:lineRule="auto"/>
              <w:jc w:val="left"/>
              <w:rPr>
                <w:ins w:id="3354" w:author="Gert Morlion" w:date="2024-08-26T14:10:00Z"/>
                <w:sz w:val="16"/>
                <w:szCs w:val="16"/>
              </w:rPr>
            </w:pPr>
          </w:p>
        </w:tc>
        <w:tc>
          <w:tcPr>
            <w:tcW w:w="831" w:type="dxa"/>
          </w:tcPr>
          <w:p w14:paraId="31B4190B" w14:textId="77777777" w:rsidR="00F54CF5" w:rsidRPr="00B81B69" w:rsidRDefault="00F54CF5" w:rsidP="00BE21AB">
            <w:pPr>
              <w:snapToGrid w:val="0"/>
              <w:spacing w:before="60" w:after="60" w:line="240" w:lineRule="auto"/>
              <w:jc w:val="center"/>
              <w:rPr>
                <w:ins w:id="3355" w:author="Gert Morlion" w:date="2024-08-26T14:10:00Z"/>
                <w:sz w:val="16"/>
                <w:szCs w:val="16"/>
              </w:rPr>
            </w:pPr>
            <w:ins w:id="3356" w:author="Gert Morlion" w:date="2024-08-26T14:10:00Z">
              <w:r w:rsidRPr="00B81B69">
                <w:rPr>
                  <w:sz w:val="16"/>
                  <w:szCs w:val="16"/>
                </w:rPr>
                <w:t>--</w:t>
              </w:r>
            </w:ins>
          </w:p>
        </w:tc>
        <w:tc>
          <w:tcPr>
            <w:tcW w:w="2519" w:type="dxa"/>
          </w:tcPr>
          <w:p w14:paraId="653180E7" w14:textId="77777777" w:rsidR="00F54CF5" w:rsidRPr="00B81B69" w:rsidRDefault="00F54CF5" w:rsidP="00BE21AB">
            <w:pPr>
              <w:snapToGrid w:val="0"/>
              <w:spacing w:before="60" w:after="60" w:line="240" w:lineRule="auto"/>
              <w:jc w:val="left"/>
              <w:rPr>
                <w:ins w:id="3357" w:author="Gert Morlion" w:date="2024-08-26T14:10:00Z"/>
                <w:sz w:val="16"/>
                <w:szCs w:val="16"/>
              </w:rPr>
            </w:pPr>
          </w:p>
        </w:tc>
        <w:tc>
          <w:tcPr>
            <w:tcW w:w="3165" w:type="dxa"/>
          </w:tcPr>
          <w:p w14:paraId="372B09D1" w14:textId="77777777" w:rsidR="00F54CF5" w:rsidRPr="00B81B69" w:rsidRDefault="00F54CF5" w:rsidP="00BE21AB">
            <w:pPr>
              <w:snapToGrid w:val="0"/>
              <w:spacing w:before="60" w:after="60" w:line="240" w:lineRule="auto"/>
              <w:jc w:val="left"/>
              <w:rPr>
                <w:ins w:id="3358" w:author="Gert Morlion" w:date="2024-08-26T14:10:00Z"/>
                <w:sz w:val="16"/>
                <w:szCs w:val="16"/>
              </w:rPr>
            </w:pPr>
            <w:ins w:id="3359"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BE21AB">
        <w:trPr>
          <w:cantSplit/>
          <w:ins w:id="3360" w:author="Gert Morlion" w:date="2024-08-26T14:10:00Z"/>
        </w:trPr>
        <w:tc>
          <w:tcPr>
            <w:tcW w:w="1117" w:type="dxa"/>
          </w:tcPr>
          <w:p w14:paraId="5382FDD8" w14:textId="77777777" w:rsidR="00F54CF5" w:rsidRPr="00B81B69" w:rsidRDefault="00F54CF5" w:rsidP="00BE21AB">
            <w:pPr>
              <w:snapToGrid w:val="0"/>
              <w:spacing w:before="60" w:after="60" w:line="240" w:lineRule="auto"/>
              <w:jc w:val="left"/>
              <w:rPr>
                <w:ins w:id="3361" w:author="Gert Morlion" w:date="2024-08-26T14:10:00Z"/>
                <w:sz w:val="16"/>
                <w:szCs w:val="16"/>
              </w:rPr>
            </w:pPr>
            <w:ins w:id="3362" w:author="Gert Morlion" w:date="2024-08-26T14:10:00Z">
              <w:r w:rsidRPr="00B81B69">
                <w:rPr>
                  <w:sz w:val="16"/>
                  <w:szCs w:val="16"/>
                </w:rPr>
                <w:t>Attribute</w:t>
              </w:r>
            </w:ins>
          </w:p>
        </w:tc>
        <w:tc>
          <w:tcPr>
            <w:tcW w:w="3165" w:type="dxa"/>
          </w:tcPr>
          <w:p w14:paraId="63512341" w14:textId="77777777" w:rsidR="00F54CF5" w:rsidRPr="00B81B69" w:rsidRDefault="00F54CF5" w:rsidP="00BE21AB">
            <w:pPr>
              <w:snapToGrid w:val="0"/>
              <w:spacing w:before="60" w:after="60" w:line="240" w:lineRule="auto"/>
              <w:jc w:val="left"/>
              <w:rPr>
                <w:ins w:id="3363" w:author="Gert Morlion" w:date="2024-08-26T14:10:00Z"/>
                <w:sz w:val="16"/>
                <w:szCs w:val="16"/>
              </w:rPr>
            </w:pPr>
            <w:ins w:id="3364" w:author="Gert Morlion" w:date="2024-08-26T14:10:00Z">
              <w:r w:rsidRPr="00B81B69">
                <w:rPr>
                  <w:sz w:val="16"/>
                  <w:szCs w:val="16"/>
                </w:rPr>
                <w:t>timeInstantBegin</w:t>
              </w:r>
            </w:ins>
          </w:p>
        </w:tc>
        <w:tc>
          <w:tcPr>
            <w:tcW w:w="3537" w:type="dxa"/>
          </w:tcPr>
          <w:p w14:paraId="3AC26202" w14:textId="77777777" w:rsidR="00F54CF5" w:rsidRPr="00B81B69" w:rsidRDefault="00F54CF5" w:rsidP="00BE21AB">
            <w:pPr>
              <w:snapToGrid w:val="0"/>
              <w:spacing w:before="60" w:after="60" w:line="240" w:lineRule="auto"/>
              <w:jc w:val="left"/>
              <w:rPr>
                <w:ins w:id="3365" w:author="Gert Morlion" w:date="2024-08-26T14:10:00Z"/>
                <w:sz w:val="16"/>
                <w:szCs w:val="16"/>
              </w:rPr>
            </w:pPr>
            <w:ins w:id="3366"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BE21AB">
            <w:pPr>
              <w:snapToGrid w:val="0"/>
              <w:spacing w:before="60" w:after="60" w:line="240" w:lineRule="auto"/>
              <w:jc w:val="center"/>
              <w:rPr>
                <w:ins w:id="3367" w:author="Gert Morlion" w:date="2024-08-26T14:10:00Z"/>
                <w:sz w:val="16"/>
                <w:szCs w:val="16"/>
              </w:rPr>
            </w:pPr>
            <w:ins w:id="3368" w:author="Gert Morlion" w:date="2024-08-26T14:10:00Z">
              <w:r w:rsidRPr="00B81B69">
                <w:rPr>
                  <w:sz w:val="16"/>
                  <w:szCs w:val="16"/>
                </w:rPr>
                <w:t>0..1</w:t>
              </w:r>
            </w:ins>
          </w:p>
        </w:tc>
        <w:tc>
          <w:tcPr>
            <w:tcW w:w="2519" w:type="dxa"/>
          </w:tcPr>
          <w:p w14:paraId="26A5BF6B" w14:textId="77777777" w:rsidR="00F54CF5" w:rsidRPr="00B81B69" w:rsidRDefault="00F54CF5" w:rsidP="00BE21AB">
            <w:pPr>
              <w:snapToGrid w:val="0"/>
              <w:spacing w:before="60" w:after="60" w:line="240" w:lineRule="auto"/>
              <w:jc w:val="left"/>
              <w:rPr>
                <w:ins w:id="3369" w:author="Gert Morlion" w:date="2024-08-26T14:10:00Z"/>
                <w:sz w:val="16"/>
                <w:szCs w:val="16"/>
              </w:rPr>
            </w:pPr>
            <w:ins w:id="3370" w:author="Gert Morlion" w:date="2024-08-26T14:10:00Z">
              <w:r w:rsidRPr="00B81B69">
                <w:rPr>
                  <w:sz w:val="16"/>
                  <w:szCs w:val="16"/>
                </w:rPr>
                <w:t>DateTime</w:t>
              </w:r>
            </w:ins>
          </w:p>
        </w:tc>
        <w:tc>
          <w:tcPr>
            <w:tcW w:w="3165" w:type="dxa"/>
          </w:tcPr>
          <w:p w14:paraId="3FAD28CA" w14:textId="77777777" w:rsidR="00F54CF5" w:rsidRPr="00B81B69" w:rsidRDefault="00F54CF5" w:rsidP="00BE21AB">
            <w:pPr>
              <w:snapToGrid w:val="0"/>
              <w:spacing w:before="60" w:after="60" w:line="240" w:lineRule="auto"/>
              <w:jc w:val="left"/>
              <w:rPr>
                <w:ins w:id="3371" w:author="Gert Morlion" w:date="2024-08-26T14:10:00Z"/>
                <w:sz w:val="16"/>
                <w:szCs w:val="16"/>
              </w:rPr>
            </w:pPr>
          </w:p>
        </w:tc>
      </w:tr>
      <w:tr w:rsidR="00F54CF5" w:rsidRPr="00B81B69" w14:paraId="7450DAFE" w14:textId="77777777" w:rsidTr="00BE21AB">
        <w:trPr>
          <w:cantSplit/>
          <w:ins w:id="3372" w:author="Gert Morlion" w:date="2024-08-26T14:10:00Z"/>
        </w:trPr>
        <w:tc>
          <w:tcPr>
            <w:tcW w:w="1117" w:type="dxa"/>
          </w:tcPr>
          <w:p w14:paraId="0BF5FCFB" w14:textId="77777777" w:rsidR="00F54CF5" w:rsidRPr="00B81B69" w:rsidRDefault="00F54CF5" w:rsidP="00BE21AB">
            <w:pPr>
              <w:snapToGrid w:val="0"/>
              <w:spacing w:before="60" w:after="60" w:line="240" w:lineRule="auto"/>
              <w:jc w:val="left"/>
              <w:rPr>
                <w:ins w:id="3373" w:author="Gert Morlion" w:date="2024-08-26T14:10:00Z"/>
                <w:sz w:val="16"/>
                <w:szCs w:val="16"/>
              </w:rPr>
            </w:pPr>
            <w:ins w:id="3374" w:author="Gert Morlion" w:date="2024-08-26T14:10:00Z">
              <w:r w:rsidRPr="00B81B69">
                <w:rPr>
                  <w:sz w:val="16"/>
                  <w:szCs w:val="16"/>
                </w:rPr>
                <w:t>Attribute</w:t>
              </w:r>
            </w:ins>
          </w:p>
        </w:tc>
        <w:tc>
          <w:tcPr>
            <w:tcW w:w="3165" w:type="dxa"/>
          </w:tcPr>
          <w:p w14:paraId="76F6D9F5" w14:textId="77777777" w:rsidR="00F54CF5" w:rsidRPr="00B81B69" w:rsidRDefault="00F54CF5" w:rsidP="00BE21AB">
            <w:pPr>
              <w:snapToGrid w:val="0"/>
              <w:spacing w:before="60" w:after="60" w:line="240" w:lineRule="auto"/>
              <w:jc w:val="left"/>
              <w:rPr>
                <w:ins w:id="3375" w:author="Gert Morlion" w:date="2024-08-26T14:10:00Z"/>
                <w:sz w:val="16"/>
                <w:szCs w:val="16"/>
              </w:rPr>
            </w:pPr>
            <w:ins w:id="3376" w:author="Gert Morlion" w:date="2024-08-26T14:10:00Z">
              <w:r w:rsidRPr="00B81B69">
                <w:rPr>
                  <w:sz w:val="16"/>
                  <w:szCs w:val="16"/>
                </w:rPr>
                <w:t>timeInstantEnd</w:t>
              </w:r>
            </w:ins>
          </w:p>
        </w:tc>
        <w:tc>
          <w:tcPr>
            <w:tcW w:w="3537" w:type="dxa"/>
          </w:tcPr>
          <w:p w14:paraId="771495B8" w14:textId="77777777" w:rsidR="00F54CF5" w:rsidRPr="00B81B69" w:rsidRDefault="00F54CF5" w:rsidP="00BE21AB">
            <w:pPr>
              <w:snapToGrid w:val="0"/>
              <w:spacing w:before="60" w:after="60" w:line="240" w:lineRule="auto"/>
              <w:jc w:val="left"/>
              <w:rPr>
                <w:ins w:id="3377" w:author="Gert Morlion" w:date="2024-08-26T14:10:00Z"/>
                <w:sz w:val="16"/>
                <w:szCs w:val="16"/>
              </w:rPr>
            </w:pPr>
            <w:ins w:id="3378"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BE21AB">
            <w:pPr>
              <w:snapToGrid w:val="0"/>
              <w:spacing w:before="60" w:after="60" w:line="240" w:lineRule="auto"/>
              <w:jc w:val="center"/>
              <w:rPr>
                <w:ins w:id="3379" w:author="Gert Morlion" w:date="2024-08-26T14:10:00Z"/>
                <w:sz w:val="16"/>
                <w:szCs w:val="16"/>
              </w:rPr>
            </w:pPr>
            <w:ins w:id="3380" w:author="Gert Morlion" w:date="2024-08-26T14:10:00Z">
              <w:r w:rsidRPr="00B81B69">
                <w:rPr>
                  <w:sz w:val="16"/>
                  <w:szCs w:val="16"/>
                </w:rPr>
                <w:t>0..1</w:t>
              </w:r>
            </w:ins>
          </w:p>
        </w:tc>
        <w:tc>
          <w:tcPr>
            <w:tcW w:w="2519" w:type="dxa"/>
          </w:tcPr>
          <w:p w14:paraId="59F90B6B" w14:textId="77777777" w:rsidR="00F54CF5" w:rsidRPr="00B81B69" w:rsidRDefault="00F54CF5" w:rsidP="00BE21AB">
            <w:pPr>
              <w:snapToGrid w:val="0"/>
              <w:spacing w:before="60" w:after="60" w:line="240" w:lineRule="auto"/>
              <w:jc w:val="left"/>
              <w:rPr>
                <w:ins w:id="3381" w:author="Gert Morlion" w:date="2024-08-26T14:10:00Z"/>
                <w:sz w:val="16"/>
                <w:szCs w:val="16"/>
              </w:rPr>
            </w:pPr>
            <w:ins w:id="3382" w:author="Gert Morlion" w:date="2024-08-26T14:10:00Z">
              <w:r w:rsidRPr="00B81B69">
                <w:rPr>
                  <w:sz w:val="16"/>
                  <w:szCs w:val="16"/>
                </w:rPr>
                <w:t>DateTime</w:t>
              </w:r>
            </w:ins>
          </w:p>
        </w:tc>
        <w:tc>
          <w:tcPr>
            <w:tcW w:w="3165" w:type="dxa"/>
          </w:tcPr>
          <w:p w14:paraId="4237DE1D" w14:textId="77777777" w:rsidR="00F54CF5" w:rsidRPr="00B81B69" w:rsidRDefault="00F54CF5" w:rsidP="00BE21AB">
            <w:pPr>
              <w:snapToGrid w:val="0"/>
              <w:spacing w:before="60" w:after="60" w:line="240" w:lineRule="auto"/>
              <w:jc w:val="left"/>
              <w:rPr>
                <w:ins w:id="3383" w:author="Gert Morlion" w:date="2024-08-26T14:10:00Z"/>
                <w:sz w:val="16"/>
                <w:szCs w:val="16"/>
              </w:rPr>
            </w:pPr>
          </w:p>
        </w:tc>
      </w:tr>
    </w:tbl>
    <w:p w14:paraId="5CEE4805" w14:textId="77777777" w:rsidR="00F54CF5" w:rsidRPr="00261D89" w:rsidRDefault="00F54CF5" w:rsidP="00F54CF5">
      <w:pPr>
        <w:spacing w:after="0" w:line="240" w:lineRule="auto"/>
        <w:rPr>
          <w:ins w:id="3384" w:author="Gert Morlion" w:date="2024-08-26T14:10:00Z"/>
        </w:rPr>
      </w:pPr>
    </w:p>
    <w:p w14:paraId="3C4DCA7F" w14:textId="77777777" w:rsidR="00F54CF5" w:rsidRPr="002455BA" w:rsidRDefault="00F54CF5" w:rsidP="00F54CF5">
      <w:pPr>
        <w:pStyle w:val="Kop4"/>
        <w:keepLines/>
        <w:tabs>
          <w:tab w:val="clear" w:pos="940"/>
          <w:tab w:val="clear" w:pos="1140"/>
          <w:tab w:val="clear" w:pos="1360"/>
          <w:tab w:val="left" w:pos="993"/>
        </w:tabs>
        <w:spacing w:before="120" w:after="120" w:line="240" w:lineRule="auto"/>
        <w:ind w:left="993" w:hanging="993"/>
        <w:rPr>
          <w:ins w:id="3385" w:author="Gert Morlion" w:date="2024-08-26T14:10:00Z"/>
        </w:rPr>
      </w:pPr>
      <w:ins w:id="3386"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387" w:author="Gert Morlion" w:date="2024-08-26T14:10:00Z"/>
        </w:trPr>
        <w:tc>
          <w:tcPr>
            <w:tcW w:w="1134" w:type="dxa"/>
            <w:shd w:val="clear" w:color="auto" w:fill="D9D9D9"/>
          </w:tcPr>
          <w:p w14:paraId="0F5E4C72" w14:textId="77777777" w:rsidR="00F54CF5" w:rsidRPr="002455BA" w:rsidRDefault="00F54CF5" w:rsidP="00BE21AB">
            <w:pPr>
              <w:keepNext/>
              <w:keepLines/>
              <w:suppressAutoHyphens/>
              <w:snapToGrid w:val="0"/>
              <w:spacing w:before="60" w:after="60" w:line="240" w:lineRule="auto"/>
              <w:rPr>
                <w:ins w:id="3388" w:author="Gert Morlion" w:date="2024-08-26T14:10:00Z"/>
                <w:b/>
                <w:bCs/>
                <w:sz w:val="16"/>
                <w:szCs w:val="16"/>
                <w:lang w:eastAsia="ar-SA"/>
              </w:rPr>
            </w:pPr>
            <w:ins w:id="3389"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BE21AB">
            <w:pPr>
              <w:keepNext/>
              <w:keepLines/>
              <w:suppressAutoHyphens/>
              <w:snapToGrid w:val="0"/>
              <w:spacing w:before="60" w:after="60" w:line="240" w:lineRule="auto"/>
              <w:rPr>
                <w:ins w:id="3390" w:author="Gert Morlion" w:date="2024-08-26T14:10:00Z"/>
                <w:b/>
                <w:bCs/>
                <w:sz w:val="16"/>
                <w:szCs w:val="16"/>
                <w:lang w:eastAsia="ar-SA"/>
              </w:rPr>
            </w:pPr>
            <w:ins w:id="3391"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BE21AB">
            <w:pPr>
              <w:keepNext/>
              <w:keepLines/>
              <w:suppressAutoHyphens/>
              <w:snapToGrid w:val="0"/>
              <w:spacing w:before="60" w:after="60" w:line="240" w:lineRule="auto"/>
              <w:rPr>
                <w:ins w:id="3392" w:author="Gert Morlion" w:date="2024-08-26T14:10:00Z"/>
                <w:b/>
                <w:bCs/>
                <w:sz w:val="16"/>
                <w:szCs w:val="16"/>
                <w:lang w:eastAsia="ar-SA"/>
              </w:rPr>
            </w:pPr>
            <w:ins w:id="3393"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BE21AB">
            <w:pPr>
              <w:keepNext/>
              <w:keepLines/>
              <w:suppressAutoHyphens/>
              <w:snapToGrid w:val="0"/>
              <w:spacing w:before="60" w:after="60" w:line="240" w:lineRule="auto"/>
              <w:jc w:val="center"/>
              <w:rPr>
                <w:ins w:id="3394" w:author="Gert Morlion" w:date="2024-08-26T14:10:00Z"/>
                <w:b/>
                <w:bCs/>
                <w:sz w:val="16"/>
                <w:szCs w:val="16"/>
                <w:lang w:eastAsia="ar-SA"/>
              </w:rPr>
            </w:pPr>
            <w:ins w:id="3395"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BE21AB">
            <w:pPr>
              <w:keepNext/>
              <w:keepLines/>
              <w:suppressAutoHyphens/>
              <w:snapToGrid w:val="0"/>
              <w:spacing w:before="60" w:after="60" w:line="240" w:lineRule="auto"/>
              <w:rPr>
                <w:ins w:id="3396" w:author="Gert Morlion" w:date="2024-08-26T14:10:00Z"/>
                <w:b/>
                <w:bCs/>
                <w:sz w:val="16"/>
                <w:szCs w:val="16"/>
                <w:lang w:eastAsia="ar-SA"/>
              </w:rPr>
            </w:pPr>
            <w:ins w:id="3397" w:author="Gert Morlion" w:date="2024-08-26T14:10:00Z">
              <w:r w:rsidRPr="002455BA">
                <w:rPr>
                  <w:b/>
                  <w:sz w:val="16"/>
                  <w:szCs w:val="16"/>
                  <w:lang w:eastAsia="ar-SA"/>
                </w:rPr>
                <w:t>Remarks</w:t>
              </w:r>
            </w:ins>
          </w:p>
        </w:tc>
      </w:tr>
      <w:tr w:rsidR="00F54CF5" w:rsidRPr="002455BA" w14:paraId="7F8ED39B" w14:textId="77777777" w:rsidTr="00BE21AB">
        <w:trPr>
          <w:cantSplit/>
          <w:ins w:id="3398" w:author="Gert Morlion" w:date="2024-08-26T14:10:00Z"/>
        </w:trPr>
        <w:tc>
          <w:tcPr>
            <w:tcW w:w="1134" w:type="dxa"/>
          </w:tcPr>
          <w:p w14:paraId="204D9D31" w14:textId="77777777" w:rsidR="00F54CF5" w:rsidRPr="002455BA" w:rsidRDefault="00F54CF5" w:rsidP="00BE21AB">
            <w:pPr>
              <w:keepNext/>
              <w:keepLines/>
              <w:suppressAutoHyphens/>
              <w:snapToGrid w:val="0"/>
              <w:spacing w:before="60" w:after="60" w:line="240" w:lineRule="auto"/>
              <w:rPr>
                <w:ins w:id="3399" w:author="Gert Morlion" w:date="2024-08-26T14:10:00Z"/>
                <w:b/>
                <w:bCs/>
                <w:sz w:val="16"/>
                <w:szCs w:val="16"/>
                <w:lang w:eastAsia="ar-SA"/>
              </w:rPr>
            </w:pPr>
            <w:ins w:id="3400"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BE21AB">
            <w:pPr>
              <w:keepNext/>
              <w:keepLines/>
              <w:suppressAutoHyphens/>
              <w:snapToGrid w:val="0"/>
              <w:spacing w:before="60" w:after="60" w:line="240" w:lineRule="auto"/>
              <w:rPr>
                <w:ins w:id="3401" w:author="Gert Morlion" w:date="2024-08-26T14:10:00Z"/>
                <w:b/>
                <w:bCs/>
                <w:sz w:val="16"/>
                <w:szCs w:val="16"/>
                <w:lang w:eastAsia="ar-SA"/>
              </w:rPr>
            </w:pPr>
            <w:ins w:id="3402"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BE21AB">
            <w:pPr>
              <w:keepNext/>
              <w:keepLines/>
              <w:suppressAutoHyphens/>
              <w:snapToGrid w:val="0"/>
              <w:spacing w:before="60" w:after="60" w:line="240" w:lineRule="auto"/>
              <w:rPr>
                <w:ins w:id="3403" w:author="Gert Morlion" w:date="2024-08-26T14:10:00Z"/>
                <w:b/>
                <w:bCs/>
                <w:sz w:val="16"/>
                <w:szCs w:val="16"/>
                <w:lang w:eastAsia="ar-SA"/>
              </w:rPr>
            </w:pPr>
            <w:ins w:id="3404"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BE21AB">
            <w:pPr>
              <w:keepNext/>
              <w:keepLines/>
              <w:suppressAutoHyphens/>
              <w:snapToGrid w:val="0"/>
              <w:spacing w:before="60" w:after="60" w:line="240" w:lineRule="auto"/>
              <w:jc w:val="center"/>
              <w:rPr>
                <w:ins w:id="3405" w:author="Gert Morlion" w:date="2024-08-26T14:10:00Z"/>
                <w:b/>
                <w:bCs/>
                <w:sz w:val="16"/>
                <w:szCs w:val="16"/>
                <w:lang w:eastAsia="ar-SA"/>
              </w:rPr>
            </w:pPr>
            <w:ins w:id="3406" w:author="Gert Morlion" w:date="2024-08-26T14:10:00Z">
              <w:r w:rsidRPr="002455BA">
                <w:rPr>
                  <w:sz w:val="16"/>
                  <w:szCs w:val="16"/>
                  <w:lang w:eastAsia="ar-SA"/>
                </w:rPr>
                <w:t>-</w:t>
              </w:r>
            </w:ins>
          </w:p>
        </w:tc>
        <w:tc>
          <w:tcPr>
            <w:tcW w:w="5670" w:type="dxa"/>
          </w:tcPr>
          <w:p w14:paraId="0EDAEBA5" w14:textId="77777777" w:rsidR="00F54CF5" w:rsidRPr="002455BA" w:rsidRDefault="00F54CF5" w:rsidP="00BE21AB">
            <w:pPr>
              <w:keepNext/>
              <w:keepLines/>
              <w:suppressAutoHyphens/>
              <w:snapToGrid w:val="0"/>
              <w:spacing w:before="60" w:after="60" w:line="240" w:lineRule="auto"/>
              <w:rPr>
                <w:ins w:id="3407" w:author="Gert Morlion" w:date="2024-08-26T14:10:00Z"/>
                <w:b/>
                <w:bCs/>
                <w:sz w:val="16"/>
                <w:szCs w:val="16"/>
                <w:lang w:eastAsia="ar-SA"/>
              </w:rPr>
            </w:pPr>
            <w:ins w:id="3408"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BE21AB">
        <w:trPr>
          <w:cantSplit/>
          <w:ins w:id="3409" w:author="Gert Morlion" w:date="2024-08-26T14:10:00Z"/>
        </w:trPr>
        <w:tc>
          <w:tcPr>
            <w:tcW w:w="1134" w:type="dxa"/>
          </w:tcPr>
          <w:p w14:paraId="2558EA21" w14:textId="77777777" w:rsidR="00F54CF5" w:rsidRPr="002455BA" w:rsidRDefault="00F54CF5" w:rsidP="00BE21AB">
            <w:pPr>
              <w:suppressAutoHyphens/>
              <w:snapToGrid w:val="0"/>
              <w:spacing w:before="60" w:after="60" w:line="240" w:lineRule="auto"/>
              <w:rPr>
                <w:ins w:id="3410" w:author="Gert Morlion" w:date="2024-08-26T14:10:00Z"/>
                <w:b/>
                <w:bCs/>
                <w:sz w:val="16"/>
                <w:szCs w:val="16"/>
                <w:lang w:eastAsia="ar-SA"/>
              </w:rPr>
            </w:pPr>
            <w:ins w:id="3411"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BE21AB">
            <w:pPr>
              <w:suppressAutoHyphens/>
              <w:snapToGrid w:val="0"/>
              <w:spacing w:before="60" w:after="60" w:line="240" w:lineRule="auto"/>
              <w:rPr>
                <w:ins w:id="3412" w:author="Gert Morlion" w:date="2024-08-26T14:10:00Z"/>
                <w:b/>
                <w:bCs/>
                <w:sz w:val="16"/>
                <w:szCs w:val="16"/>
                <w:lang w:eastAsia="ar-SA"/>
              </w:rPr>
            </w:pPr>
            <w:ins w:id="3413"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BE21AB">
            <w:pPr>
              <w:suppressAutoHyphens/>
              <w:snapToGrid w:val="0"/>
              <w:spacing w:before="60" w:after="60" w:line="240" w:lineRule="auto"/>
              <w:rPr>
                <w:ins w:id="3414" w:author="Gert Morlion" w:date="2024-08-26T14:10:00Z"/>
                <w:b/>
                <w:bCs/>
                <w:sz w:val="16"/>
                <w:szCs w:val="16"/>
                <w:lang w:eastAsia="ar-SA"/>
              </w:rPr>
            </w:pPr>
            <w:ins w:id="3415"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BE21AB">
            <w:pPr>
              <w:suppressAutoHyphens/>
              <w:snapToGrid w:val="0"/>
              <w:spacing w:before="60" w:after="60" w:line="240" w:lineRule="auto"/>
              <w:jc w:val="center"/>
              <w:rPr>
                <w:ins w:id="3416" w:author="Gert Morlion" w:date="2024-08-26T14:10:00Z"/>
                <w:b/>
                <w:bCs/>
                <w:sz w:val="16"/>
                <w:szCs w:val="16"/>
                <w:lang w:eastAsia="ar-SA"/>
              </w:rPr>
            </w:pPr>
            <w:ins w:id="3417" w:author="Gert Morlion" w:date="2024-08-26T14:10:00Z">
              <w:r>
                <w:rPr>
                  <w:b/>
                  <w:bCs/>
                  <w:sz w:val="16"/>
                  <w:szCs w:val="16"/>
                  <w:lang w:eastAsia="ar-SA"/>
                </w:rPr>
                <w:t>1</w:t>
              </w:r>
            </w:ins>
          </w:p>
        </w:tc>
        <w:tc>
          <w:tcPr>
            <w:tcW w:w="5670" w:type="dxa"/>
          </w:tcPr>
          <w:p w14:paraId="1B597F7D" w14:textId="77777777" w:rsidR="00F54CF5" w:rsidRPr="002455BA" w:rsidRDefault="00F54CF5" w:rsidP="00BE21AB">
            <w:pPr>
              <w:suppressAutoHyphens/>
              <w:snapToGrid w:val="0"/>
              <w:spacing w:before="60" w:after="60" w:line="240" w:lineRule="auto"/>
              <w:rPr>
                <w:ins w:id="3418"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19" w:author="Gert Morlion" w:date="2024-08-26T14:10:00Z"/>
        </w:rPr>
      </w:pPr>
    </w:p>
    <w:p w14:paraId="3214B110" w14:textId="55E3564F" w:rsidR="00453023" w:rsidRPr="00D22CCD" w:rsidDel="00F54CF5" w:rsidRDefault="007260E2">
      <w:pPr>
        <w:pStyle w:val="Kop4"/>
        <w:rPr>
          <w:del w:id="3420" w:author="Gert Morlion" w:date="2024-08-26T14:10:00Z" w16du:dateUtc="2024-08-26T12:10:00Z"/>
        </w:rPr>
      </w:pPr>
      <w:del w:id="3421" w:author="Gert Morlion" w:date="2024-08-26T14:10:00Z" w16du:dateUtc="2024-08-26T12:10:00Z">
        <w:r w:rsidRPr="00D22CCD" w:rsidDel="00F54CF5">
          <w:delText>S100_VerticalAndSoundingDatum</w:delText>
        </w:r>
      </w:del>
    </w:p>
    <w:tbl>
      <w:tblPr>
        <w:tblW w:w="140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3006"/>
        <w:gridCol w:w="3420"/>
        <w:gridCol w:w="804"/>
        <w:gridCol w:w="5694"/>
      </w:tblGrid>
      <w:tr w:rsidR="00B7180B" w:rsidRPr="00D22CCD" w:rsidDel="00F54CF5" w14:paraId="249F43E7" w14:textId="0AC1E71D" w:rsidTr="3CCBF2F9">
        <w:trPr>
          <w:cantSplit/>
          <w:tblHeader/>
          <w:del w:id="3422" w:author="Gert Morlion" w:date="2024-08-26T14:10:00Z"/>
        </w:trPr>
        <w:tc>
          <w:tcPr>
            <w:tcW w:w="1134" w:type="dxa"/>
            <w:tcMar>
              <w:top w:w="0" w:type="dxa"/>
              <w:bottom w:w="0" w:type="dxa"/>
            </w:tcMar>
            <w:vAlign w:val="center"/>
          </w:tcPr>
          <w:p w14:paraId="5ED98768" w14:textId="0D867230" w:rsidR="00B7180B" w:rsidRPr="00D22CCD" w:rsidDel="00F54CF5" w:rsidRDefault="00B7180B" w:rsidP="3CCBF2F9">
            <w:pPr>
              <w:suppressAutoHyphens/>
              <w:snapToGrid w:val="0"/>
              <w:spacing w:before="60" w:after="60" w:line="240" w:lineRule="auto"/>
              <w:rPr>
                <w:del w:id="3423" w:author="Gert Morlion" w:date="2024-08-26T14:10:00Z" w16du:dateUtc="2024-08-26T12:10:00Z"/>
                <w:b/>
                <w:bCs/>
                <w:sz w:val="16"/>
                <w:szCs w:val="16"/>
                <w:lang w:eastAsia="ar-SA"/>
              </w:rPr>
            </w:pPr>
            <w:del w:id="3424" w:author="Gert Morlion" w:date="2024-08-26T14:10:00Z" w16du:dateUtc="2024-08-26T12:10:00Z">
              <w:r w:rsidRPr="00D22CCD" w:rsidDel="00F54CF5">
                <w:rPr>
                  <w:b/>
                  <w:bCs/>
                  <w:sz w:val="16"/>
                  <w:szCs w:val="16"/>
                  <w:lang w:eastAsia="ar-SA"/>
                </w:rPr>
                <w:delText>Role Name</w:delText>
              </w:r>
            </w:del>
          </w:p>
        </w:tc>
        <w:tc>
          <w:tcPr>
            <w:tcW w:w="3006" w:type="dxa"/>
            <w:tcMar>
              <w:top w:w="0" w:type="dxa"/>
              <w:bottom w:w="0" w:type="dxa"/>
            </w:tcMar>
            <w:vAlign w:val="center"/>
          </w:tcPr>
          <w:p w14:paraId="5A2C7D64" w14:textId="53DE79F9" w:rsidR="00B7180B" w:rsidRPr="00D22CCD" w:rsidDel="00F54CF5" w:rsidRDefault="00B7180B" w:rsidP="3CCBF2F9">
            <w:pPr>
              <w:suppressAutoHyphens/>
              <w:snapToGrid w:val="0"/>
              <w:spacing w:before="60" w:after="60" w:line="240" w:lineRule="auto"/>
              <w:rPr>
                <w:del w:id="3425" w:author="Gert Morlion" w:date="2024-08-26T14:10:00Z" w16du:dateUtc="2024-08-26T12:10:00Z"/>
                <w:b/>
                <w:bCs/>
                <w:sz w:val="16"/>
                <w:szCs w:val="16"/>
                <w:lang w:eastAsia="ar-SA"/>
              </w:rPr>
            </w:pPr>
            <w:del w:id="3426" w:author="Gert Morlion" w:date="2024-08-26T14:10:00Z" w16du:dateUtc="2024-08-26T12:10:00Z">
              <w:r w:rsidRPr="00D22CCD" w:rsidDel="00F54CF5">
                <w:rPr>
                  <w:b/>
                  <w:bCs/>
                  <w:sz w:val="16"/>
                  <w:szCs w:val="16"/>
                  <w:lang w:eastAsia="ar-SA"/>
                </w:rPr>
                <w:delText>Name</w:delText>
              </w:r>
            </w:del>
          </w:p>
        </w:tc>
        <w:tc>
          <w:tcPr>
            <w:tcW w:w="3420" w:type="dxa"/>
            <w:tcMar>
              <w:top w:w="0" w:type="dxa"/>
              <w:bottom w:w="0" w:type="dxa"/>
            </w:tcMar>
            <w:vAlign w:val="center"/>
          </w:tcPr>
          <w:p w14:paraId="77D352A5" w14:textId="4EEB7424" w:rsidR="00B7180B" w:rsidRPr="00D22CCD" w:rsidDel="00F54CF5" w:rsidRDefault="00B7180B" w:rsidP="3CCBF2F9">
            <w:pPr>
              <w:suppressAutoHyphens/>
              <w:snapToGrid w:val="0"/>
              <w:spacing w:before="60" w:after="60" w:line="240" w:lineRule="auto"/>
              <w:rPr>
                <w:del w:id="3427" w:author="Gert Morlion" w:date="2024-08-26T14:10:00Z" w16du:dateUtc="2024-08-26T12:10:00Z"/>
                <w:b/>
                <w:bCs/>
                <w:sz w:val="16"/>
                <w:szCs w:val="16"/>
                <w:lang w:eastAsia="ar-SA"/>
              </w:rPr>
            </w:pPr>
            <w:del w:id="3428" w:author="Gert Morlion" w:date="2024-08-26T14:10:00Z" w16du:dateUtc="2024-08-26T12:10:00Z">
              <w:r w:rsidRPr="00D22CCD" w:rsidDel="00F54CF5">
                <w:rPr>
                  <w:b/>
                  <w:bCs/>
                  <w:sz w:val="16"/>
                  <w:szCs w:val="16"/>
                  <w:lang w:eastAsia="ar-SA"/>
                </w:rPr>
                <w:delText>Description</w:delText>
              </w:r>
            </w:del>
          </w:p>
        </w:tc>
        <w:tc>
          <w:tcPr>
            <w:tcW w:w="804" w:type="dxa"/>
          </w:tcPr>
          <w:p w14:paraId="011684AC" w14:textId="00B13E94" w:rsidR="00B7180B" w:rsidRPr="00D22CCD" w:rsidDel="00F54CF5" w:rsidRDefault="00B7180B" w:rsidP="3CCBF2F9">
            <w:pPr>
              <w:suppressAutoHyphens/>
              <w:snapToGrid w:val="0"/>
              <w:spacing w:before="60" w:after="60" w:line="240" w:lineRule="auto"/>
              <w:jc w:val="center"/>
              <w:rPr>
                <w:del w:id="3429" w:author="Gert Morlion" w:date="2024-08-26T14:10:00Z" w16du:dateUtc="2024-08-26T12:10:00Z"/>
                <w:b/>
                <w:bCs/>
                <w:sz w:val="16"/>
                <w:szCs w:val="16"/>
                <w:lang w:eastAsia="ar-SA"/>
              </w:rPr>
            </w:pPr>
            <w:del w:id="3430" w:author="Gert Morlion" w:date="2024-08-26T14:10:00Z" w16du:dateUtc="2024-08-26T12:10:00Z">
              <w:r w:rsidRPr="00D22CCD" w:rsidDel="00F54CF5">
                <w:rPr>
                  <w:b/>
                  <w:bCs/>
                  <w:sz w:val="16"/>
                  <w:szCs w:val="16"/>
                </w:rPr>
                <w:delText>Code</w:delText>
              </w:r>
            </w:del>
          </w:p>
        </w:tc>
        <w:tc>
          <w:tcPr>
            <w:tcW w:w="5694" w:type="dxa"/>
            <w:tcMar>
              <w:top w:w="0" w:type="dxa"/>
              <w:bottom w:w="0" w:type="dxa"/>
            </w:tcMar>
            <w:vAlign w:val="center"/>
          </w:tcPr>
          <w:p w14:paraId="57EC705B" w14:textId="4A571B5F" w:rsidR="00B7180B" w:rsidRPr="00D22CCD" w:rsidDel="00F54CF5" w:rsidRDefault="00B7180B" w:rsidP="3CCBF2F9">
            <w:pPr>
              <w:suppressAutoHyphens/>
              <w:snapToGrid w:val="0"/>
              <w:spacing w:before="60" w:after="60" w:line="240" w:lineRule="auto"/>
              <w:rPr>
                <w:del w:id="3431" w:author="Gert Morlion" w:date="2024-08-26T14:10:00Z" w16du:dateUtc="2024-08-26T12:10:00Z"/>
                <w:b/>
                <w:bCs/>
                <w:sz w:val="16"/>
                <w:szCs w:val="16"/>
                <w:lang w:eastAsia="ar-SA"/>
              </w:rPr>
            </w:pPr>
            <w:del w:id="3432" w:author="Gert Morlion" w:date="2024-08-26T14:10:00Z" w16du:dateUtc="2024-08-26T12:10:00Z">
              <w:r w:rsidRPr="00D22CCD" w:rsidDel="00F54CF5">
                <w:rPr>
                  <w:b/>
                  <w:bCs/>
                  <w:sz w:val="16"/>
                  <w:szCs w:val="16"/>
                  <w:lang w:eastAsia="ar-SA"/>
                </w:rPr>
                <w:delText>Remarks</w:delText>
              </w:r>
            </w:del>
          </w:p>
        </w:tc>
      </w:tr>
      <w:tr w:rsidR="00B7180B" w:rsidRPr="00D22CCD" w:rsidDel="00F54CF5" w14:paraId="0E57B6D0" w14:textId="17D4E4AB" w:rsidTr="3CCBF2F9">
        <w:trPr>
          <w:cantSplit/>
          <w:del w:id="3433" w:author="Gert Morlion" w:date="2024-08-26T14:10:00Z"/>
        </w:trPr>
        <w:tc>
          <w:tcPr>
            <w:tcW w:w="1134" w:type="dxa"/>
            <w:tcMar>
              <w:top w:w="0" w:type="dxa"/>
              <w:bottom w:w="0" w:type="dxa"/>
            </w:tcMar>
          </w:tcPr>
          <w:p w14:paraId="0CFCC8FE" w14:textId="6E033AE7" w:rsidR="00B7180B" w:rsidRPr="00D22CCD" w:rsidDel="00F54CF5" w:rsidRDefault="00B7180B" w:rsidP="00C739EB">
            <w:pPr>
              <w:suppressAutoHyphens/>
              <w:snapToGrid w:val="0"/>
              <w:spacing w:before="60" w:after="60" w:line="240" w:lineRule="auto"/>
              <w:rPr>
                <w:del w:id="3434" w:author="Gert Morlion" w:date="2024-08-26T14:10:00Z" w16du:dateUtc="2024-08-26T12:10:00Z"/>
                <w:sz w:val="16"/>
                <w:szCs w:val="16"/>
                <w:lang w:eastAsia="ar-SA"/>
              </w:rPr>
            </w:pPr>
            <w:del w:id="3435" w:author="Gert Morlion" w:date="2024-08-26T14:10:00Z" w16du:dateUtc="2024-08-26T12:10:00Z">
              <w:r w:rsidRPr="00D22CCD" w:rsidDel="00F54CF5">
                <w:rPr>
                  <w:sz w:val="16"/>
                  <w:szCs w:val="16"/>
                </w:rPr>
                <w:delText>Enumeration</w:delText>
              </w:r>
            </w:del>
          </w:p>
        </w:tc>
        <w:tc>
          <w:tcPr>
            <w:tcW w:w="3006" w:type="dxa"/>
            <w:tcMar>
              <w:top w:w="0" w:type="dxa"/>
              <w:bottom w:w="0" w:type="dxa"/>
            </w:tcMar>
          </w:tcPr>
          <w:p w14:paraId="58B7641B" w14:textId="1191B09A" w:rsidR="00B7180B" w:rsidRPr="00D22CCD" w:rsidDel="00F54CF5" w:rsidRDefault="00B7180B" w:rsidP="00C739EB">
            <w:pPr>
              <w:suppressAutoHyphens/>
              <w:snapToGrid w:val="0"/>
              <w:spacing w:before="60" w:after="60" w:line="240" w:lineRule="auto"/>
              <w:rPr>
                <w:del w:id="3436" w:author="Gert Morlion" w:date="2024-08-26T14:10:00Z" w16du:dateUtc="2024-08-26T12:10:00Z"/>
                <w:sz w:val="16"/>
                <w:szCs w:val="16"/>
                <w:lang w:eastAsia="ar-SA"/>
              </w:rPr>
            </w:pPr>
            <w:del w:id="3437" w:author="Gert Morlion" w:date="2024-08-26T14:10:00Z" w16du:dateUtc="2024-08-26T12:10:00Z">
              <w:r w:rsidRPr="00D22CCD" w:rsidDel="00F54CF5">
                <w:rPr>
                  <w:sz w:val="16"/>
                  <w:szCs w:val="16"/>
                </w:rPr>
                <w:delText>S100_VerticalAndSoundingDatum</w:delText>
              </w:r>
            </w:del>
          </w:p>
        </w:tc>
        <w:tc>
          <w:tcPr>
            <w:tcW w:w="3420" w:type="dxa"/>
            <w:tcMar>
              <w:top w:w="0" w:type="dxa"/>
              <w:bottom w:w="0" w:type="dxa"/>
            </w:tcMar>
          </w:tcPr>
          <w:p w14:paraId="0E88439E" w14:textId="700526E5" w:rsidR="00B7180B" w:rsidRPr="00D22CCD" w:rsidDel="00F54CF5" w:rsidRDefault="00B7180B" w:rsidP="00C739EB">
            <w:pPr>
              <w:suppressAutoHyphens/>
              <w:snapToGrid w:val="0"/>
              <w:spacing w:before="60" w:after="60" w:line="240" w:lineRule="auto"/>
              <w:jc w:val="left"/>
              <w:rPr>
                <w:del w:id="3438" w:author="Gert Morlion" w:date="2024-08-26T14:10:00Z" w16du:dateUtc="2024-08-26T12:10:00Z"/>
                <w:sz w:val="16"/>
                <w:szCs w:val="16"/>
                <w:lang w:eastAsia="ar-SA"/>
              </w:rPr>
            </w:pPr>
            <w:del w:id="3439" w:author="Gert Morlion" w:date="2024-08-26T14:10:00Z" w16du:dateUtc="2024-08-26T12:10:00Z">
              <w:r w:rsidRPr="00D22CCD" w:rsidDel="00F54CF5">
                <w:rPr>
                  <w:sz w:val="16"/>
                  <w:szCs w:val="16"/>
                </w:rPr>
                <w:delText>Allowable vertical and sounding datums</w:delText>
              </w:r>
            </w:del>
          </w:p>
        </w:tc>
        <w:tc>
          <w:tcPr>
            <w:tcW w:w="804" w:type="dxa"/>
          </w:tcPr>
          <w:p w14:paraId="1C96B5C7" w14:textId="1D1A8F7A" w:rsidR="00B7180B" w:rsidRPr="00D22CCD" w:rsidDel="00F54CF5" w:rsidRDefault="00B7180B" w:rsidP="00C739EB">
            <w:pPr>
              <w:suppressAutoHyphens/>
              <w:snapToGrid w:val="0"/>
              <w:spacing w:before="60" w:after="60" w:line="240" w:lineRule="auto"/>
              <w:jc w:val="center"/>
              <w:rPr>
                <w:del w:id="3440" w:author="Gert Morlion" w:date="2024-08-26T14:10:00Z" w16du:dateUtc="2024-08-26T12:10:00Z"/>
                <w:sz w:val="16"/>
                <w:szCs w:val="16"/>
              </w:rPr>
            </w:pPr>
            <w:del w:id="3441" w:author="Gert Morlion" w:date="2024-08-26T14:10:00Z" w16du:dateUtc="2024-08-26T12:10:00Z">
              <w:r w:rsidRPr="00D22CCD" w:rsidDel="00F54CF5">
                <w:rPr>
                  <w:sz w:val="16"/>
                  <w:szCs w:val="16"/>
                </w:rPr>
                <w:delText>-</w:delText>
              </w:r>
            </w:del>
          </w:p>
        </w:tc>
        <w:tc>
          <w:tcPr>
            <w:tcW w:w="5694" w:type="dxa"/>
            <w:tcMar>
              <w:top w:w="0" w:type="dxa"/>
              <w:bottom w:w="0" w:type="dxa"/>
            </w:tcMar>
          </w:tcPr>
          <w:p w14:paraId="5CC861AB" w14:textId="379CDCF1" w:rsidR="00B7180B" w:rsidRPr="00D22CCD" w:rsidDel="00F54CF5" w:rsidRDefault="00B7180B" w:rsidP="00C739EB">
            <w:pPr>
              <w:suppressAutoHyphens/>
              <w:snapToGrid w:val="0"/>
              <w:spacing w:before="60" w:after="60" w:line="240" w:lineRule="auto"/>
              <w:rPr>
                <w:del w:id="3442" w:author="Gert Morlion" w:date="2024-08-26T14:10:00Z" w16du:dateUtc="2024-08-26T12:10:00Z"/>
                <w:sz w:val="16"/>
                <w:szCs w:val="16"/>
                <w:lang w:eastAsia="ar-SA"/>
              </w:rPr>
            </w:pPr>
            <w:del w:id="3443" w:author="Gert Morlion" w:date="2024-08-26T14:10:00Z" w16du:dateUtc="2024-08-26T12:10:00Z">
              <w:r w:rsidRPr="00D22CCD" w:rsidDel="00F54CF5">
                <w:rPr>
                  <w:sz w:val="16"/>
                  <w:szCs w:val="16"/>
                </w:rPr>
                <w:delText>-</w:delText>
              </w:r>
            </w:del>
          </w:p>
        </w:tc>
      </w:tr>
      <w:tr w:rsidR="00B7180B" w:rsidRPr="00D22CCD" w:rsidDel="00F54CF5" w14:paraId="76B325E7" w14:textId="3EDBCDD9" w:rsidTr="3CCBF2F9">
        <w:trPr>
          <w:cantSplit/>
          <w:del w:id="3444" w:author="Gert Morlion" w:date="2024-08-26T14:10:00Z"/>
        </w:trPr>
        <w:tc>
          <w:tcPr>
            <w:tcW w:w="1134" w:type="dxa"/>
            <w:tcMar>
              <w:top w:w="0" w:type="dxa"/>
              <w:bottom w:w="0" w:type="dxa"/>
            </w:tcMar>
          </w:tcPr>
          <w:p w14:paraId="560D0D4C" w14:textId="2624F288" w:rsidR="00B7180B" w:rsidRPr="00D22CCD" w:rsidDel="00F54CF5" w:rsidRDefault="00B7180B" w:rsidP="00C739EB">
            <w:pPr>
              <w:suppressAutoHyphens/>
              <w:snapToGrid w:val="0"/>
              <w:spacing w:before="60" w:after="60" w:line="240" w:lineRule="auto"/>
              <w:rPr>
                <w:del w:id="3445" w:author="Gert Morlion" w:date="2024-08-26T14:10:00Z" w16du:dateUtc="2024-08-26T12:10:00Z"/>
                <w:sz w:val="16"/>
                <w:szCs w:val="16"/>
                <w:lang w:eastAsia="ar-SA"/>
              </w:rPr>
            </w:pPr>
            <w:del w:id="344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DC3FE3E" w14:textId="2BCD7C9D" w:rsidR="00B7180B" w:rsidRPr="00D22CCD" w:rsidDel="00F54CF5" w:rsidRDefault="00B7180B" w:rsidP="00C739EB">
            <w:pPr>
              <w:suppressAutoHyphens/>
              <w:snapToGrid w:val="0"/>
              <w:spacing w:before="60" w:after="60" w:line="240" w:lineRule="auto"/>
              <w:rPr>
                <w:del w:id="3447" w:author="Gert Morlion" w:date="2024-08-26T14:10:00Z" w16du:dateUtc="2024-08-26T12:10:00Z"/>
                <w:sz w:val="16"/>
                <w:szCs w:val="16"/>
                <w:lang w:eastAsia="ar-SA"/>
              </w:rPr>
            </w:pPr>
            <w:del w:id="3448" w:author="Gert Morlion" w:date="2024-08-26T14:10:00Z" w16du:dateUtc="2024-08-26T12:10:00Z">
              <w:r w:rsidRPr="00D22CCD" w:rsidDel="00F54CF5">
                <w:rPr>
                  <w:rFonts w:cs="Arial"/>
                  <w:sz w:val="16"/>
                  <w:szCs w:val="16"/>
                  <w:lang w:val="en-US" w:eastAsia="en-US"/>
                </w:rPr>
                <w:delText>meanLowWaterSprings</w:delText>
              </w:r>
            </w:del>
          </w:p>
        </w:tc>
        <w:tc>
          <w:tcPr>
            <w:tcW w:w="3420" w:type="dxa"/>
            <w:tcMar>
              <w:top w:w="0" w:type="dxa"/>
              <w:bottom w:w="0" w:type="dxa"/>
            </w:tcMar>
          </w:tcPr>
          <w:p w14:paraId="72FD5DFF" w14:textId="053259FF" w:rsidR="00B7180B" w:rsidRPr="00D22CCD" w:rsidDel="00F54CF5" w:rsidRDefault="00B7180B" w:rsidP="00C739EB">
            <w:pPr>
              <w:suppressAutoHyphens/>
              <w:snapToGrid w:val="0"/>
              <w:spacing w:before="60" w:after="60" w:line="240" w:lineRule="auto"/>
              <w:jc w:val="left"/>
              <w:rPr>
                <w:del w:id="3449" w:author="Gert Morlion" w:date="2024-08-26T14:10:00Z" w16du:dateUtc="2024-08-26T12:10:00Z"/>
                <w:sz w:val="16"/>
                <w:szCs w:val="16"/>
                <w:lang w:val="fr-MC" w:eastAsia="ar-SA"/>
              </w:rPr>
            </w:pPr>
          </w:p>
        </w:tc>
        <w:tc>
          <w:tcPr>
            <w:tcW w:w="804" w:type="dxa"/>
          </w:tcPr>
          <w:p w14:paraId="7D0BF8CB" w14:textId="329D2C4E" w:rsidR="00B7180B" w:rsidRPr="00D22CCD" w:rsidDel="00F54CF5" w:rsidRDefault="00B7180B" w:rsidP="00C739EB">
            <w:pPr>
              <w:suppressAutoHyphens/>
              <w:snapToGrid w:val="0"/>
              <w:spacing w:before="60" w:after="60" w:line="240" w:lineRule="auto"/>
              <w:jc w:val="center"/>
              <w:rPr>
                <w:del w:id="3450" w:author="Gert Morlion" w:date="2024-08-26T14:10:00Z" w16du:dateUtc="2024-08-26T12:10:00Z"/>
                <w:sz w:val="16"/>
                <w:szCs w:val="16"/>
              </w:rPr>
            </w:pPr>
            <w:del w:id="3451" w:author="Gert Morlion" w:date="2024-08-26T14:10:00Z" w16du:dateUtc="2024-08-26T12:10:00Z">
              <w:r w:rsidRPr="00D22CCD" w:rsidDel="00F54CF5">
                <w:rPr>
                  <w:sz w:val="16"/>
                  <w:szCs w:val="16"/>
                </w:rPr>
                <w:delText>1</w:delText>
              </w:r>
            </w:del>
          </w:p>
        </w:tc>
        <w:tc>
          <w:tcPr>
            <w:tcW w:w="5694" w:type="dxa"/>
            <w:tcMar>
              <w:top w:w="0" w:type="dxa"/>
              <w:bottom w:w="0" w:type="dxa"/>
            </w:tcMar>
          </w:tcPr>
          <w:p w14:paraId="4F547902" w14:textId="2DFC3075" w:rsidR="00B7180B" w:rsidRPr="00D22CCD" w:rsidDel="00F54CF5" w:rsidRDefault="00B7180B" w:rsidP="00C739EB">
            <w:pPr>
              <w:suppressAutoHyphens/>
              <w:snapToGrid w:val="0"/>
              <w:spacing w:before="60" w:after="60" w:line="240" w:lineRule="auto"/>
              <w:rPr>
                <w:del w:id="3452" w:author="Gert Morlion" w:date="2024-08-26T14:10:00Z" w16du:dateUtc="2024-08-26T12:10:00Z"/>
                <w:sz w:val="16"/>
                <w:szCs w:val="16"/>
                <w:lang w:eastAsia="ar-SA"/>
              </w:rPr>
            </w:pPr>
            <w:del w:id="3453" w:author="Gert Morlion" w:date="2024-08-26T14:10:00Z" w16du:dateUtc="2024-08-26T12:10:00Z">
              <w:r w:rsidRPr="00D22CCD" w:rsidDel="00F54CF5">
                <w:rPr>
                  <w:sz w:val="16"/>
                  <w:szCs w:val="16"/>
                </w:rPr>
                <w:delText>(MLWS)</w:delText>
              </w:r>
            </w:del>
          </w:p>
        </w:tc>
      </w:tr>
      <w:tr w:rsidR="00B7180B" w:rsidRPr="00D22CCD" w:rsidDel="00F54CF5" w14:paraId="013B1EBA" w14:textId="609C5D1E" w:rsidTr="3CCBF2F9">
        <w:trPr>
          <w:cantSplit/>
          <w:del w:id="3454" w:author="Gert Morlion" w:date="2024-08-26T14:10:00Z"/>
        </w:trPr>
        <w:tc>
          <w:tcPr>
            <w:tcW w:w="1134" w:type="dxa"/>
            <w:tcMar>
              <w:top w:w="0" w:type="dxa"/>
              <w:bottom w:w="0" w:type="dxa"/>
            </w:tcMar>
          </w:tcPr>
          <w:p w14:paraId="51C20980" w14:textId="49DEDA87" w:rsidR="00B7180B" w:rsidRPr="00D22CCD" w:rsidDel="00F54CF5" w:rsidRDefault="00B7180B" w:rsidP="00C739EB">
            <w:pPr>
              <w:suppressAutoHyphens/>
              <w:snapToGrid w:val="0"/>
              <w:spacing w:before="60" w:after="60" w:line="240" w:lineRule="auto"/>
              <w:rPr>
                <w:del w:id="3455" w:author="Gert Morlion" w:date="2024-08-26T14:10:00Z" w16du:dateUtc="2024-08-26T12:10:00Z"/>
                <w:sz w:val="16"/>
                <w:szCs w:val="16"/>
              </w:rPr>
            </w:pPr>
            <w:del w:id="345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BF353A3" w14:textId="0CB9F668" w:rsidR="00B7180B" w:rsidRPr="00D22CCD" w:rsidDel="00F54CF5" w:rsidRDefault="00B7180B" w:rsidP="00C739EB">
            <w:pPr>
              <w:suppressAutoHyphens/>
              <w:snapToGrid w:val="0"/>
              <w:spacing w:before="60" w:after="60" w:line="240" w:lineRule="auto"/>
              <w:rPr>
                <w:del w:id="3457" w:author="Gert Morlion" w:date="2024-08-26T14:10:00Z" w16du:dateUtc="2024-08-26T12:10:00Z"/>
                <w:rFonts w:cs="Arial"/>
                <w:sz w:val="16"/>
                <w:szCs w:val="16"/>
                <w:lang w:val="en-US" w:eastAsia="en-US"/>
              </w:rPr>
            </w:pPr>
            <w:del w:id="3458" w:author="Gert Morlion" w:date="2024-08-26T14:10:00Z" w16du:dateUtc="2024-08-26T12:10:00Z">
              <w:r w:rsidRPr="00D22CCD" w:rsidDel="00F54CF5">
                <w:rPr>
                  <w:rFonts w:cs="Arial"/>
                  <w:sz w:val="16"/>
                  <w:szCs w:val="16"/>
                  <w:lang w:val="en-US" w:eastAsia="en-US"/>
                </w:rPr>
                <w:delText>meanLowerLowWaterSprings</w:delText>
              </w:r>
            </w:del>
          </w:p>
        </w:tc>
        <w:tc>
          <w:tcPr>
            <w:tcW w:w="3420" w:type="dxa"/>
            <w:tcMar>
              <w:top w:w="0" w:type="dxa"/>
              <w:bottom w:w="0" w:type="dxa"/>
            </w:tcMar>
          </w:tcPr>
          <w:p w14:paraId="60DC496A" w14:textId="552EA216" w:rsidR="00B7180B" w:rsidRPr="00D22CCD" w:rsidDel="00F54CF5" w:rsidRDefault="00B7180B" w:rsidP="00C739EB">
            <w:pPr>
              <w:suppressAutoHyphens/>
              <w:snapToGrid w:val="0"/>
              <w:spacing w:before="60" w:after="60" w:line="240" w:lineRule="auto"/>
              <w:jc w:val="left"/>
              <w:rPr>
                <w:del w:id="3459" w:author="Gert Morlion" w:date="2024-08-26T14:10:00Z" w16du:dateUtc="2024-08-26T12:10:00Z"/>
                <w:sz w:val="16"/>
                <w:szCs w:val="16"/>
                <w:lang w:eastAsia="ar-SA"/>
              </w:rPr>
            </w:pPr>
          </w:p>
        </w:tc>
        <w:tc>
          <w:tcPr>
            <w:tcW w:w="804" w:type="dxa"/>
          </w:tcPr>
          <w:p w14:paraId="7DF93FFF" w14:textId="04350F3E" w:rsidR="00B7180B" w:rsidRPr="00D22CCD" w:rsidDel="00F54CF5" w:rsidRDefault="00B7180B" w:rsidP="00C739EB">
            <w:pPr>
              <w:suppressAutoHyphens/>
              <w:snapToGrid w:val="0"/>
              <w:spacing w:before="60" w:after="60" w:line="240" w:lineRule="auto"/>
              <w:jc w:val="center"/>
              <w:rPr>
                <w:del w:id="3460" w:author="Gert Morlion" w:date="2024-08-26T14:10:00Z" w16du:dateUtc="2024-08-26T12:10:00Z"/>
                <w:sz w:val="16"/>
                <w:szCs w:val="16"/>
              </w:rPr>
            </w:pPr>
            <w:del w:id="3461" w:author="Gert Morlion" w:date="2024-08-26T14:10:00Z" w16du:dateUtc="2024-08-26T12:10:00Z">
              <w:r w:rsidRPr="00D22CCD" w:rsidDel="00F54CF5">
                <w:rPr>
                  <w:sz w:val="16"/>
                  <w:szCs w:val="16"/>
                </w:rPr>
                <w:delText>2</w:delText>
              </w:r>
            </w:del>
          </w:p>
        </w:tc>
        <w:tc>
          <w:tcPr>
            <w:tcW w:w="5694" w:type="dxa"/>
            <w:tcMar>
              <w:top w:w="0" w:type="dxa"/>
              <w:bottom w:w="0" w:type="dxa"/>
            </w:tcMar>
          </w:tcPr>
          <w:p w14:paraId="5E190755" w14:textId="029671E7" w:rsidR="00B7180B" w:rsidRPr="00D22CCD" w:rsidDel="00F54CF5" w:rsidRDefault="00B7180B" w:rsidP="00C739EB">
            <w:pPr>
              <w:suppressAutoHyphens/>
              <w:snapToGrid w:val="0"/>
              <w:spacing w:before="60" w:after="60" w:line="240" w:lineRule="auto"/>
              <w:rPr>
                <w:del w:id="3462" w:author="Gert Morlion" w:date="2024-08-26T14:10:00Z" w16du:dateUtc="2024-08-26T12:10:00Z"/>
                <w:sz w:val="16"/>
                <w:szCs w:val="16"/>
              </w:rPr>
            </w:pPr>
          </w:p>
        </w:tc>
      </w:tr>
      <w:tr w:rsidR="00B7180B" w:rsidRPr="00D22CCD" w:rsidDel="00F54CF5" w14:paraId="263E05D3" w14:textId="22E35FE0" w:rsidTr="3CCBF2F9">
        <w:trPr>
          <w:cantSplit/>
          <w:del w:id="3463" w:author="Gert Morlion" w:date="2024-08-26T14:10:00Z"/>
        </w:trPr>
        <w:tc>
          <w:tcPr>
            <w:tcW w:w="1134" w:type="dxa"/>
            <w:tcMar>
              <w:top w:w="0" w:type="dxa"/>
              <w:bottom w:w="0" w:type="dxa"/>
            </w:tcMar>
          </w:tcPr>
          <w:p w14:paraId="541666B0" w14:textId="35F94A0A" w:rsidR="00B7180B" w:rsidRPr="00D22CCD" w:rsidDel="00F54CF5" w:rsidRDefault="00B7180B" w:rsidP="00C739EB">
            <w:pPr>
              <w:suppressAutoHyphens/>
              <w:snapToGrid w:val="0"/>
              <w:spacing w:before="60" w:after="60" w:line="240" w:lineRule="auto"/>
              <w:rPr>
                <w:del w:id="3464" w:author="Gert Morlion" w:date="2024-08-26T14:10:00Z" w16du:dateUtc="2024-08-26T12:10:00Z"/>
                <w:sz w:val="16"/>
                <w:szCs w:val="16"/>
                <w:lang w:eastAsia="ar-SA"/>
              </w:rPr>
            </w:pPr>
            <w:del w:id="346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A6E52B7" w14:textId="2EDAB151" w:rsidR="00B7180B" w:rsidRPr="00D22CCD" w:rsidDel="00F54CF5" w:rsidRDefault="00B7180B" w:rsidP="00C739EB">
            <w:pPr>
              <w:suppressAutoHyphens/>
              <w:snapToGrid w:val="0"/>
              <w:spacing w:before="60" w:after="60" w:line="240" w:lineRule="auto"/>
              <w:rPr>
                <w:del w:id="3466" w:author="Gert Morlion" w:date="2024-08-26T14:10:00Z" w16du:dateUtc="2024-08-26T12:10:00Z"/>
                <w:sz w:val="16"/>
                <w:szCs w:val="16"/>
                <w:lang w:eastAsia="ar-SA"/>
              </w:rPr>
            </w:pPr>
            <w:del w:id="3467" w:author="Gert Morlion" w:date="2024-08-26T14:10:00Z" w16du:dateUtc="2024-08-26T12:10:00Z">
              <w:r w:rsidRPr="00D22CCD" w:rsidDel="00F54CF5">
                <w:rPr>
                  <w:rFonts w:cs="Arial"/>
                  <w:sz w:val="16"/>
                  <w:szCs w:val="16"/>
                  <w:lang w:val="en-US" w:eastAsia="en-US"/>
                </w:rPr>
                <w:delText>meanSeaLevel</w:delText>
              </w:r>
            </w:del>
          </w:p>
        </w:tc>
        <w:tc>
          <w:tcPr>
            <w:tcW w:w="3420" w:type="dxa"/>
            <w:tcMar>
              <w:top w:w="0" w:type="dxa"/>
              <w:bottom w:w="0" w:type="dxa"/>
            </w:tcMar>
          </w:tcPr>
          <w:p w14:paraId="7568278B" w14:textId="16D1415A" w:rsidR="00B7180B" w:rsidRPr="00D22CCD" w:rsidDel="00F54CF5" w:rsidRDefault="00B7180B" w:rsidP="00C739EB">
            <w:pPr>
              <w:suppressAutoHyphens/>
              <w:snapToGrid w:val="0"/>
              <w:spacing w:before="60" w:after="60" w:line="240" w:lineRule="auto"/>
              <w:jc w:val="left"/>
              <w:rPr>
                <w:del w:id="3468" w:author="Gert Morlion" w:date="2024-08-26T14:10:00Z" w16du:dateUtc="2024-08-26T12:10:00Z"/>
                <w:sz w:val="16"/>
                <w:szCs w:val="16"/>
                <w:lang w:eastAsia="ar-SA"/>
              </w:rPr>
            </w:pPr>
          </w:p>
        </w:tc>
        <w:tc>
          <w:tcPr>
            <w:tcW w:w="804" w:type="dxa"/>
          </w:tcPr>
          <w:p w14:paraId="37C20372" w14:textId="3DFCD747" w:rsidR="00B7180B" w:rsidRPr="00D22CCD" w:rsidDel="00F54CF5" w:rsidRDefault="00B7180B" w:rsidP="00C739EB">
            <w:pPr>
              <w:suppressAutoHyphens/>
              <w:snapToGrid w:val="0"/>
              <w:spacing w:before="60" w:after="60" w:line="240" w:lineRule="auto"/>
              <w:jc w:val="center"/>
              <w:rPr>
                <w:del w:id="3469" w:author="Gert Morlion" w:date="2024-08-26T14:10:00Z" w16du:dateUtc="2024-08-26T12:10:00Z"/>
                <w:sz w:val="16"/>
                <w:szCs w:val="16"/>
              </w:rPr>
            </w:pPr>
            <w:del w:id="3470" w:author="Gert Morlion" w:date="2024-08-26T14:10:00Z" w16du:dateUtc="2024-08-26T12:10:00Z">
              <w:r w:rsidRPr="00D22CCD" w:rsidDel="00F54CF5">
                <w:rPr>
                  <w:sz w:val="16"/>
                  <w:szCs w:val="16"/>
                </w:rPr>
                <w:delText>3</w:delText>
              </w:r>
            </w:del>
          </w:p>
        </w:tc>
        <w:tc>
          <w:tcPr>
            <w:tcW w:w="5694" w:type="dxa"/>
            <w:tcMar>
              <w:top w:w="0" w:type="dxa"/>
              <w:bottom w:w="0" w:type="dxa"/>
            </w:tcMar>
          </w:tcPr>
          <w:p w14:paraId="290B014F" w14:textId="2BD4EF0C" w:rsidR="00B7180B" w:rsidRPr="00D22CCD" w:rsidDel="00F54CF5" w:rsidRDefault="00B7180B" w:rsidP="00C739EB">
            <w:pPr>
              <w:suppressAutoHyphens/>
              <w:snapToGrid w:val="0"/>
              <w:spacing w:before="60" w:after="60" w:line="240" w:lineRule="auto"/>
              <w:rPr>
                <w:del w:id="3471" w:author="Gert Morlion" w:date="2024-08-26T14:10:00Z" w16du:dateUtc="2024-08-26T12:10:00Z"/>
                <w:sz w:val="16"/>
                <w:szCs w:val="16"/>
                <w:lang w:eastAsia="ar-SA"/>
              </w:rPr>
            </w:pPr>
            <w:del w:id="3472" w:author="Gert Morlion" w:date="2024-08-26T14:10:00Z" w16du:dateUtc="2024-08-26T12:10:00Z">
              <w:r w:rsidRPr="00D22CCD" w:rsidDel="00F54CF5">
                <w:rPr>
                  <w:sz w:val="16"/>
                  <w:szCs w:val="16"/>
                </w:rPr>
                <w:delText>(MSL)</w:delText>
              </w:r>
            </w:del>
          </w:p>
        </w:tc>
      </w:tr>
      <w:tr w:rsidR="00B7180B" w:rsidRPr="00D22CCD" w:rsidDel="00F54CF5" w14:paraId="4E3B2AD0" w14:textId="6476C197" w:rsidTr="3CCBF2F9">
        <w:trPr>
          <w:cantSplit/>
          <w:del w:id="3473" w:author="Gert Morlion" w:date="2024-08-26T14:10:00Z"/>
        </w:trPr>
        <w:tc>
          <w:tcPr>
            <w:tcW w:w="1134" w:type="dxa"/>
            <w:tcMar>
              <w:top w:w="0" w:type="dxa"/>
              <w:bottom w:w="0" w:type="dxa"/>
            </w:tcMar>
          </w:tcPr>
          <w:p w14:paraId="34722620" w14:textId="7DFE8DDF" w:rsidR="00B7180B" w:rsidRPr="00D22CCD" w:rsidDel="00F54CF5" w:rsidRDefault="00B7180B" w:rsidP="00C739EB">
            <w:pPr>
              <w:suppressAutoHyphens/>
              <w:snapToGrid w:val="0"/>
              <w:spacing w:before="60" w:after="60" w:line="240" w:lineRule="auto"/>
              <w:rPr>
                <w:del w:id="3474" w:author="Gert Morlion" w:date="2024-08-26T14:10:00Z" w16du:dateUtc="2024-08-26T12:10:00Z"/>
                <w:sz w:val="16"/>
                <w:szCs w:val="16"/>
              </w:rPr>
            </w:pPr>
            <w:del w:id="347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A2D757D" w14:textId="69516BC3" w:rsidR="00B7180B" w:rsidRPr="00D22CCD" w:rsidDel="00F54CF5" w:rsidRDefault="00B7180B" w:rsidP="00C739EB">
            <w:pPr>
              <w:suppressAutoHyphens/>
              <w:snapToGrid w:val="0"/>
              <w:spacing w:before="60" w:after="60" w:line="240" w:lineRule="auto"/>
              <w:rPr>
                <w:del w:id="3476" w:author="Gert Morlion" w:date="2024-08-26T14:10:00Z" w16du:dateUtc="2024-08-26T12:10:00Z"/>
                <w:rFonts w:cs="Arial"/>
                <w:sz w:val="16"/>
                <w:szCs w:val="16"/>
                <w:lang w:val="en-US" w:eastAsia="en-US"/>
              </w:rPr>
            </w:pPr>
            <w:del w:id="3477" w:author="Gert Morlion" w:date="2024-08-26T14:10:00Z" w16du:dateUtc="2024-08-26T12:10:00Z">
              <w:r w:rsidRPr="00D22CCD" w:rsidDel="00F54CF5">
                <w:rPr>
                  <w:rFonts w:cs="Arial"/>
                  <w:sz w:val="16"/>
                  <w:szCs w:val="16"/>
                  <w:lang w:val="en-US" w:eastAsia="en-US"/>
                </w:rPr>
                <w:delText>lowestLowWater</w:delText>
              </w:r>
            </w:del>
          </w:p>
        </w:tc>
        <w:tc>
          <w:tcPr>
            <w:tcW w:w="3420" w:type="dxa"/>
            <w:tcMar>
              <w:top w:w="0" w:type="dxa"/>
              <w:bottom w:w="0" w:type="dxa"/>
            </w:tcMar>
          </w:tcPr>
          <w:p w14:paraId="5D010A69" w14:textId="73A00695" w:rsidR="00B7180B" w:rsidRPr="00D22CCD" w:rsidDel="00F54CF5" w:rsidRDefault="00B7180B" w:rsidP="00C739EB">
            <w:pPr>
              <w:suppressAutoHyphens/>
              <w:snapToGrid w:val="0"/>
              <w:spacing w:before="60" w:after="60" w:line="240" w:lineRule="auto"/>
              <w:jc w:val="left"/>
              <w:rPr>
                <w:del w:id="3478" w:author="Gert Morlion" w:date="2024-08-26T14:10:00Z" w16du:dateUtc="2024-08-26T12:10:00Z"/>
                <w:sz w:val="16"/>
                <w:szCs w:val="16"/>
                <w:lang w:eastAsia="ar-SA"/>
              </w:rPr>
            </w:pPr>
          </w:p>
        </w:tc>
        <w:tc>
          <w:tcPr>
            <w:tcW w:w="804" w:type="dxa"/>
          </w:tcPr>
          <w:p w14:paraId="0BF93B5C" w14:textId="19662C10" w:rsidR="00B7180B" w:rsidRPr="00D22CCD" w:rsidDel="00F54CF5" w:rsidRDefault="00B7180B" w:rsidP="00C739EB">
            <w:pPr>
              <w:suppressAutoHyphens/>
              <w:snapToGrid w:val="0"/>
              <w:spacing w:before="60" w:after="60" w:line="240" w:lineRule="auto"/>
              <w:jc w:val="center"/>
              <w:rPr>
                <w:del w:id="3479" w:author="Gert Morlion" w:date="2024-08-26T14:10:00Z" w16du:dateUtc="2024-08-26T12:10:00Z"/>
                <w:sz w:val="16"/>
                <w:szCs w:val="16"/>
              </w:rPr>
            </w:pPr>
            <w:del w:id="3480" w:author="Gert Morlion" w:date="2024-08-26T14:10:00Z" w16du:dateUtc="2024-08-26T12:10:00Z">
              <w:r w:rsidRPr="00D22CCD" w:rsidDel="00F54CF5">
                <w:rPr>
                  <w:sz w:val="16"/>
                  <w:szCs w:val="16"/>
                </w:rPr>
                <w:delText>4</w:delText>
              </w:r>
            </w:del>
          </w:p>
        </w:tc>
        <w:tc>
          <w:tcPr>
            <w:tcW w:w="5694" w:type="dxa"/>
            <w:tcMar>
              <w:top w:w="0" w:type="dxa"/>
              <w:bottom w:w="0" w:type="dxa"/>
            </w:tcMar>
          </w:tcPr>
          <w:p w14:paraId="7366EA65" w14:textId="7FB52C70" w:rsidR="00B7180B" w:rsidRPr="00D22CCD" w:rsidDel="00F54CF5" w:rsidRDefault="00B7180B" w:rsidP="00C739EB">
            <w:pPr>
              <w:suppressAutoHyphens/>
              <w:snapToGrid w:val="0"/>
              <w:spacing w:before="60" w:after="60" w:line="240" w:lineRule="auto"/>
              <w:rPr>
                <w:del w:id="3481" w:author="Gert Morlion" w:date="2024-08-26T14:10:00Z" w16du:dateUtc="2024-08-26T12:10:00Z"/>
                <w:sz w:val="16"/>
                <w:szCs w:val="16"/>
              </w:rPr>
            </w:pPr>
          </w:p>
        </w:tc>
      </w:tr>
      <w:tr w:rsidR="00B7180B" w:rsidRPr="00D22CCD" w:rsidDel="00F54CF5" w14:paraId="7F06EE83" w14:textId="18A6F8A3" w:rsidTr="3CCBF2F9">
        <w:trPr>
          <w:cantSplit/>
          <w:del w:id="3482" w:author="Gert Morlion" w:date="2024-08-26T14:10:00Z"/>
        </w:trPr>
        <w:tc>
          <w:tcPr>
            <w:tcW w:w="1134" w:type="dxa"/>
            <w:tcMar>
              <w:top w:w="0" w:type="dxa"/>
              <w:bottom w:w="0" w:type="dxa"/>
            </w:tcMar>
          </w:tcPr>
          <w:p w14:paraId="4EE64CCC" w14:textId="4C762492" w:rsidR="00B7180B" w:rsidRPr="00D22CCD" w:rsidDel="00F54CF5" w:rsidRDefault="00B7180B" w:rsidP="00C739EB">
            <w:pPr>
              <w:suppressAutoHyphens/>
              <w:snapToGrid w:val="0"/>
              <w:spacing w:before="60" w:after="60" w:line="240" w:lineRule="auto"/>
              <w:rPr>
                <w:del w:id="3483" w:author="Gert Morlion" w:date="2024-08-26T14:10:00Z" w16du:dateUtc="2024-08-26T12:10:00Z"/>
                <w:sz w:val="16"/>
                <w:szCs w:val="16"/>
              </w:rPr>
            </w:pPr>
            <w:del w:id="348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41D02C7" w14:textId="3CAA14CE" w:rsidR="00B7180B" w:rsidRPr="00D22CCD" w:rsidDel="00F54CF5" w:rsidRDefault="00B7180B" w:rsidP="00C739EB">
            <w:pPr>
              <w:suppressAutoHyphens/>
              <w:snapToGrid w:val="0"/>
              <w:spacing w:before="60" w:after="60" w:line="240" w:lineRule="auto"/>
              <w:rPr>
                <w:del w:id="3485" w:author="Gert Morlion" w:date="2024-08-26T14:10:00Z" w16du:dateUtc="2024-08-26T12:10:00Z"/>
                <w:rFonts w:cs="Arial"/>
                <w:sz w:val="16"/>
                <w:szCs w:val="16"/>
                <w:lang w:val="en-US" w:eastAsia="en-US"/>
              </w:rPr>
            </w:pPr>
            <w:del w:id="3486" w:author="Gert Morlion" w:date="2024-08-26T14:10:00Z" w16du:dateUtc="2024-08-26T12:10:00Z">
              <w:r w:rsidRPr="00D22CCD" w:rsidDel="00F54CF5">
                <w:rPr>
                  <w:rFonts w:cs="Arial"/>
                  <w:sz w:val="16"/>
                  <w:szCs w:val="16"/>
                  <w:lang w:val="en-US" w:eastAsia="en-US"/>
                </w:rPr>
                <w:delText>meanLowWater</w:delText>
              </w:r>
            </w:del>
          </w:p>
        </w:tc>
        <w:tc>
          <w:tcPr>
            <w:tcW w:w="3420" w:type="dxa"/>
            <w:tcMar>
              <w:top w:w="0" w:type="dxa"/>
              <w:bottom w:w="0" w:type="dxa"/>
            </w:tcMar>
          </w:tcPr>
          <w:p w14:paraId="18006FE0" w14:textId="63ED0391" w:rsidR="00B7180B" w:rsidRPr="00D22CCD" w:rsidDel="00F54CF5" w:rsidRDefault="00B7180B" w:rsidP="00C739EB">
            <w:pPr>
              <w:suppressAutoHyphens/>
              <w:snapToGrid w:val="0"/>
              <w:spacing w:before="60" w:after="60" w:line="240" w:lineRule="auto"/>
              <w:jc w:val="left"/>
              <w:rPr>
                <w:del w:id="3487" w:author="Gert Morlion" w:date="2024-08-26T14:10:00Z" w16du:dateUtc="2024-08-26T12:10:00Z"/>
                <w:sz w:val="16"/>
                <w:szCs w:val="16"/>
                <w:lang w:eastAsia="ar-SA"/>
              </w:rPr>
            </w:pPr>
          </w:p>
        </w:tc>
        <w:tc>
          <w:tcPr>
            <w:tcW w:w="804" w:type="dxa"/>
          </w:tcPr>
          <w:p w14:paraId="63D0A749" w14:textId="48D3B7A6" w:rsidR="00B7180B" w:rsidRPr="00D22CCD" w:rsidDel="00F54CF5" w:rsidRDefault="00B7180B" w:rsidP="00C739EB">
            <w:pPr>
              <w:suppressAutoHyphens/>
              <w:snapToGrid w:val="0"/>
              <w:spacing w:before="60" w:after="60" w:line="240" w:lineRule="auto"/>
              <w:jc w:val="center"/>
              <w:rPr>
                <w:del w:id="3488" w:author="Gert Morlion" w:date="2024-08-26T14:10:00Z" w16du:dateUtc="2024-08-26T12:10:00Z"/>
                <w:sz w:val="16"/>
                <w:szCs w:val="16"/>
              </w:rPr>
            </w:pPr>
            <w:del w:id="3489" w:author="Gert Morlion" w:date="2024-08-26T14:10:00Z" w16du:dateUtc="2024-08-26T12:10:00Z">
              <w:r w:rsidRPr="00D22CCD" w:rsidDel="00F54CF5">
                <w:rPr>
                  <w:sz w:val="16"/>
                  <w:szCs w:val="16"/>
                </w:rPr>
                <w:delText>5</w:delText>
              </w:r>
            </w:del>
          </w:p>
        </w:tc>
        <w:tc>
          <w:tcPr>
            <w:tcW w:w="5694" w:type="dxa"/>
            <w:tcMar>
              <w:top w:w="0" w:type="dxa"/>
              <w:bottom w:w="0" w:type="dxa"/>
            </w:tcMar>
          </w:tcPr>
          <w:p w14:paraId="56AE7D3A" w14:textId="146598E3" w:rsidR="00B7180B" w:rsidRPr="00D22CCD" w:rsidDel="00F54CF5" w:rsidRDefault="00B7180B" w:rsidP="00C739EB">
            <w:pPr>
              <w:suppressAutoHyphens/>
              <w:snapToGrid w:val="0"/>
              <w:spacing w:before="60" w:after="60" w:line="240" w:lineRule="auto"/>
              <w:rPr>
                <w:del w:id="3490" w:author="Gert Morlion" w:date="2024-08-26T14:10:00Z" w16du:dateUtc="2024-08-26T12:10:00Z"/>
                <w:sz w:val="16"/>
                <w:szCs w:val="16"/>
              </w:rPr>
            </w:pPr>
            <w:del w:id="3491" w:author="Gert Morlion" w:date="2024-08-26T14:10:00Z" w16du:dateUtc="2024-08-26T12:10:00Z">
              <w:r w:rsidRPr="00D22CCD" w:rsidDel="00F54CF5">
                <w:rPr>
                  <w:sz w:val="16"/>
                  <w:szCs w:val="16"/>
                </w:rPr>
                <w:delText>(MLW)</w:delText>
              </w:r>
            </w:del>
          </w:p>
        </w:tc>
      </w:tr>
      <w:tr w:rsidR="00B7180B" w:rsidRPr="00D22CCD" w:rsidDel="00F54CF5" w14:paraId="0D26CD9F" w14:textId="0964DCFC" w:rsidTr="3CCBF2F9">
        <w:trPr>
          <w:cantSplit/>
          <w:del w:id="3492" w:author="Gert Morlion" w:date="2024-08-26T14:10:00Z"/>
        </w:trPr>
        <w:tc>
          <w:tcPr>
            <w:tcW w:w="1134" w:type="dxa"/>
            <w:tcMar>
              <w:top w:w="0" w:type="dxa"/>
              <w:bottom w:w="0" w:type="dxa"/>
            </w:tcMar>
          </w:tcPr>
          <w:p w14:paraId="47F90CA1" w14:textId="21C2D96A" w:rsidR="00B7180B" w:rsidRPr="00D22CCD" w:rsidDel="00F54CF5" w:rsidRDefault="00B7180B" w:rsidP="00C739EB">
            <w:pPr>
              <w:suppressAutoHyphens/>
              <w:snapToGrid w:val="0"/>
              <w:spacing w:before="60" w:after="60" w:line="240" w:lineRule="auto"/>
              <w:rPr>
                <w:del w:id="3493" w:author="Gert Morlion" w:date="2024-08-26T14:10:00Z" w16du:dateUtc="2024-08-26T12:10:00Z"/>
                <w:sz w:val="16"/>
                <w:szCs w:val="16"/>
              </w:rPr>
            </w:pPr>
            <w:del w:id="349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8664BD7" w14:textId="7AA9C041" w:rsidR="00B7180B" w:rsidRPr="00D22CCD" w:rsidDel="00F54CF5" w:rsidRDefault="00B7180B" w:rsidP="00C739EB">
            <w:pPr>
              <w:suppressAutoHyphens/>
              <w:snapToGrid w:val="0"/>
              <w:spacing w:before="60" w:after="60" w:line="240" w:lineRule="auto"/>
              <w:rPr>
                <w:del w:id="3495" w:author="Gert Morlion" w:date="2024-08-26T14:10:00Z" w16du:dateUtc="2024-08-26T12:10:00Z"/>
                <w:rFonts w:cs="Arial"/>
                <w:sz w:val="16"/>
                <w:szCs w:val="16"/>
                <w:lang w:val="en-US" w:eastAsia="en-US"/>
              </w:rPr>
            </w:pPr>
            <w:del w:id="3496" w:author="Gert Morlion" w:date="2024-08-26T14:10:00Z" w16du:dateUtc="2024-08-26T12:10:00Z">
              <w:r w:rsidRPr="00D22CCD" w:rsidDel="00F54CF5">
                <w:rPr>
                  <w:rFonts w:cs="Arial"/>
                  <w:sz w:val="16"/>
                  <w:szCs w:val="16"/>
                  <w:lang w:val="en-US" w:eastAsia="en-US"/>
                </w:rPr>
                <w:delText>lowestLowWaterSprings</w:delText>
              </w:r>
            </w:del>
          </w:p>
        </w:tc>
        <w:tc>
          <w:tcPr>
            <w:tcW w:w="3420" w:type="dxa"/>
            <w:tcMar>
              <w:top w:w="0" w:type="dxa"/>
              <w:bottom w:w="0" w:type="dxa"/>
            </w:tcMar>
          </w:tcPr>
          <w:p w14:paraId="4778384B" w14:textId="5D416443" w:rsidR="00B7180B" w:rsidRPr="00D22CCD" w:rsidDel="00F54CF5" w:rsidRDefault="00B7180B" w:rsidP="00C739EB">
            <w:pPr>
              <w:suppressAutoHyphens/>
              <w:snapToGrid w:val="0"/>
              <w:spacing w:before="60" w:after="60" w:line="240" w:lineRule="auto"/>
              <w:jc w:val="left"/>
              <w:rPr>
                <w:del w:id="3497" w:author="Gert Morlion" w:date="2024-08-26T14:10:00Z" w16du:dateUtc="2024-08-26T12:10:00Z"/>
                <w:sz w:val="16"/>
                <w:szCs w:val="16"/>
                <w:lang w:eastAsia="ar-SA"/>
              </w:rPr>
            </w:pPr>
          </w:p>
        </w:tc>
        <w:tc>
          <w:tcPr>
            <w:tcW w:w="804" w:type="dxa"/>
          </w:tcPr>
          <w:p w14:paraId="6A147022" w14:textId="784D55FE" w:rsidR="00B7180B" w:rsidRPr="00D22CCD" w:rsidDel="00F54CF5" w:rsidRDefault="00B7180B" w:rsidP="00C739EB">
            <w:pPr>
              <w:suppressAutoHyphens/>
              <w:snapToGrid w:val="0"/>
              <w:spacing w:before="60" w:after="60" w:line="240" w:lineRule="auto"/>
              <w:jc w:val="center"/>
              <w:rPr>
                <w:del w:id="3498" w:author="Gert Morlion" w:date="2024-08-26T14:10:00Z" w16du:dateUtc="2024-08-26T12:10:00Z"/>
                <w:sz w:val="16"/>
                <w:szCs w:val="16"/>
              </w:rPr>
            </w:pPr>
            <w:del w:id="3499" w:author="Gert Morlion" w:date="2024-08-26T14:10:00Z" w16du:dateUtc="2024-08-26T12:10:00Z">
              <w:r w:rsidRPr="00D22CCD" w:rsidDel="00F54CF5">
                <w:rPr>
                  <w:sz w:val="16"/>
                  <w:szCs w:val="16"/>
                </w:rPr>
                <w:delText>6</w:delText>
              </w:r>
            </w:del>
          </w:p>
        </w:tc>
        <w:tc>
          <w:tcPr>
            <w:tcW w:w="5694" w:type="dxa"/>
            <w:tcMar>
              <w:top w:w="0" w:type="dxa"/>
              <w:bottom w:w="0" w:type="dxa"/>
            </w:tcMar>
          </w:tcPr>
          <w:p w14:paraId="2D1EAEDB" w14:textId="49E8F752" w:rsidR="00B7180B" w:rsidRPr="00D22CCD" w:rsidDel="00F54CF5" w:rsidRDefault="00B7180B" w:rsidP="00C739EB">
            <w:pPr>
              <w:suppressAutoHyphens/>
              <w:snapToGrid w:val="0"/>
              <w:spacing w:before="60" w:after="60" w:line="240" w:lineRule="auto"/>
              <w:rPr>
                <w:del w:id="3500" w:author="Gert Morlion" w:date="2024-08-26T14:10:00Z" w16du:dateUtc="2024-08-26T12:10:00Z"/>
                <w:sz w:val="16"/>
                <w:szCs w:val="16"/>
              </w:rPr>
            </w:pPr>
          </w:p>
        </w:tc>
      </w:tr>
      <w:tr w:rsidR="00B7180B" w:rsidRPr="00D22CCD" w:rsidDel="00F54CF5" w14:paraId="0059C26F" w14:textId="39D111F7" w:rsidTr="3CCBF2F9">
        <w:trPr>
          <w:cantSplit/>
          <w:del w:id="3501" w:author="Gert Morlion" w:date="2024-08-26T14:10:00Z"/>
        </w:trPr>
        <w:tc>
          <w:tcPr>
            <w:tcW w:w="1134" w:type="dxa"/>
            <w:tcMar>
              <w:top w:w="0" w:type="dxa"/>
              <w:bottom w:w="0" w:type="dxa"/>
            </w:tcMar>
          </w:tcPr>
          <w:p w14:paraId="24AAF9DF" w14:textId="73761CB0" w:rsidR="00B7180B" w:rsidRPr="00D22CCD" w:rsidDel="00F54CF5" w:rsidRDefault="00B7180B" w:rsidP="00C739EB">
            <w:pPr>
              <w:suppressAutoHyphens/>
              <w:snapToGrid w:val="0"/>
              <w:spacing w:before="60" w:after="60" w:line="240" w:lineRule="auto"/>
              <w:rPr>
                <w:del w:id="3502" w:author="Gert Morlion" w:date="2024-08-26T14:10:00Z" w16du:dateUtc="2024-08-26T12:10:00Z"/>
                <w:sz w:val="16"/>
                <w:szCs w:val="16"/>
              </w:rPr>
            </w:pPr>
            <w:del w:id="350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E40A0D3" w14:textId="0C1134F8" w:rsidR="00B7180B" w:rsidRPr="00D22CCD" w:rsidDel="00F54CF5" w:rsidRDefault="00B7180B" w:rsidP="00C739EB">
            <w:pPr>
              <w:suppressAutoHyphens/>
              <w:snapToGrid w:val="0"/>
              <w:spacing w:before="60" w:after="60" w:line="240" w:lineRule="auto"/>
              <w:rPr>
                <w:del w:id="3504" w:author="Gert Morlion" w:date="2024-08-26T14:10:00Z" w16du:dateUtc="2024-08-26T12:10:00Z"/>
                <w:rFonts w:cs="Arial"/>
                <w:sz w:val="16"/>
                <w:szCs w:val="16"/>
                <w:lang w:val="en-US" w:eastAsia="en-US"/>
              </w:rPr>
            </w:pPr>
            <w:del w:id="3505" w:author="Gert Morlion" w:date="2024-08-26T14:10:00Z" w16du:dateUtc="2024-08-26T12:10:00Z">
              <w:r w:rsidRPr="00D22CCD" w:rsidDel="00F54CF5">
                <w:rPr>
                  <w:rFonts w:cs="Arial"/>
                  <w:sz w:val="16"/>
                  <w:szCs w:val="16"/>
                  <w:lang w:val="en-US" w:eastAsia="en-US"/>
                </w:rPr>
                <w:delText>approximateMeanLowWaterSprings</w:delText>
              </w:r>
            </w:del>
          </w:p>
        </w:tc>
        <w:tc>
          <w:tcPr>
            <w:tcW w:w="3420" w:type="dxa"/>
            <w:tcMar>
              <w:top w:w="0" w:type="dxa"/>
              <w:bottom w:w="0" w:type="dxa"/>
            </w:tcMar>
          </w:tcPr>
          <w:p w14:paraId="20669D10" w14:textId="0B29D5E1" w:rsidR="00B7180B" w:rsidRPr="00D22CCD" w:rsidDel="00F54CF5" w:rsidRDefault="00B7180B" w:rsidP="00C739EB">
            <w:pPr>
              <w:suppressAutoHyphens/>
              <w:snapToGrid w:val="0"/>
              <w:spacing w:before="60" w:after="60" w:line="240" w:lineRule="auto"/>
              <w:jc w:val="left"/>
              <w:rPr>
                <w:del w:id="3506" w:author="Gert Morlion" w:date="2024-08-26T14:10:00Z" w16du:dateUtc="2024-08-26T12:10:00Z"/>
                <w:sz w:val="16"/>
                <w:szCs w:val="16"/>
                <w:lang w:eastAsia="ar-SA"/>
              </w:rPr>
            </w:pPr>
          </w:p>
        </w:tc>
        <w:tc>
          <w:tcPr>
            <w:tcW w:w="804" w:type="dxa"/>
          </w:tcPr>
          <w:p w14:paraId="1BA4438F" w14:textId="6FFE6AE0" w:rsidR="00B7180B" w:rsidRPr="00D22CCD" w:rsidDel="00F54CF5" w:rsidRDefault="00B7180B" w:rsidP="00C739EB">
            <w:pPr>
              <w:suppressAutoHyphens/>
              <w:snapToGrid w:val="0"/>
              <w:spacing w:before="60" w:after="60" w:line="240" w:lineRule="auto"/>
              <w:jc w:val="center"/>
              <w:rPr>
                <w:del w:id="3507" w:author="Gert Morlion" w:date="2024-08-26T14:10:00Z" w16du:dateUtc="2024-08-26T12:10:00Z"/>
                <w:sz w:val="16"/>
                <w:szCs w:val="16"/>
              </w:rPr>
            </w:pPr>
            <w:del w:id="3508" w:author="Gert Morlion" w:date="2024-08-26T14:10:00Z" w16du:dateUtc="2024-08-26T12:10:00Z">
              <w:r w:rsidRPr="00D22CCD" w:rsidDel="00F54CF5">
                <w:rPr>
                  <w:sz w:val="16"/>
                  <w:szCs w:val="16"/>
                </w:rPr>
                <w:delText>7</w:delText>
              </w:r>
            </w:del>
          </w:p>
        </w:tc>
        <w:tc>
          <w:tcPr>
            <w:tcW w:w="5694" w:type="dxa"/>
            <w:tcMar>
              <w:top w:w="0" w:type="dxa"/>
              <w:bottom w:w="0" w:type="dxa"/>
            </w:tcMar>
          </w:tcPr>
          <w:p w14:paraId="07C08923" w14:textId="0E56FA68" w:rsidR="00B7180B" w:rsidRPr="00D22CCD" w:rsidDel="00F54CF5" w:rsidRDefault="00B7180B" w:rsidP="00C739EB">
            <w:pPr>
              <w:suppressAutoHyphens/>
              <w:snapToGrid w:val="0"/>
              <w:spacing w:before="60" w:after="60" w:line="240" w:lineRule="auto"/>
              <w:rPr>
                <w:del w:id="3509" w:author="Gert Morlion" w:date="2024-08-26T14:10:00Z" w16du:dateUtc="2024-08-26T12:10:00Z"/>
                <w:sz w:val="16"/>
                <w:szCs w:val="16"/>
              </w:rPr>
            </w:pPr>
          </w:p>
        </w:tc>
      </w:tr>
      <w:tr w:rsidR="00B7180B" w:rsidRPr="00D22CCD" w:rsidDel="00F54CF5" w14:paraId="48751E32" w14:textId="08DF6970" w:rsidTr="3CCBF2F9">
        <w:trPr>
          <w:cantSplit/>
          <w:del w:id="3510" w:author="Gert Morlion" w:date="2024-08-26T14:10:00Z"/>
        </w:trPr>
        <w:tc>
          <w:tcPr>
            <w:tcW w:w="1134" w:type="dxa"/>
            <w:tcMar>
              <w:top w:w="0" w:type="dxa"/>
              <w:bottom w:w="0" w:type="dxa"/>
            </w:tcMar>
          </w:tcPr>
          <w:p w14:paraId="0E84D114" w14:textId="52456340" w:rsidR="00B7180B" w:rsidRPr="00D22CCD" w:rsidDel="00F54CF5" w:rsidRDefault="00B7180B" w:rsidP="00C739EB">
            <w:pPr>
              <w:suppressAutoHyphens/>
              <w:snapToGrid w:val="0"/>
              <w:spacing w:before="60" w:after="60" w:line="240" w:lineRule="auto"/>
              <w:rPr>
                <w:del w:id="3511" w:author="Gert Morlion" w:date="2024-08-26T14:10:00Z" w16du:dateUtc="2024-08-26T12:10:00Z"/>
                <w:sz w:val="16"/>
                <w:szCs w:val="16"/>
              </w:rPr>
            </w:pPr>
            <w:del w:id="3512" w:author="Gert Morlion" w:date="2024-08-26T14:10:00Z" w16du:dateUtc="2024-08-26T12:10:00Z">
              <w:r w:rsidRPr="00D22CCD" w:rsidDel="00F54CF5">
                <w:rPr>
                  <w:sz w:val="16"/>
                  <w:szCs w:val="16"/>
                </w:rPr>
                <w:lastRenderedPageBreak/>
                <w:delText>Value</w:delText>
              </w:r>
            </w:del>
          </w:p>
        </w:tc>
        <w:tc>
          <w:tcPr>
            <w:tcW w:w="3006" w:type="dxa"/>
            <w:tcMar>
              <w:top w:w="0" w:type="dxa"/>
              <w:bottom w:w="0" w:type="dxa"/>
            </w:tcMar>
          </w:tcPr>
          <w:p w14:paraId="18559AF3" w14:textId="795ACBD2" w:rsidR="00B7180B" w:rsidRPr="00D22CCD" w:rsidDel="00F54CF5" w:rsidRDefault="00B7180B" w:rsidP="00C739EB">
            <w:pPr>
              <w:suppressAutoHyphens/>
              <w:snapToGrid w:val="0"/>
              <w:spacing w:before="60" w:after="60" w:line="240" w:lineRule="auto"/>
              <w:rPr>
                <w:del w:id="3513" w:author="Gert Morlion" w:date="2024-08-26T14:10:00Z" w16du:dateUtc="2024-08-26T12:10:00Z"/>
                <w:rFonts w:cs="Arial"/>
                <w:sz w:val="16"/>
                <w:szCs w:val="16"/>
                <w:lang w:val="en-US" w:eastAsia="en-US"/>
              </w:rPr>
            </w:pPr>
            <w:del w:id="3514" w:author="Gert Morlion" w:date="2024-08-26T14:10:00Z" w16du:dateUtc="2024-08-26T12:10:00Z">
              <w:r w:rsidRPr="00D22CCD" w:rsidDel="00F54CF5">
                <w:rPr>
                  <w:rFonts w:cs="Arial"/>
                  <w:sz w:val="16"/>
                  <w:szCs w:val="16"/>
                  <w:lang w:val="en-US" w:eastAsia="en-US"/>
                </w:rPr>
                <w:delText>indianSpringLowWater</w:delText>
              </w:r>
            </w:del>
          </w:p>
        </w:tc>
        <w:tc>
          <w:tcPr>
            <w:tcW w:w="3420" w:type="dxa"/>
            <w:tcMar>
              <w:top w:w="0" w:type="dxa"/>
              <w:bottom w:w="0" w:type="dxa"/>
            </w:tcMar>
          </w:tcPr>
          <w:p w14:paraId="27262457" w14:textId="2B4A40B6" w:rsidR="00B7180B" w:rsidRPr="00D22CCD" w:rsidDel="00F54CF5" w:rsidRDefault="00B7180B" w:rsidP="00C739EB">
            <w:pPr>
              <w:suppressAutoHyphens/>
              <w:snapToGrid w:val="0"/>
              <w:spacing w:before="60" w:after="60" w:line="240" w:lineRule="auto"/>
              <w:jc w:val="left"/>
              <w:rPr>
                <w:del w:id="3515" w:author="Gert Morlion" w:date="2024-08-26T14:10:00Z" w16du:dateUtc="2024-08-26T12:10:00Z"/>
                <w:sz w:val="16"/>
                <w:szCs w:val="16"/>
                <w:lang w:eastAsia="ar-SA"/>
              </w:rPr>
            </w:pPr>
          </w:p>
        </w:tc>
        <w:tc>
          <w:tcPr>
            <w:tcW w:w="804" w:type="dxa"/>
          </w:tcPr>
          <w:p w14:paraId="7D4CF540" w14:textId="76EEC518" w:rsidR="00B7180B" w:rsidRPr="00D22CCD" w:rsidDel="00F54CF5" w:rsidRDefault="00B7180B" w:rsidP="00C739EB">
            <w:pPr>
              <w:suppressAutoHyphens/>
              <w:snapToGrid w:val="0"/>
              <w:spacing w:before="60" w:after="60" w:line="240" w:lineRule="auto"/>
              <w:jc w:val="center"/>
              <w:rPr>
                <w:del w:id="3516" w:author="Gert Morlion" w:date="2024-08-26T14:10:00Z" w16du:dateUtc="2024-08-26T12:10:00Z"/>
                <w:sz w:val="16"/>
                <w:szCs w:val="16"/>
              </w:rPr>
            </w:pPr>
            <w:del w:id="3517" w:author="Gert Morlion" w:date="2024-08-26T14:10:00Z" w16du:dateUtc="2024-08-26T12:10:00Z">
              <w:r w:rsidRPr="00D22CCD" w:rsidDel="00F54CF5">
                <w:rPr>
                  <w:sz w:val="16"/>
                  <w:szCs w:val="16"/>
                </w:rPr>
                <w:delText>8</w:delText>
              </w:r>
            </w:del>
          </w:p>
        </w:tc>
        <w:tc>
          <w:tcPr>
            <w:tcW w:w="5694" w:type="dxa"/>
            <w:tcMar>
              <w:top w:w="0" w:type="dxa"/>
              <w:bottom w:w="0" w:type="dxa"/>
            </w:tcMar>
          </w:tcPr>
          <w:p w14:paraId="0C698DE4" w14:textId="410C1DC8" w:rsidR="00B7180B" w:rsidRPr="00D22CCD" w:rsidDel="00F54CF5" w:rsidRDefault="00B7180B" w:rsidP="00C739EB">
            <w:pPr>
              <w:suppressAutoHyphens/>
              <w:snapToGrid w:val="0"/>
              <w:spacing w:before="60" w:after="60" w:line="240" w:lineRule="auto"/>
              <w:rPr>
                <w:del w:id="3518" w:author="Gert Morlion" w:date="2024-08-26T14:10:00Z" w16du:dateUtc="2024-08-26T12:10:00Z"/>
                <w:sz w:val="16"/>
                <w:szCs w:val="16"/>
              </w:rPr>
            </w:pPr>
          </w:p>
        </w:tc>
      </w:tr>
      <w:tr w:rsidR="00B7180B" w:rsidRPr="00D22CCD" w:rsidDel="00F54CF5" w14:paraId="612CBD12" w14:textId="7EFDBA44" w:rsidTr="3CCBF2F9">
        <w:trPr>
          <w:cantSplit/>
          <w:del w:id="3519" w:author="Gert Morlion" w:date="2024-08-26T14:10:00Z"/>
        </w:trPr>
        <w:tc>
          <w:tcPr>
            <w:tcW w:w="1134" w:type="dxa"/>
            <w:tcMar>
              <w:top w:w="0" w:type="dxa"/>
              <w:bottom w:w="0" w:type="dxa"/>
            </w:tcMar>
          </w:tcPr>
          <w:p w14:paraId="5014511C" w14:textId="11AA1641" w:rsidR="00B7180B" w:rsidRPr="00D22CCD" w:rsidDel="00F54CF5" w:rsidRDefault="00B7180B" w:rsidP="00C739EB">
            <w:pPr>
              <w:suppressAutoHyphens/>
              <w:snapToGrid w:val="0"/>
              <w:spacing w:before="60" w:after="60" w:line="240" w:lineRule="auto"/>
              <w:rPr>
                <w:del w:id="3520" w:author="Gert Morlion" w:date="2024-08-26T14:10:00Z" w16du:dateUtc="2024-08-26T12:10:00Z"/>
                <w:sz w:val="16"/>
                <w:szCs w:val="16"/>
              </w:rPr>
            </w:pPr>
            <w:del w:id="3521"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6787D0F" w14:textId="24BD74E3" w:rsidR="00B7180B" w:rsidRPr="00D22CCD" w:rsidDel="00F54CF5" w:rsidRDefault="00B7180B" w:rsidP="00C739EB">
            <w:pPr>
              <w:suppressAutoHyphens/>
              <w:snapToGrid w:val="0"/>
              <w:spacing w:before="60" w:after="60" w:line="240" w:lineRule="auto"/>
              <w:rPr>
                <w:del w:id="3522" w:author="Gert Morlion" w:date="2024-08-26T14:10:00Z" w16du:dateUtc="2024-08-26T12:10:00Z"/>
                <w:rFonts w:cs="Arial"/>
                <w:sz w:val="16"/>
                <w:szCs w:val="16"/>
                <w:lang w:val="en-US" w:eastAsia="en-US"/>
              </w:rPr>
            </w:pPr>
            <w:del w:id="3523" w:author="Gert Morlion" w:date="2024-08-26T14:10:00Z" w16du:dateUtc="2024-08-26T12:10:00Z">
              <w:r w:rsidRPr="00D22CCD" w:rsidDel="00F54CF5">
                <w:rPr>
                  <w:rFonts w:cs="Arial"/>
                  <w:sz w:val="16"/>
                  <w:szCs w:val="16"/>
                  <w:lang w:val="en-US" w:eastAsia="en-US"/>
                </w:rPr>
                <w:delText>lowWaterSprings</w:delText>
              </w:r>
            </w:del>
          </w:p>
        </w:tc>
        <w:tc>
          <w:tcPr>
            <w:tcW w:w="3420" w:type="dxa"/>
            <w:tcMar>
              <w:top w:w="0" w:type="dxa"/>
              <w:bottom w:w="0" w:type="dxa"/>
            </w:tcMar>
          </w:tcPr>
          <w:p w14:paraId="476272C7" w14:textId="1339F412" w:rsidR="00B7180B" w:rsidRPr="00D22CCD" w:rsidDel="00F54CF5" w:rsidRDefault="00B7180B" w:rsidP="00C739EB">
            <w:pPr>
              <w:suppressAutoHyphens/>
              <w:snapToGrid w:val="0"/>
              <w:spacing w:before="60" w:after="60" w:line="240" w:lineRule="auto"/>
              <w:jc w:val="left"/>
              <w:rPr>
                <w:del w:id="3524" w:author="Gert Morlion" w:date="2024-08-26T14:10:00Z" w16du:dateUtc="2024-08-26T12:10:00Z"/>
                <w:sz w:val="16"/>
                <w:szCs w:val="16"/>
                <w:lang w:eastAsia="ar-SA"/>
              </w:rPr>
            </w:pPr>
          </w:p>
        </w:tc>
        <w:tc>
          <w:tcPr>
            <w:tcW w:w="804" w:type="dxa"/>
          </w:tcPr>
          <w:p w14:paraId="26DA1D54" w14:textId="28035AE4" w:rsidR="00B7180B" w:rsidRPr="00D22CCD" w:rsidDel="00F54CF5" w:rsidRDefault="00B7180B" w:rsidP="00C739EB">
            <w:pPr>
              <w:suppressAutoHyphens/>
              <w:snapToGrid w:val="0"/>
              <w:spacing w:before="60" w:after="60" w:line="240" w:lineRule="auto"/>
              <w:jc w:val="center"/>
              <w:rPr>
                <w:del w:id="3525" w:author="Gert Morlion" w:date="2024-08-26T14:10:00Z" w16du:dateUtc="2024-08-26T12:10:00Z"/>
                <w:sz w:val="16"/>
                <w:szCs w:val="16"/>
              </w:rPr>
            </w:pPr>
            <w:del w:id="3526" w:author="Gert Morlion" w:date="2024-08-26T14:10:00Z" w16du:dateUtc="2024-08-26T12:10:00Z">
              <w:r w:rsidRPr="00D22CCD" w:rsidDel="00F54CF5">
                <w:rPr>
                  <w:sz w:val="16"/>
                  <w:szCs w:val="16"/>
                </w:rPr>
                <w:delText>9</w:delText>
              </w:r>
            </w:del>
          </w:p>
        </w:tc>
        <w:tc>
          <w:tcPr>
            <w:tcW w:w="5694" w:type="dxa"/>
            <w:tcMar>
              <w:top w:w="0" w:type="dxa"/>
              <w:bottom w:w="0" w:type="dxa"/>
            </w:tcMar>
          </w:tcPr>
          <w:p w14:paraId="18A3DB9C" w14:textId="23C2B09A" w:rsidR="00B7180B" w:rsidRPr="00D22CCD" w:rsidDel="00F54CF5" w:rsidRDefault="00B7180B" w:rsidP="00C739EB">
            <w:pPr>
              <w:suppressAutoHyphens/>
              <w:snapToGrid w:val="0"/>
              <w:spacing w:before="60" w:after="60" w:line="240" w:lineRule="auto"/>
              <w:rPr>
                <w:del w:id="3527" w:author="Gert Morlion" w:date="2024-08-26T14:10:00Z" w16du:dateUtc="2024-08-26T12:10:00Z"/>
                <w:sz w:val="16"/>
                <w:szCs w:val="16"/>
              </w:rPr>
            </w:pPr>
          </w:p>
        </w:tc>
      </w:tr>
      <w:tr w:rsidR="00B7180B" w:rsidRPr="00D22CCD" w:rsidDel="00F54CF5" w14:paraId="52878C66" w14:textId="262D5E7A" w:rsidTr="3CCBF2F9">
        <w:trPr>
          <w:cantSplit/>
          <w:del w:id="3528" w:author="Gert Morlion" w:date="2024-08-26T14:10:00Z"/>
        </w:trPr>
        <w:tc>
          <w:tcPr>
            <w:tcW w:w="1134" w:type="dxa"/>
            <w:tcMar>
              <w:top w:w="0" w:type="dxa"/>
              <w:bottom w:w="0" w:type="dxa"/>
            </w:tcMar>
          </w:tcPr>
          <w:p w14:paraId="0C5E4DBC" w14:textId="2F7C0484" w:rsidR="00B7180B" w:rsidRPr="00D22CCD" w:rsidDel="00F54CF5" w:rsidRDefault="00B7180B" w:rsidP="00C739EB">
            <w:pPr>
              <w:suppressAutoHyphens/>
              <w:snapToGrid w:val="0"/>
              <w:spacing w:before="60" w:after="60" w:line="240" w:lineRule="auto"/>
              <w:rPr>
                <w:del w:id="3529" w:author="Gert Morlion" w:date="2024-08-26T14:10:00Z" w16du:dateUtc="2024-08-26T12:10:00Z"/>
                <w:sz w:val="16"/>
                <w:szCs w:val="16"/>
              </w:rPr>
            </w:pPr>
            <w:del w:id="353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8D8D1E2" w14:textId="21A379E5" w:rsidR="00B7180B" w:rsidRPr="00D22CCD" w:rsidDel="00F54CF5" w:rsidRDefault="00B7180B" w:rsidP="00C739EB">
            <w:pPr>
              <w:suppressAutoHyphens/>
              <w:snapToGrid w:val="0"/>
              <w:spacing w:before="60" w:after="60" w:line="240" w:lineRule="auto"/>
              <w:rPr>
                <w:del w:id="3531" w:author="Gert Morlion" w:date="2024-08-26T14:10:00Z" w16du:dateUtc="2024-08-26T12:10:00Z"/>
                <w:rFonts w:cs="Arial"/>
                <w:sz w:val="16"/>
                <w:szCs w:val="16"/>
                <w:lang w:val="en-US" w:eastAsia="en-US"/>
              </w:rPr>
            </w:pPr>
            <w:del w:id="3532" w:author="Gert Morlion" w:date="2024-08-26T14:10:00Z" w16du:dateUtc="2024-08-26T12:10:00Z">
              <w:r w:rsidRPr="00D22CCD" w:rsidDel="00F54CF5">
                <w:rPr>
                  <w:rFonts w:cs="Arial"/>
                  <w:sz w:val="16"/>
                  <w:szCs w:val="16"/>
                  <w:lang w:val="en-US" w:eastAsia="en-US"/>
                </w:rPr>
                <w:delText>approximateLowestAstronomicalTide</w:delText>
              </w:r>
            </w:del>
          </w:p>
        </w:tc>
        <w:tc>
          <w:tcPr>
            <w:tcW w:w="3420" w:type="dxa"/>
            <w:tcMar>
              <w:top w:w="0" w:type="dxa"/>
              <w:bottom w:w="0" w:type="dxa"/>
            </w:tcMar>
          </w:tcPr>
          <w:p w14:paraId="50F88180" w14:textId="17880270" w:rsidR="00B7180B" w:rsidRPr="00D22CCD" w:rsidDel="00F54CF5" w:rsidRDefault="00B7180B" w:rsidP="00C739EB">
            <w:pPr>
              <w:suppressAutoHyphens/>
              <w:snapToGrid w:val="0"/>
              <w:spacing w:before="60" w:after="60" w:line="240" w:lineRule="auto"/>
              <w:jc w:val="left"/>
              <w:rPr>
                <w:del w:id="3533" w:author="Gert Morlion" w:date="2024-08-26T14:10:00Z" w16du:dateUtc="2024-08-26T12:10:00Z"/>
                <w:sz w:val="16"/>
                <w:szCs w:val="16"/>
                <w:lang w:eastAsia="ar-SA"/>
              </w:rPr>
            </w:pPr>
          </w:p>
        </w:tc>
        <w:tc>
          <w:tcPr>
            <w:tcW w:w="804" w:type="dxa"/>
          </w:tcPr>
          <w:p w14:paraId="688CE064" w14:textId="36AE3858" w:rsidR="00B7180B" w:rsidRPr="00D22CCD" w:rsidDel="00F54CF5" w:rsidRDefault="00B7180B" w:rsidP="00C739EB">
            <w:pPr>
              <w:suppressAutoHyphens/>
              <w:snapToGrid w:val="0"/>
              <w:spacing w:before="60" w:after="60" w:line="240" w:lineRule="auto"/>
              <w:jc w:val="center"/>
              <w:rPr>
                <w:del w:id="3534" w:author="Gert Morlion" w:date="2024-08-26T14:10:00Z" w16du:dateUtc="2024-08-26T12:10:00Z"/>
                <w:sz w:val="16"/>
                <w:szCs w:val="16"/>
              </w:rPr>
            </w:pPr>
            <w:del w:id="3535" w:author="Gert Morlion" w:date="2024-08-26T14:10:00Z" w16du:dateUtc="2024-08-26T12:10:00Z">
              <w:r w:rsidRPr="00D22CCD" w:rsidDel="00F54CF5">
                <w:rPr>
                  <w:sz w:val="16"/>
                  <w:szCs w:val="16"/>
                </w:rPr>
                <w:delText>10</w:delText>
              </w:r>
            </w:del>
          </w:p>
        </w:tc>
        <w:tc>
          <w:tcPr>
            <w:tcW w:w="5694" w:type="dxa"/>
            <w:tcMar>
              <w:top w:w="0" w:type="dxa"/>
              <w:bottom w:w="0" w:type="dxa"/>
            </w:tcMar>
          </w:tcPr>
          <w:p w14:paraId="7F8954CF" w14:textId="54B45BAA" w:rsidR="00B7180B" w:rsidRPr="00D22CCD" w:rsidDel="00F54CF5" w:rsidRDefault="00B7180B" w:rsidP="00C739EB">
            <w:pPr>
              <w:suppressAutoHyphens/>
              <w:snapToGrid w:val="0"/>
              <w:spacing w:before="60" w:after="60" w:line="240" w:lineRule="auto"/>
              <w:rPr>
                <w:del w:id="3536" w:author="Gert Morlion" w:date="2024-08-26T14:10:00Z" w16du:dateUtc="2024-08-26T12:10:00Z"/>
                <w:sz w:val="16"/>
                <w:szCs w:val="16"/>
              </w:rPr>
            </w:pPr>
          </w:p>
        </w:tc>
      </w:tr>
      <w:tr w:rsidR="00B7180B" w:rsidRPr="00D22CCD" w:rsidDel="00F54CF5" w14:paraId="4320D648" w14:textId="50EF431B" w:rsidTr="3CCBF2F9">
        <w:trPr>
          <w:cantSplit/>
          <w:del w:id="3537" w:author="Gert Morlion" w:date="2024-08-26T14:10:00Z"/>
        </w:trPr>
        <w:tc>
          <w:tcPr>
            <w:tcW w:w="1134" w:type="dxa"/>
            <w:tcMar>
              <w:top w:w="0" w:type="dxa"/>
              <w:bottom w:w="0" w:type="dxa"/>
            </w:tcMar>
          </w:tcPr>
          <w:p w14:paraId="352200FE" w14:textId="2D482C05" w:rsidR="00B7180B" w:rsidRPr="00D22CCD" w:rsidDel="00F54CF5" w:rsidRDefault="00B7180B" w:rsidP="00C739EB">
            <w:pPr>
              <w:suppressAutoHyphens/>
              <w:snapToGrid w:val="0"/>
              <w:spacing w:before="60" w:after="60" w:line="240" w:lineRule="auto"/>
              <w:rPr>
                <w:del w:id="3538" w:author="Gert Morlion" w:date="2024-08-26T14:10:00Z" w16du:dateUtc="2024-08-26T12:10:00Z"/>
                <w:sz w:val="16"/>
                <w:szCs w:val="16"/>
              </w:rPr>
            </w:pPr>
            <w:del w:id="353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48CE53D" w14:textId="191F1751" w:rsidR="00B7180B" w:rsidRPr="00D22CCD" w:rsidDel="00F54CF5" w:rsidRDefault="00B7180B" w:rsidP="00C739EB">
            <w:pPr>
              <w:suppressAutoHyphens/>
              <w:snapToGrid w:val="0"/>
              <w:spacing w:before="60" w:after="60" w:line="240" w:lineRule="auto"/>
              <w:rPr>
                <w:del w:id="3540" w:author="Gert Morlion" w:date="2024-08-26T14:10:00Z" w16du:dateUtc="2024-08-26T12:10:00Z"/>
                <w:rFonts w:cs="Arial"/>
                <w:sz w:val="16"/>
                <w:szCs w:val="16"/>
                <w:lang w:val="en-US" w:eastAsia="en-US"/>
              </w:rPr>
            </w:pPr>
            <w:del w:id="3541" w:author="Gert Morlion" w:date="2024-08-26T14:10:00Z" w16du:dateUtc="2024-08-26T12:10:00Z">
              <w:r w:rsidRPr="00D22CCD" w:rsidDel="00F54CF5">
                <w:rPr>
                  <w:rFonts w:cs="Arial"/>
                  <w:sz w:val="16"/>
                  <w:szCs w:val="16"/>
                  <w:lang w:val="en-US" w:eastAsia="en-US"/>
                </w:rPr>
                <w:delText>nearlyLowestLowWater</w:delText>
              </w:r>
            </w:del>
          </w:p>
        </w:tc>
        <w:tc>
          <w:tcPr>
            <w:tcW w:w="3420" w:type="dxa"/>
            <w:tcMar>
              <w:top w:w="0" w:type="dxa"/>
              <w:bottom w:w="0" w:type="dxa"/>
            </w:tcMar>
          </w:tcPr>
          <w:p w14:paraId="5C43549D" w14:textId="58CE38CB" w:rsidR="00B7180B" w:rsidRPr="00D22CCD" w:rsidDel="00F54CF5" w:rsidRDefault="00B7180B" w:rsidP="00C739EB">
            <w:pPr>
              <w:suppressAutoHyphens/>
              <w:snapToGrid w:val="0"/>
              <w:spacing w:before="60" w:after="60" w:line="240" w:lineRule="auto"/>
              <w:jc w:val="left"/>
              <w:rPr>
                <w:del w:id="3542" w:author="Gert Morlion" w:date="2024-08-26T14:10:00Z" w16du:dateUtc="2024-08-26T12:10:00Z"/>
                <w:sz w:val="16"/>
                <w:szCs w:val="16"/>
                <w:lang w:eastAsia="ar-SA"/>
              </w:rPr>
            </w:pPr>
          </w:p>
        </w:tc>
        <w:tc>
          <w:tcPr>
            <w:tcW w:w="804" w:type="dxa"/>
          </w:tcPr>
          <w:p w14:paraId="1E11E3D4" w14:textId="2A385430" w:rsidR="00B7180B" w:rsidRPr="00D22CCD" w:rsidDel="00F54CF5" w:rsidRDefault="00B7180B" w:rsidP="00C739EB">
            <w:pPr>
              <w:suppressAutoHyphens/>
              <w:snapToGrid w:val="0"/>
              <w:spacing w:before="60" w:after="60" w:line="240" w:lineRule="auto"/>
              <w:jc w:val="center"/>
              <w:rPr>
                <w:del w:id="3543" w:author="Gert Morlion" w:date="2024-08-26T14:10:00Z" w16du:dateUtc="2024-08-26T12:10:00Z"/>
                <w:sz w:val="16"/>
                <w:szCs w:val="16"/>
              </w:rPr>
            </w:pPr>
            <w:del w:id="3544" w:author="Gert Morlion" w:date="2024-08-26T14:10:00Z" w16du:dateUtc="2024-08-26T12:10:00Z">
              <w:r w:rsidRPr="00D22CCD" w:rsidDel="00F54CF5">
                <w:rPr>
                  <w:sz w:val="16"/>
                  <w:szCs w:val="16"/>
                </w:rPr>
                <w:delText>11</w:delText>
              </w:r>
            </w:del>
          </w:p>
        </w:tc>
        <w:tc>
          <w:tcPr>
            <w:tcW w:w="5694" w:type="dxa"/>
            <w:tcMar>
              <w:top w:w="0" w:type="dxa"/>
              <w:bottom w:w="0" w:type="dxa"/>
            </w:tcMar>
          </w:tcPr>
          <w:p w14:paraId="2F5DF8DC" w14:textId="4E027FD7" w:rsidR="00B7180B" w:rsidRPr="00D22CCD" w:rsidDel="00F54CF5" w:rsidRDefault="00B7180B" w:rsidP="00C739EB">
            <w:pPr>
              <w:suppressAutoHyphens/>
              <w:snapToGrid w:val="0"/>
              <w:spacing w:before="60" w:after="60" w:line="240" w:lineRule="auto"/>
              <w:rPr>
                <w:del w:id="3545" w:author="Gert Morlion" w:date="2024-08-26T14:10:00Z" w16du:dateUtc="2024-08-26T12:10:00Z"/>
                <w:sz w:val="16"/>
                <w:szCs w:val="16"/>
              </w:rPr>
            </w:pPr>
          </w:p>
        </w:tc>
      </w:tr>
      <w:tr w:rsidR="00B7180B" w:rsidRPr="00D22CCD" w:rsidDel="00F54CF5" w14:paraId="4D342421" w14:textId="7C9A6E40" w:rsidTr="3CCBF2F9">
        <w:trPr>
          <w:cantSplit/>
          <w:del w:id="3546" w:author="Gert Morlion" w:date="2024-08-26T14:10:00Z"/>
        </w:trPr>
        <w:tc>
          <w:tcPr>
            <w:tcW w:w="1134" w:type="dxa"/>
            <w:tcMar>
              <w:top w:w="0" w:type="dxa"/>
              <w:bottom w:w="0" w:type="dxa"/>
            </w:tcMar>
          </w:tcPr>
          <w:p w14:paraId="5DC95123" w14:textId="2045F638" w:rsidR="00B7180B" w:rsidRPr="00D22CCD" w:rsidDel="00F54CF5" w:rsidRDefault="00B7180B" w:rsidP="00C739EB">
            <w:pPr>
              <w:suppressAutoHyphens/>
              <w:snapToGrid w:val="0"/>
              <w:spacing w:before="60" w:after="60" w:line="240" w:lineRule="auto"/>
              <w:rPr>
                <w:del w:id="3547" w:author="Gert Morlion" w:date="2024-08-26T14:10:00Z" w16du:dateUtc="2024-08-26T12:10:00Z"/>
                <w:sz w:val="16"/>
                <w:szCs w:val="16"/>
              </w:rPr>
            </w:pPr>
            <w:del w:id="354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F3A8269" w14:textId="1DEAE703" w:rsidR="00B7180B" w:rsidRPr="00D22CCD" w:rsidDel="00F54CF5" w:rsidRDefault="00B7180B" w:rsidP="00C739EB">
            <w:pPr>
              <w:suppressAutoHyphens/>
              <w:snapToGrid w:val="0"/>
              <w:spacing w:before="60" w:after="60" w:line="240" w:lineRule="auto"/>
              <w:rPr>
                <w:del w:id="3549" w:author="Gert Morlion" w:date="2024-08-26T14:10:00Z" w16du:dateUtc="2024-08-26T12:10:00Z"/>
                <w:rFonts w:cs="Arial"/>
                <w:sz w:val="16"/>
                <w:szCs w:val="16"/>
                <w:lang w:val="en-US" w:eastAsia="en-US"/>
              </w:rPr>
            </w:pPr>
            <w:del w:id="3550" w:author="Gert Morlion" w:date="2024-08-26T14:10:00Z" w16du:dateUtc="2024-08-26T12:10:00Z">
              <w:r w:rsidRPr="00D22CCD" w:rsidDel="00F54CF5">
                <w:rPr>
                  <w:rFonts w:cs="Arial"/>
                  <w:sz w:val="16"/>
                  <w:szCs w:val="16"/>
                  <w:lang w:val="en-US" w:eastAsia="en-US"/>
                </w:rPr>
                <w:delText>meanLowerLowWater</w:delText>
              </w:r>
            </w:del>
          </w:p>
        </w:tc>
        <w:tc>
          <w:tcPr>
            <w:tcW w:w="3420" w:type="dxa"/>
            <w:tcMar>
              <w:top w:w="0" w:type="dxa"/>
              <w:bottom w:w="0" w:type="dxa"/>
            </w:tcMar>
          </w:tcPr>
          <w:p w14:paraId="52A9AFB0" w14:textId="57AD165C" w:rsidR="00B7180B" w:rsidRPr="00D22CCD" w:rsidDel="00F54CF5" w:rsidRDefault="00B7180B" w:rsidP="00C739EB">
            <w:pPr>
              <w:suppressAutoHyphens/>
              <w:snapToGrid w:val="0"/>
              <w:spacing w:before="60" w:after="60" w:line="240" w:lineRule="auto"/>
              <w:jc w:val="left"/>
              <w:rPr>
                <w:del w:id="3551" w:author="Gert Morlion" w:date="2024-08-26T14:10:00Z" w16du:dateUtc="2024-08-26T12:10:00Z"/>
                <w:sz w:val="16"/>
                <w:szCs w:val="16"/>
                <w:lang w:eastAsia="ar-SA"/>
              </w:rPr>
            </w:pPr>
          </w:p>
        </w:tc>
        <w:tc>
          <w:tcPr>
            <w:tcW w:w="804" w:type="dxa"/>
          </w:tcPr>
          <w:p w14:paraId="52C5DFF5" w14:textId="7478DDB9" w:rsidR="00B7180B" w:rsidRPr="00D22CCD" w:rsidDel="00F54CF5" w:rsidRDefault="00B7180B" w:rsidP="00C739EB">
            <w:pPr>
              <w:suppressAutoHyphens/>
              <w:snapToGrid w:val="0"/>
              <w:spacing w:before="60" w:after="60" w:line="240" w:lineRule="auto"/>
              <w:jc w:val="center"/>
              <w:rPr>
                <w:del w:id="3552" w:author="Gert Morlion" w:date="2024-08-26T14:10:00Z" w16du:dateUtc="2024-08-26T12:10:00Z"/>
                <w:sz w:val="16"/>
                <w:szCs w:val="16"/>
              </w:rPr>
            </w:pPr>
            <w:del w:id="3553" w:author="Gert Morlion" w:date="2024-08-26T14:10:00Z" w16du:dateUtc="2024-08-26T12:10:00Z">
              <w:r w:rsidRPr="00D22CCD" w:rsidDel="00F54CF5">
                <w:rPr>
                  <w:sz w:val="16"/>
                  <w:szCs w:val="16"/>
                </w:rPr>
                <w:delText>12</w:delText>
              </w:r>
            </w:del>
          </w:p>
        </w:tc>
        <w:tc>
          <w:tcPr>
            <w:tcW w:w="5694" w:type="dxa"/>
            <w:tcMar>
              <w:top w:w="0" w:type="dxa"/>
              <w:bottom w:w="0" w:type="dxa"/>
            </w:tcMar>
          </w:tcPr>
          <w:p w14:paraId="0C2D9EDC" w14:textId="1186D4B2" w:rsidR="00B7180B" w:rsidRPr="00D22CCD" w:rsidDel="00F54CF5" w:rsidRDefault="00B7180B" w:rsidP="00C739EB">
            <w:pPr>
              <w:suppressAutoHyphens/>
              <w:snapToGrid w:val="0"/>
              <w:spacing w:before="60" w:after="60" w:line="240" w:lineRule="auto"/>
              <w:rPr>
                <w:del w:id="3554" w:author="Gert Morlion" w:date="2024-08-26T14:10:00Z" w16du:dateUtc="2024-08-26T12:10:00Z"/>
                <w:sz w:val="16"/>
                <w:szCs w:val="16"/>
              </w:rPr>
            </w:pPr>
            <w:del w:id="3555" w:author="Gert Morlion" w:date="2024-08-26T14:10:00Z" w16du:dateUtc="2024-08-26T12:10:00Z">
              <w:r w:rsidRPr="00D22CCD" w:rsidDel="00F54CF5">
                <w:rPr>
                  <w:sz w:val="16"/>
                  <w:szCs w:val="16"/>
                </w:rPr>
                <w:delText>(MLLW)</w:delText>
              </w:r>
            </w:del>
          </w:p>
        </w:tc>
      </w:tr>
      <w:tr w:rsidR="00B7180B" w:rsidRPr="00D22CCD" w:rsidDel="00F54CF5" w14:paraId="084D41D3" w14:textId="6C6AF931" w:rsidTr="3CCBF2F9">
        <w:trPr>
          <w:cantSplit/>
          <w:del w:id="3556" w:author="Gert Morlion" w:date="2024-08-26T14:10:00Z"/>
        </w:trPr>
        <w:tc>
          <w:tcPr>
            <w:tcW w:w="1134" w:type="dxa"/>
            <w:tcMar>
              <w:top w:w="0" w:type="dxa"/>
              <w:bottom w:w="0" w:type="dxa"/>
            </w:tcMar>
          </w:tcPr>
          <w:p w14:paraId="645AE765" w14:textId="38F99874" w:rsidR="00B7180B" w:rsidRPr="00D22CCD" w:rsidDel="00F54CF5" w:rsidRDefault="00B7180B" w:rsidP="00C739EB">
            <w:pPr>
              <w:suppressAutoHyphens/>
              <w:snapToGrid w:val="0"/>
              <w:spacing w:before="60" w:after="60" w:line="240" w:lineRule="auto"/>
              <w:rPr>
                <w:del w:id="3557" w:author="Gert Morlion" w:date="2024-08-26T14:10:00Z" w16du:dateUtc="2024-08-26T12:10:00Z"/>
                <w:sz w:val="16"/>
                <w:szCs w:val="16"/>
              </w:rPr>
            </w:pPr>
            <w:del w:id="355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E6BECA1" w14:textId="5C4288CB" w:rsidR="00B7180B" w:rsidRPr="00D22CCD" w:rsidDel="00F54CF5" w:rsidRDefault="00B7180B" w:rsidP="00C739EB">
            <w:pPr>
              <w:suppressAutoHyphens/>
              <w:snapToGrid w:val="0"/>
              <w:spacing w:before="60" w:after="60" w:line="240" w:lineRule="auto"/>
              <w:rPr>
                <w:del w:id="3559" w:author="Gert Morlion" w:date="2024-08-26T14:10:00Z" w16du:dateUtc="2024-08-26T12:10:00Z"/>
                <w:rFonts w:cs="Arial"/>
                <w:sz w:val="16"/>
                <w:szCs w:val="16"/>
                <w:lang w:val="en-US" w:eastAsia="en-US"/>
              </w:rPr>
            </w:pPr>
            <w:del w:id="3560" w:author="Gert Morlion" w:date="2024-08-26T14:10:00Z" w16du:dateUtc="2024-08-26T12:10:00Z">
              <w:r w:rsidRPr="00D22CCD" w:rsidDel="00F54CF5">
                <w:rPr>
                  <w:rFonts w:cs="Arial"/>
                  <w:sz w:val="16"/>
                  <w:szCs w:val="16"/>
                  <w:lang w:val="en-US" w:eastAsia="en-US"/>
                </w:rPr>
                <w:delText>lowWater</w:delText>
              </w:r>
            </w:del>
          </w:p>
        </w:tc>
        <w:tc>
          <w:tcPr>
            <w:tcW w:w="3420" w:type="dxa"/>
            <w:tcMar>
              <w:top w:w="0" w:type="dxa"/>
              <w:bottom w:w="0" w:type="dxa"/>
            </w:tcMar>
          </w:tcPr>
          <w:p w14:paraId="5D619548" w14:textId="7F86B2E7" w:rsidR="00B7180B" w:rsidRPr="00D22CCD" w:rsidDel="00F54CF5" w:rsidRDefault="00B7180B" w:rsidP="00C739EB">
            <w:pPr>
              <w:suppressAutoHyphens/>
              <w:snapToGrid w:val="0"/>
              <w:spacing w:before="60" w:after="60" w:line="240" w:lineRule="auto"/>
              <w:jc w:val="left"/>
              <w:rPr>
                <w:del w:id="3561" w:author="Gert Morlion" w:date="2024-08-26T14:10:00Z" w16du:dateUtc="2024-08-26T12:10:00Z"/>
                <w:sz w:val="16"/>
                <w:szCs w:val="16"/>
                <w:lang w:eastAsia="ar-SA"/>
              </w:rPr>
            </w:pPr>
          </w:p>
        </w:tc>
        <w:tc>
          <w:tcPr>
            <w:tcW w:w="804" w:type="dxa"/>
          </w:tcPr>
          <w:p w14:paraId="03A8DF39" w14:textId="6B2BF3F5" w:rsidR="00B7180B" w:rsidRPr="00D22CCD" w:rsidDel="00F54CF5" w:rsidRDefault="00B7180B" w:rsidP="00C739EB">
            <w:pPr>
              <w:suppressAutoHyphens/>
              <w:snapToGrid w:val="0"/>
              <w:spacing w:before="60" w:after="60" w:line="240" w:lineRule="auto"/>
              <w:jc w:val="center"/>
              <w:rPr>
                <w:del w:id="3562" w:author="Gert Morlion" w:date="2024-08-26T14:10:00Z" w16du:dateUtc="2024-08-26T12:10:00Z"/>
                <w:sz w:val="16"/>
                <w:szCs w:val="16"/>
              </w:rPr>
            </w:pPr>
            <w:del w:id="3563" w:author="Gert Morlion" w:date="2024-08-26T14:10:00Z" w16du:dateUtc="2024-08-26T12:10:00Z">
              <w:r w:rsidRPr="00D22CCD" w:rsidDel="00F54CF5">
                <w:rPr>
                  <w:sz w:val="16"/>
                  <w:szCs w:val="16"/>
                </w:rPr>
                <w:delText>13</w:delText>
              </w:r>
            </w:del>
          </w:p>
        </w:tc>
        <w:tc>
          <w:tcPr>
            <w:tcW w:w="5694" w:type="dxa"/>
            <w:tcMar>
              <w:top w:w="0" w:type="dxa"/>
              <w:bottom w:w="0" w:type="dxa"/>
            </w:tcMar>
          </w:tcPr>
          <w:p w14:paraId="00884F0C" w14:textId="3FC46532" w:rsidR="00B7180B" w:rsidRPr="00D22CCD" w:rsidDel="00F54CF5" w:rsidRDefault="00B7180B" w:rsidP="00C739EB">
            <w:pPr>
              <w:suppressAutoHyphens/>
              <w:snapToGrid w:val="0"/>
              <w:spacing w:before="60" w:after="60" w:line="240" w:lineRule="auto"/>
              <w:rPr>
                <w:del w:id="3564" w:author="Gert Morlion" w:date="2024-08-26T14:10:00Z" w16du:dateUtc="2024-08-26T12:10:00Z"/>
                <w:sz w:val="16"/>
                <w:szCs w:val="16"/>
              </w:rPr>
            </w:pPr>
            <w:del w:id="3565" w:author="Gert Morlion" w:date="2024-08-26T14:10:00Z" w16du:dateUtc="2024-08-26T12:10:00Z">
              <w:r w:rsidRPr="00D22CCD" w:rsidDel="00F54CF5">
                <w:rPr>
                  <w:sz w:val="16"/>
                  <w:szCs w:val="16"/>
                </w:rPr>
                <w:delText>(LW)</w:delText>
              </w:r>
            </w:del>
          </w:p>
        </w:tc>
      </w:tr>
      <w:tr w:rsidR="00B7180B" w:rsidRPr="00D22CCD" w:rsidDel="00F54CF5" w14:paraId="4781911D" w14:textId="456B76C7" w:rsidTr="3CCBF2F9">
        <w:trPr>
          <w:cantSplit/>
          <w:del w:id="3566" w:author="Gert Morlion" w:date="2024-08-26T14:10:00Z"/>
        </w:trPr>
        <w:tc>
          <w:tcPr>
            <w:tcW w:w="1134" w:type="dxa"/>
            <w:tcMar>
              <w:top w:w="0" w:type="dxa"/>
              <w:bottom w:w="0" w:type="dxa"/>
            </w:tcMar>
          </w:tcPr>
          <w:p w14:paraId="16E2F38E" w14:textId="543A14CE" w:rsidR="00B7180B" w:rsidRPr="00D22CCD" w:rsidDel="00F54CF5" w:rsidRDefault="00B7180B" w:rsidP="00C739EB">
            <w:pPr>
              <w:suppressAutoHyphens/>
              <w:snapToGrid w:val="0"/>
              <w:spacing w:before="60" w:after="60" w:line="240" w:lineRule="auto"/>
              <w:rPr>
                <w:del w:id="3567" w:author="Gert Morlion" w:date="2024-08-26T14:10:00Z" w16du:dateUtc="2024-08-26T12:10:00Z"/>
                <w:sz w:val="16"/>
                <w:szCs w:val="16"/>
              </w:rPr>
            </w:pPr>
            <w:del w:id="356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BA63A89" w14:textId="64AAF68B" w:rsidR="00B7180B" w:rsidRPr="00D22CCD" w:rsidDel="00F54CF5" w:rsidRDefault="00B7180B" w:rsidP="00C739EB">
            <w:pPr>
              <w:suppressAutoHyphens/>
              <w:snapToGrid w:val="0"/>
              <w:spacing w:before="60" w:after="60" w:line="240" w:lineRule="auto"/>
              <w:rPr>
                <w:del w:id="3569" w:author="Gert Morlion" w:date="2024-08-26T14:10:00Z" w16du:dateUtc="2024-08-26T12:10:00Z"/>
                <w:rFonts w:cs="Arial"/>
                <w:sz w:val="16"/>
                <w:szCs w:val="16"/>
                <w:lang w:val="en-US" w:eastAsia="en-US"/>
              </w:rPr>
            </w:pPr>
            <w:del w:id="3570" w:author="Gert Morlion" w:date="2024-08-26T14:10:00Z" w16du:dateUtc="2024-08-26T12:10:00Z">
              <w:r w:rsidRPr="00D22CCD" w:rsidDel="00F54CF5">
                <w:rPr>
                  <w:rFonts w:cs="Arial"/>
                  <w:sz w:val="16"/>
                  <w:szCs w:val="16"/>
                  <w:lang w:val="en-US" w:eastAsia="en-US"/>
                </w:rPr>
                <w:delText>approximateMeanLowWater</w:delText>
              </w:r>
            </w:del>
          </w:p>
        </w:tc>
        <w:tc>
          <w:tcPr>
            <w:tcW w:w="3420" w:type="dxa"/>
            <w:tcMar>
              <w:top w:w="0" w:type="dxa"/>
              <w:bottom w:w="0" w:type="dxa"/>
            </w:tcMar>
          </w:tcPr>
          <w:p w14:paraId="53204E7B" w14:textId="0DC131E1" w:rsidR="00B7180B" w:rsidRPr="00D22CCD" w:rsidDel="00F54CF5" w:rsidRDefault="00B7180B" w:rsidP="00C739EB">
            <w:pPr>
              <w:suppressAutoHyphens/>
              <w:snapToGrid w:val="0"/>
              <w:spacing w:before="60" w:after="60" w:line="240" w:lineRule="auto"/>
              <w:jc w:val="left"/>
              <w:rPr>
                <w:del w:id="3571" w:author="Gert Morlion" w:date="2024-08-26T14:10:00Z" w16du:dateUtc="2024-08-26T12:10:00Z"/>
                <w:sz w:val="16"/>
                <w:szCs w:val="16"/>
                <w:lang w:eastAsia="ar-SA"/>
              </w:rPr>
            </w:pPr>
          </w:p>
        </w:tc>
        <w:tc>
          <w:tcPr>
            <w:tcW w:w="804" w:type="dxa"/>
          </w:tcPr>
          <w:p w14:paraId="196FA96D" w14:textId="5A79F59E" w:rsidR="00B7180B" w:rsidRPr="00D22CCD" w:rsidDel="00F54CF5" w:rsidRDefault="00B7180B" w:rsidP="00C739EB">
            <w:pPr>
              <w:suppressAutoHyphens/>
              <w:snapToGrid w:val="0"/>
              <w:spacing w:before="60" w:after="60" w:line="240" w:lineRule="auto"/>
              <w:jc w:val="center"/>
              <w:rPr>
                <w:del w:id="3572" w:author="Gert Morlion" w:date="2024-08-26T14:10:00Z" w16du:dateUtc="2024-08-26T12:10:00Z"/>
                <w:sz w:val="16"/>
                <w:szCs w:val="16"/>
              </w:rPr>
            </w:pPr>
            <w:del w:id="3573" w:author="Gert Morlion" w:date="2024-08-26T14:10:00Z" w16du:dateUtc="2024-08-26T12:10:00Z">
              <w:r w:rsidRPr="00D22CCD" w:rsidDel="00F54CF5">
                <w:rPr>
                  <w:sz w:val="16"/>
                  <w:szCs w:val="16"/>
                </w:rPr>
                <w:delText>14</w:delText>
              </w:r>
            </w:del>
          </w:p>
        </w:tc>
        <w:tc>
          <w:tcPr>
            <w:tcW w:w="5694" w:type="dxa"/>
            <w:tcMar>
              <w:top w:w="0" w:type="dxa"/>
              <w:bottom w:w="0" w:type="dxa"/>
            </w:tcMar>
          </w:tcPr>
          <w:p w14:paraId="6BC38992" w14:textId="13D09EDE" w:rsidR="00B7180B" w:rsidRPr="00D22CCD" w:rsidDel="00F54CF5" w:rsidRDefault="00B7180B" w:rsidP="00C739EB">
            <w:pPr>
              <w:suppressAutoHyphens/>
              <w:snapToGrid w:val="0"/>
              <w:spacing w:before="60" w:after="60" w:line="240" w:lineRule="auto"/>
              <w:rPr>
                <w:del w:id="3574" w:author="Gert Morlion" w:date="2024-08-26T14:10:00Z" w16du:dateUtc="2024-08-26T12:10:00Z"/>
                <w:sz w:val="16"/>
                <w:szCs w:val="16"/>
              </w:rPr>
            </w:pPr>
          </w:p>
        </w:tc>
      </w:tr>
      <w:tr w:rsidR="00B7180B" w:rsidRPr="00D22CCD" w:rsidDel="00F54CF5" w14:paraId="6695A58A" w14:textId="2C4812B6" w:rsidTr="3CCBF2F9">
        <w:trPr>
          <w:cantSplit/>
          <w:del w:id="3575" w:author="Gert Morlion" w:date="2024-08-26T14:10:00Z"/>
        </w:trPr>
        <w:tc>
          <w:tcPr>
            <w:tcW w:w="1134" w:type="dxa"/>
            <w:tcMar>
              <w:top w:w="0" w:type="dxa"/>
              <w:bottom w:w="0" w:type="dxa"/>
            </w:tcMar>
          </w:tcPr>
          <w:p w14:paraId="50A8CEBD" w14:textId="2DFD2A07" w:rsidR="00B7180B" w:rsidRPr="00D22CCD" w:rsidDel="00F54CF5" w:rsidRDefault="00B7180B" w:rsidP="00C739EB">
            <w:pPr>
              <w:suppressAutoHyphens/>
              <w:snapToGrid w:val="0"/>
              <w:spacing w:before="60" w:after="60" w:line="240" w:lineRule="auto"/>
              <w:rPr>
                <w:del w:id="3576" w:author="Gert Morlion" w:date="2024-08-26T14:10:00Z" w16du:dateUtc="2024-08-26T12:10:00Z"/>
                <w:sz w:val="16"/>
                <w:szCs w:val="16"/>
              </w:rPr>
            </w:pPr>
            <w:del w:id="3577"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7101441" w14:textId="588FCF39" w:rsidR="00B7180B" w:rsidRPr="00D22CCD" w:rsidDel="00F54CF5" w:rsidRDefault="00B7180B" w:rsidP="00C739EB">
            <w:pPr>
              <w:suppressAutoHyphens/>
              <w:snapToGrid w:val="0"/>
              <w:spacing w:before="60" w:after="60" w:line="240" w:lineRule="auto"/>
              <w:rPr>
                <w:del w:id="3578" w:author="Gert Morlion" w:date="2024-08-26T14:10:00Z" w16du:dateUtc="2024-08-26T12:10:00Z"/>
                <w:rFonts w:cs="Arial"/>
                <w:sz w:val="16"/>
                <w:szCs w:val="16"/>
                <w:lang w:val="en-US" w:eastAsia="en-US"/>
              </w:rPr>
            </w:pPr>
            <w:del w:id="3579" w:author="Gert Morlion" w:date="2024-08-26T14:10:00Z" w16du:dateUtc="2024-08-26T12:10:00Z">
              <w:r w:rsidRPr="00D22CCD" w:rsidDel="00F54CF5">
                <w:rPr>
                  <w:rFonts w:cs="Arial"/>
                  <w:sz w:val="16"/>
                  <w:szCs w:val="16"/>
                  <w:lang w:val="en-US" w:eastAsia="en-US"/>
                </w:rPr>
                <w:delText>approximateMeanLowerLowWater</w:delText>
              </w:r>
            </w:del>
          </w:p>
        </w:tc>
        <w:tc>
          <w:tcPr>
            <w:tcW w:w="3420" w:type="dxa"/>
            <w:tcMar>
              <w:top w:w="0" w:type="dxa"/>
              <w:bottom w:w="0" w:type="dxa"/>
            </w:tcMar>
          </w:tcPr>
          <w:p w14:paraId="3EE5FB86" w14:textId="200D94DA" w:rsidR="00B7180B" w:rsidRPr="00D22CCD" w:rsidDel="00F54CF5" w:rsidRDefault="00B7180B" w:rsidP="00C739EB">
            <w:pPr>
              <w:suppressAutoHyphens/>
              <w:snapToGrid w:val="0"/>
              <w:spacing w:before="60" w:after="60" w:line="240" w:lineRule="auto"/>
              <w:jc w:val="left"/>
              <w:rPr>
                <w:del w:id="3580" w:author="Gert Morlion" w:date="2024-08-26T14:10:00Z" w16du:dateUtc="2024-08-26T12:10:00Z"/>
                <w:sz w:val="16"/>
                <w:szCs w:val="16"/>
                <w:lang w:eastAsia="ar-SA"/>
              </w:rPr>
            </w:pPr>
          </w:p>
        </w:tc>
        <w:tc>
          <w:tcPr>
            <w:tcW w:w="804" w:type="dxa"/>
          </w:tcPr>
          <w:p w14:paraId="17EF0B8A" w14:textId="54F001BB" w:rsidR="00B7180B" w:rsidRPr="00D22CCD" w:rsidDel="00F54CF5" w:rsidRDefault="00B7180B" w:rsidP="00C739EB">
            <w:pPr>
              <w:suppressAutoHyphens/>
              <w:snapToGrid w:val="0"/>
              <w:spacing w:before="60" w:after="60" w:line="240" w:lineRule="auto"/>
              <w:jc w:val="center"/>
              <w:rPr>
                <w:del w:id="3581" w:author="Gert Morlion" w:date="2024-08-26T14:10:00Z" w16du:dateUtc="2024-08-26T12:10:00Z"/>
                <w:sz w:val="16"/>
                <w:szCs w:val="16"/>
              </w:rPr>
            </w:pPr>
            <w:del w:id="3582" w:author="Gert Morlion" w:date="2024-08-26T14:10:00Z" w16du:dateUtc="2024-08-26T12:10:00Z">
              <w:r w:rsidRPr="00D22CCD" w:rsidDel="00F54CF5">
                <w:rPr>
                  <w:sz w:val="16"/>
                  <w:szCs w:val="16"/>
                </w:rPr>
                <w:delText>15</w:delText>
              </w:r>
            </w:del>
          </w:p>
        </w:tc>
        <w:tc>
          <w:tcPr>
            <w:tcW w:w="5694" w:type="dxa"/>
            <w:tcMar>
              <w:top w:w="0" w:type="dxa"/>
              <w:bottom w:w="0" w:type="dxa"/>
            </w:tcMar>
          </w:tcPr>
          <w:p w14:paraId="489A6807" w14:textId="167F4A0A" w:rsidR="00B7180B" w:rsidRPr="00D22CCD" w:rsidDel="00F54CF5" w:rsidRDefault="00B7180B" w:rsidP="00C739EB">
            <w:pPr>
              <w:suppressAutoHyphens/>
              <w:snapToGrid w:val="0"/>
              <w:spacing w:before="60" w:after="60" w:line="240" w:lineRule="auto"/>
              <w:rPr>
                <w:del w:id="3583" w:author="Gert Morlion" w:date="2024-08-26T14:10:00Z" w16du:dateUtc="2024-08-26T12:10:00Z"/>
                <w:sz w:val="16"/>
                <w:szCs w:val="16"/>
              </w:rPr>
            </w:pPr>
          </w:p>
        </w:tc>
      </w:tr>
      <w:tr w:rsidR="00B7180B" w:rsidRPr="00D22CCD" w:rsidDel="00F54CF5" w14:paraId="437A1D97" w14:textId="18726721" w:rsidTr="3CCBF2F9">
        <w:trPr>
          <w:cantSplit/>
          <w:del w:id="3584" w:author="Gert Morlion" w:date="2024-08-26T14:10:00Z"/>
        </w:trPr>
        <w:tc>
          <w:tcPr>
            <w:tcW w:w="1134" w:type="dxa"/>
            <w:tcMar>
              <w:top w:w="0" w:type="dxa"/>
              <w:bottom w:w="0" w:type="dxa"/>
            </w:tcMar>
          </w:tcPr>
          <w:p w14:paraId="15FC8689" w14:textId="55198F5B" w:rsidR="00B7180B" w:rsidRPr="00D22CCD" w:rsidDel="00F54CF5" w:rsidRDefault="00B7180B" w:rsidP="00C739EB">
            <w:pPr>
              <w:suppressAutoHyphens/>
              <w:snapToGrid w:val="0"/>
              <w:spacing w:before="60" w:after="60" w:line="240" w:lineRule="auto"/>
              <w:rPr>
                <w:del w:id="3585" w:author="Gert Morlion" w:date="2024-08-26T14:10:00Z" w16du:dateUtc="2024-08-26T12:10:00Z"/>
                <w:sz w:val="16"/>
                <w:szCs w:val="16"/>
              </w:rPr>
            </w:pPr>
            <w:del w:id="358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3C202B9" w14:textId="4510E2C0" w:rsidR="00B7180B" w:rsidRPr="00D22CCD" w:rsidDel="00F54CF5" w:rsidRDefault="00B7180B" w:rsidP="00C739EB">
            <w:pPr>
              <w:suppressAutoHyphens/>
              <w:snapToGrid w:val="0"/>
              <w:spacing w:before="60" w:after="60" w:line="240" w:lineRule="auto"/>
              <w:rPr>
                <w:del w:id="3587" w:author="Gert Morlion" w:date="2024-08-26T14:10:00Z" w16du:dateUtc="2024-08-26T12:10:00Z"/>
                <w:rFonts w:cs="Arial"/>
                <w:sz w:val="16"/>
                <w:szCs w:val="16"/>
                <w:lang w:val="en-US" w:eastAsia="en-US"/>
              </w:rPr>
            </w:pPr>
            <w:del w:id="3588" w:author="Gert Morlion" w:date="2024-08-26T14:10:00Z" w16du:dateUtc="2024-08-26T12:10:00Z">
              <w:r w:rsidRPr="00D22CCD" w:rsidDel="00F54CF5">
                <w:rPr>
                  <w:rFonts w:cs="Arial"/>
                  <w:sz w:val="16"/>
                  <w:szCs w:val="16"/>
                  <w:lang w:val="en-US" w:eastAsia="en-US"/>
                </w:rPr>
                <w:delText>meanHighWater</w:delText>
              </w:r>
            </w:del>
          </w:p>
        </w:tc>
        <w:tc>
          <w:tcPr>
            <w:tcW w:w="3420" w:type="dxa"/>
            <w:tcMar>
              <w:top w:w="0" w:type="dxa"/>
              <w:bottom w:w="0" w:type="dxa"/>
            </w:tcMar>
          </w:tcPr>
          <w:p w14:paraId="14EF3B97" w14:textId="33D7B2EC" w:rsidR="00B7180B" w:rsidRPr="00D22CCD" w:rsidDel="00F54CF5" w:rsidRDefault="00B7180B" w:rsidP="00C739EB">
            <w:pPr>
              <w:suppressAutoHyphens/>
              <w:snapToGrid w:val="0"/>
              <w:spacing w:before="60" w:after="60" w:line="240" w:lineRule="auto"/>
              <w:jc w:val="left"/>
              <w:rPr>
                <w:del w:id="3589" w:author="Gert Morlion" w:date="2024-08-26T14:10:00Z" w16du:dateUtc="2024-08-26T12:10:00Z"/>
                <w:sz w:val="16"/>
                <w:szCs w:val="16"/>
                <w:lang w:eastAsia="ar-SA"/>
              </w:rPr>
            </w:pPr>
          </w:p>
        </w:tc>
        <w:tc>
          <w:tcPr>
            <w:tcW w:w="804" w:type="dxa"/>
          </w:tcPr>
          <w:p w14:paraId="38CDD52A" w14:textId="6267EF29" w:rsidR="00B7180B" w:rsidRPr="00D22CCD" w:rsidDel="00F54CF5" w:rsidRDefault="00B7180B" w:rsidP="00C739EB">
            <w:pPr>
              <w:suppressAutoHyphens/>
              <w:snapToGrid w:val="0"/>
              <w:spacing w:before="60" w:after="60" w:line="240" w:lineRule="auto"/>
              <w:jc w:val="center"/>
              <w:rPr>
                <w:del w:id="3590" w:author="Gert Morlion" w:date="2024-08-26T14:10:00Z" w16du:dateUtc="2024-08-26T12:10:00Z"/>
                <w:sz w:val="16"/>
                <w:szCs w:val="16"/>
              </w:rPr>
            </w:pPr>
            <w:del w:id="3591" w:author="Gert Morlion" w:date="2024-08-26T14:10:00Z" w16du:dateUtc="2024-08-26T12:10:00Z">
              <w:r w:rsidRPr="00D22CCD" w:rsidDel="00F54CF5">
                <w:rPr>
                  <w:sz w:val="16"/>
                  <w:szCs w:val="16"/>
                </w:rPr>
                <w:delText>16</w:delText>
              </w:r>
            </w:del>
          </w:p>
        </w:tc>
        <w:tc>
          <w:tcPr>
            <w:tcW w:w="5694" w:type="dxa"/>
            <w:tcMar>
              <w:top w:w="0" w:type="dxa"/>
              <w:bottom w:w="0" w:type="dxa"/>
            </w:tcMar>
          </w:tcPr>
          <w:p w14:paraId="4B7786C5" w14:textId="1793B423" w:rsidR="00B7180B" w:rsidRPr="00D22CCD" w:rsidDel="00F54CF5" w:rsidRDefault="00B7180B" w:rsidP="00C739EB">
            <w:pPr>
              <w:suppressAutoHyphens/>
              <w:snapToGrid w:val="0"/>
              <w:spacing w:before="60" w:after="60" w:line="240" w:lineRule="auto"/>
              <w:rPr>
                <w:del w:id="3592" w:author="Gert Morlion" w:date="2024-08-26T14:10:00Z" w16du:dateUtc="2024-08-26T12:10:00Z"/>
                <w:sz w:val="16"/>
                <w:szCs w:val="16"/>
              </w:rPr>
            </w:pPr>
            <w:del w:id="3593" w:author="Gert Morlion" w:date="2024-08-26T14:10:00Z" w16du:dateUtc="2024-08-26T12:10:00Z">
              <w:r w:rsidRPr="00D22CCD" w:rsidDel="00F54CF5">
                <w:rPr>
                  <w:sz w:val="16"/>
                  <w:szCs w:val="16"/>
                </w:rPr>
                <w:delText>(MHW)</w:delText>
              </w:r>
            </w:del>
          </w:p>
        </w:tc>
      </w:tr>
      <w:tr w:rsidR="00B7180B" w:rsidRPr="00D22CCD" w:rsidDel="00F54CF5" w14:paraId="1FE4C4FB" w14:textId="741BD248" w:rsidTr="3CCBF2F9">
        <w:trPr>
          <w:cantSplit/>
          <w:del w:id="3594" w:author="Gert Morlion" w:date="2024-08-26T14:10:00Z"/>
        </w:trPr>
        <w:tc>
          <w:tcPr>
            <w:tcW w:w="1134" w:type="dxa"/>
            <w:tcMar>
              <w:top w:w="0" w:type="dxa"/>
              <w:bottom w:w="0" w:type="dxa"/>
            </w:tcMar>
          </w:tcPr>
          <w:p w14:paraId="3ECE0485" w14:textId="0EF4E1A4" w:rsidR="00B7180B" w:rsidRPr="00D22CCD" w:rsidDel="00F54CF5" w:rsidRDefault="00B7180B" w:rsidP="00C739EB">
            <w:pPr>
              <w:suppressAutoHyphens/>
              <w:snapToGrid w:val="0"/>
              <w:spacing w:before="60" w:after="60" w:line="240" w:lineRule="auto"/>
              <w:rPr>
                <w:del w:id="3595" w:author="Gert Morlion" w:date="2024-08-26T14:10:00Z" w16du:dateUtc="2024-08-26T12:10:00Z"/>
                <w:sz w:val="16"/>
                <w:szCs w:val="16"/>
              </w:rPr>
            </w:pPr>
            <w:del w:id="359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09033EB" w14:textId="66FB64F7" w:rsidR="00B7180B" w:rsidRPr="00D22CCD" w:rsidDel="00F54CF5" w:rsidRDefault="00B7180B" w:rsidP="00C739EB">
            <w:pPr>
              <w:suppressAutoHyphens/>
              <w:snapToGrid w:val="0"/>
              <w:spacing w:before="60" w:after="60" w:line="240" w:lineRule="auto"/>
              <w:rPr>
                <w:del w:id="3597" w:author="Gert Morlion" w:date="2024-08-26T14:10:00Z" w16du:dateUtc="2024-08-26T12:10:00Z"/>
                <w:rFonts w:cs="Arial"/>
                <w:sz w:val="16"/>
                <w:szCs w:val="16"/>
                <w:lang w:val="en-US" w:eastAsia="en-US"/>
              </w:rPr>
            </w:pPr>
            <w:del w:id="3598" w:author="Gert Morlion" w:date="2024-08-26T14:10:00Z" w16du:dateUtc="2024-08-26T12:10:00Z">
              <w:r w:rsidRPr="00D22CCD" w:rsidDel="00F54CF5">
                <w:rPr>
                  <w:rFonts w:cs="Arial"/>
                  <w:sz w:val="16"/>
                  <w:szCs w:val="16"/>
                  <w:lang w:val="en-US" w:eastAsia="en-US"/>
                </w:rPr>
                <w:delText>meanHighWaterSprings</w:delText>
              </w:r>
            </w:del>
          </w:p>
        </w:tc>
        <w:tc>
          <w:tcPr>
            <w:tcW w:w="3420" w:type="dxa"/>
            <w:tcMar>
              <w:top w:w="0" w:type="dxa"/>
              <w:bottom w:w="0" w:type="dxa"/>
            </w:tcMar>
          </w:tcPr>
          <w:p w14:paraId="37246A6E" w14:textId="555D371D" w:rsidR="00B7180B" w:rsidRPr="00D22CCD" w:rsidDel="00F54CF5" w:rsidRDefault="00B7180B" w:rsidP="00C739EB">
            <w:pPr>
              <w:suppressAutoHyphens/>
              <w:snapToGrid w:val="0"/>
              <w:spacing w:before="60" w:after="60" w:line="240" w:lineRule="auto"/>
              <w:jc w:val="left"/>
              <w:rPr>
                <w:del w:id="3599" w:author="Gert Morlion" w:date="2024-08-26T14:10:00Z" w16du:dateUtc="2024-08-26T12:10:00Z"/>
                <w:sz w:val="16"/>
                <w:szCs w:val="16"/>
                <w:lang w:eastAsia="ar-SA"/>
              </w:rPr>
            </w:pPr>
          </w:p>
        </w:tc>
        <w:tc>
          <w:tcPr>
            <w:tcW w:w="804" w:type="dxa"/>
          </w:tcPr>
          <w:p w14:paraId="0B13D050" w14:textId="5FE1DE6A" w:rsidR="00B7180B" w:rsidRPr="00D22CCD" w:rsidDel="00F54CF5" w:rsidRDefault="00B7180B" w:rsidP="00C739EB">
            <w:pPr>
              <w:suppressAutoHyphens/>
              <w:snapToGrid w:val="0"/>
              <w:spacing w:before="60" w:after="60" w:line="240" w:lineRule="auto"/>
              <w:jc w:val="center"/>
              <w:rPr>
                <w:del w:id="3600" w:author="Gert Morlion" w:date="2024-08-26T14:10:00Z" w16du:dateUtc="2024-08-26T12:10:00Z"/>
                <w:sz w:val="16"/>
                <w:szCs w:val="16"/>
              </w:rPr>
            </w:pPr>
            <w:del w:id="3601" w:author="Gert Morlion" w:date="2024-08-26T14:10:00Z" w16du:dateUtc="2024-08-26T12:10:00Z">
              <w:r w:rsidRPr="00D22CCD" w:rsidDel="00F54CF5">
                <w:rPr>
                  <w:sz w:val="16"/>
                  <w:szCs w:val="16"/>
                </w:rPr>
                <w:delText>17</w:delText>
              </w:r>
            </w:del>
          </w:p>
        </w:tc>
        <w:tc>
          <w:tcPr>
            <w:tcW w:w="5694" w:type="dxa"/>
            <w:tcMar>
              <w:top w:w="0" w:type="dxa"/>
              <w:bottom w:w="0" w:type="dxa"/>
            </w:tcMar>
          </w:tcPr>
          <w:p w14:paraId="122B3D8B" w14:textId="661CA611" w:rsidR="00B7180B" w:rsidRPr="00D22CCD" w:rsidDel="00F54CF5" w:rsidRDefault="00B7180B" w:rsidP="00C739EB">
            <w:pPr>
              <w:suppressAutoHyphens/>
              <w:snapToGrid w:val="0"/>
              <w:spacing w:before="60" w:after="60" w:line="240" w:lineRule="auto"/>
              <w:rPr>
                <w:del w:id="3602" w:author="Gert Morlion" w:date="2024-08-26T14:10:00Z" w16du:dateUtc="2024-08-26T12:10:00Z"/>
                <w:sz w:val="16"/>
                <w:szCs w:val="16"/>
              </w:rPr>
            </w:pPr>
            <w:del w:id="3603" w:author="Gert Morlion" w:date="2024-08-26T14:10:00Z" w16du:dateUtc="2024-08-26T12:10:00Z">
              <w:r w:rsidRPr="00D22CCD" w:rsidDel="00F54CF5">
                <w:rPr>
                  <w:sz w:val="16"/>
                  <w:szCs w:val="16"/>
                </w:rPr>
                <w:delText>(MHWS)</w:delText>
              </w:r>
            </w:del>
          </w:p>
        </w:tc>
      </w:tr>
      <w:tr w:rsidR="00B7180B" w:rsidRPr="00D22CCD" w:rsidDel="00F54CF5" w14:paraId="54F409CD" w14:textId="06E474D7" w:rsidTr="3CCBF2F9">
        <w:trPr>
          <w:cantSplit/>
          <w:del w:id="3604" w:author="Gert Morlion" w:date="2024-08-26T14:10:00Z"/>
        </w:trPr>
        <w:tc>
          <w:tcPr>
            <w:tcW w:w="1134" w:type="dxa"/>
            <w:tcMar>
              <w:top w:w="0" w:type="dxa"/>
              <w:bottom w:w="0" w:type="dxa"/>
            </w:tcMar>
          </w:tcPr>
          <w:p w14:paraId="26658F9A" w14:textId="5D96F3FE" w:rsidR="00B7180B" w:rsidRPr="00D22CCD" w:rsidDel="00F54CF5" w:rsidRDefault="00B7180B" w:rsidP="00C739EB">
            <w:pPr>
              <w:suppressAutoHyphens/>
              <w:snapToGrid w:val="0"/>
              <w:spacing w:before="60" w:after="60" w:line="240" w:lineRule="auto"/>
              <w:rPr>
                <w:del w:id="3605" w:author="Gert Morlion" w:date="2024-08-26T14:10:00Z" w16du:dateUtc="2024-08-26T12:10:00Z"/>
                <w:sz w:val="16"/>
                <w:szCs w:val="16"/>
              </w:rPr>
            </w:pPr>
            <w:del w:id="360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2142C630" w14:textId="454096D2" w:rsidR="00B7180B" w:rsidRPr="00D22CCD" w:rsidDel="00F54CF5" w:rsidRDefault="00B7180B" w:rsidP="00C739EB">
            <w:pPr>
              <w:suppressAutoHyphens/>
              <w:snapToGrid w:val="0"/>
              <w:spacing w:before="60" w:after="60" w:line="240" w:lineRule="auto"/>
              <w:rPr>
                <w:del w:id="3607" w:author="Gert Morlion" w:date="2024-08-26T14:10:00Z" w16du:dateUtc="2024-08-26T12:10:00Z"/>
                <w:rFonts w:cs="Arial"/>
                <w:sz w:val="16"/>
                <w:szCs w:val="16"/>
                <w:lang w:val="en-US" w:eastAsia="en-US"/>
              </w:rPr>
            </w:pPr>
            <w:del w:id="3608" w:author="Gert Morlion" w:date="2024-08-26T14:10:00Z" w16du:dateUtc="2024-08-26T12:10:00Z">
              <w:r w:rsidRPr="00D22CCD" w:rsidDel="00F54CF5">
                <w:rPr>
                  <w:rFonts w:cs="Arial"/>
                  <w:sz w:val="16"/>
                  <w:szCs w:val="16"/>
                  <w:lang w:val="en-US" w:eastAsia="en-US"/>
                </w:rPr>
                <w:delText>highWater</w:delText>
              </w:r>
            </w:del>
          </w:p>
        </w:tc>
        <w:tc>
          <w:tcPr>
            <w:tcW w:w="3420" w:type="dxa"/>
            <w:tcMar>
              <w:top w:w="0" w:type="dxa"/>
              <w:bottom w:w="0" w:type="dxa"/>
            </w:tcMar>
          </w:tcPr>
          <w:p w14:paraId="19B9DE9B" w14:textId="59E6C351" w:rsidR="00B7180B" w:rsidRPr="00D22CCD" w:rsidDel="00F54CF5" w:rsidRDefault="00B7180B" w:rsidP="00C739EB">
            <w:pPr>
              <w:suppressAutoHyphens/>
              <w:snapToGrid w:val="0"/>
              <w:spacing w:before="60" w:after="60" w:line="240" w:lineRule="auto"/>
              <w:jc w:val="left"/>
              <w:rPr>
                <w:del w:id="3609" w:author="Gert Morlion" w:date="2024-08-26T14:10:00Z" w16du:dateUtc="2024-08-26T12:10:00Z"/>
                <w:sz w:val="16"/>
                <w:szCs w:val="16"/>
                <w:lang w:eastAsia="ar-SA"/>
              </w:rPr>
            </w:pPr>
          </w:p>
        </w:tc>
        <w:tc>
          <w:tcPr>
            <w:tcW w:w="804" w:type="dxa"/>
          </w:tcPr>
          <w:p w14:paraId="0A9D9882" w14:textId="1BBF10C8" w:rsidR="00B7180B" w:rsidRPr="00D22CCD" w:rsidDel="00F54CF5" w:rsidRDefault="00B7180B" w:rsidP="00C739EB">
            <w:pPr>
              <w:suppressAutoHyphens/>
              <w:snapToGrid w:val="0"/>
              <w:spacing w:before="60" w:after="60" w:line="240" w:lineRule="auto"/>
              <w:jc w:val="center"/>
              <w:rPr>
                <w:del w:id="3610" w:author="Gert Morlion" w:date="2024-08-26T14:10:00Z" w16du:dateUtc="2024-08-26T12:10:00Z"/>
                <w:sz w:val="16"/>
                <w:szCs w:val="16"/>
              </w:rPr>
            </w:pPr>
            <w:del w:id="3611" w:author="Gert Morlion" w:date="2024-08-26T14:10:00Z" w16du:dateUtc="2024-08-26T12:10:00Z">
              <w:r w:rsidRPr="00D22CCD" w:rsidDel="00F54CF5">
                <w:rPr>
                  <w:sz w:val="16"/>
                  <w:szCs w:val="16"/>
                </w:rPr>
                <w:delText>18</w:delText>
              </w:r>
            </w:del>
          </w:p>
        </w:tc>
        <w:tc>
          <w:tcPr>
            <w:tcW w:w="5694" w:type="dxa"/>
            <w:tcMar>
              <w:top w:w="0" w:type="dxa"/>
              <w:bottom w:w="0" w:type="dxa"/>
            </w:tcMar>
          </w:tcPr>
          <w:p w14:paraId="5AF06F8B" w14:textId="1735D2CB" w:rsidR="00B7180B" w:rsidRPr="00D22CCD" w:rsidDel="00F54CF5" w:rsidRDefault="00B7180B" w:rsidP="00C739EB">
            <w:pPr>
              <w:suppressAutoHyphens/>
              <w:snapToGrid w:val="0"/>
              <w:spacing w:before="60" w:after="60" w:line="240" w:lineRule="auto"/>
              <w:rPr>
                <w:del w:id="3612" w:author="Gert Morlion" w:date="2024-08-26T14:10:00Z" w16du:dateUtc="2024-08-26T12:10:00Z"/>
                <w:sz w:val="16"/>
                <w:szCs w:val="16"/>
              </w:rPr>
            </w:pPr>
            <w:del w:id="3613" w:author="Gert Morlion" w:date="2024-08-26T14:10:00Z" w16du:dateUtc="2024-08-26T12:10:00Z">
              <w:r w:rsidRPr="00D22CCD" w:rsidDel="00F54CF5">
                <w:rPr>
                  <w:sz w:val="16"/>
                  <w:szCs w:val="16"/>
                </w:rPr>
                <w:delText>(HW)</w:delText>
              </w:r>
            </w:del>
          </w:p>
        </w:tc>
      </w:tr>
      <w:tr w:rsidR="00B7180B" w:rsidRPr="00D22CCD" w:rsidDel="00F54CF5" w14:paraId="4693DB2C" w14:textId="01675B33" w:rsidTr="3CCBF2F9">
        <w:trPr>
          <w:cantSplit/>
          <w:del w:id="3614" w:author="Gert Morlion" w:date="2024-08-26T14:10:00Z"/>
        </w:trPr>
        <w:tc>
          <w:tcPr>
            <w:tcW w:w="1134" w:type="dxa"/>
            <w:tcMar>
              <w:top w:w="0" w:type="dxa"/>
              <w:bottom w:w="0" w:type="dxa"/>
            </w:tcMar>
          </w:tcPr>
          <w:p w14:paraId="3128E34D" w14:textId="44035CAE" w:rsidR="00B7180B" w:rsidRPr="00D22CCD" w:rsidDel="00F54CF5" w:rsidRDefault="00B7180B" w:rsidP="00C739EB">
            <w:pPr>
              <w:suppressAutoHyphens/>
              <w:snapToGrid w:val="0"/>
              <w:spacing w:before="60" w:after="60" w:line="240" w:lineRule="auto"/>
              <w:rPr>
                <w:del w:id="3615" w:author="Gert Morlion" w:date="2024-08-26T14:10:00Z" w16du:dateUtc="2024-08-26T12:10:00Z"/>
                <w:sz w:val="16"/>
                <w:szCs w:val="16"/>
              </w:rPr>
            </w:pPr>
            <w:del w:id="361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8A4D50C" w14:textId="46268B6D" w:rsidR="00B7180B" w:rsidRPr="00D22CCD" w:rsidDel="00F54CF5" w:rsidRDefault="00B7180B" w:rsidP="00C739EB">
            <w:pPr>
              <w:suppressAutoHyphens/>
              <w:snapToGrid w:val="0"/>
              <w:spacing w:before="60" w:after="60" w:line="240" w:lineRule="auto"/>
              <w:rPr>
                <w:del w:id="3617" w:author="Gert Morlion" w:date="2024-08-26T14:10:00Z" w16du:dateUtc="2024-08-26T12:10:00Z"/>
                <w:rFonts w:cs="Arial"/>
                <w:sz w:val="16"/>
                <w:szCs w:val="16"/>
                <w:lang w:val="en-US" w:eastAsia="en-US"/>
              </w:rPr>
            </w:pPr>
            <w:del w:id="3618" w:author="Gert Morlion" w:date="2024-08-26T14:10:00Z" w16du:dateUtc="2024-08-26T12:10:00Z">
              <w:r w:rsidRPr="00D22CCD" w:rsidDel="00F54CF5">
                <w:rPr>
                  <w:rFonts w:cs="Arial"/>
                  <w:sz w:val="16"/>
                  <w:szCs w:val="16"/>
                  <w:lang w:val="en-US" w:eastAsia="en-US"/>
                </w:rPr>
                <w:delText>approximateMeanSeaLevel</w:delText>
              </w:r>
            </w:del>
          </w:p>
        </w:tc>
        <w:tc>
          <w:tcPr>
            <w:tcW w:w="3420" w:type="dxa"/>
            <w:tcMar>
              <w:top w:w="0" w:type="dxa"/>
              <w:bottom w:w="0" w:type="dxa"/>
            </w:tcMar>
          </w:tcPr>
          <w:p w14:paraId="368DD931" w14:textId="4FBFBD46" w:rsidR="00B7180B" w:rsidRPr="00D22CCD" w:rsidDel="00F54CF5" w:rsidRDefault="00B7180B" w:rsidP="00C739EB">
            <w:pPr>
              <w:suppressAutoHyphens/>
              <w:snapToGrid w:val="0"/>
              <w:spacing w:before="60" w:after="60" w:line="240" w:lineRule="auto"/>
              <w:jc w:val="left"/>
              <w:rPr>
                <w:del w:id="3619" w:author="Gert Morlion" w:date="2024-08-26T14:10:00Z" w16du:dateUtc="2024-08-26T12:10:00Z"/>
                <w:sz w:val="16"/>
                <w:szCs w:val="16"/>
                <w:lang w:eastAsia="ar-SA"/>
              </w:rPr>
            </w:pPr>
          </w:p>
        </w:tc>
        <w:tc>
          <w:tcPr>
            <w:tcW w:w="804" w:type="dxa"/>
          </w:tcPr>
          <w:p w14:paraId="7AD2109A" w14:textId="1723192A" w:rsidR="00B7180B" w:rsidRPr="00D22CCD" w:rsidDel="00F54CF5" w:rsidRDefault="00B7180B" w:rsidP="00C739EB">
            <w:pPr>
              <w:suppressAutoHyphens/>
              <w:snapToGrid w:val="0"/>
              <w:spacing w:before="60" w:after="60" w:line="240" w:lineRule="auto"/>
              <w:jc w:val="center"/>
              <w:rPr>
                <w:del w:id="3620" w:author="Gert Morlion" w:date="2024-08-26T14:10:00Z" w16du:dateUtc="2024-08-26T12:10:00Z"/>
                <w:sz w:val="16"/>
                <w:szCs w:val="16"/>
              </w:rPr>
            </w:pPr>
            <w:del w:id="3621" w:author="Gert Morlion" w:date="2024-08-26T14:10:00Z" w16du:dateUtc="2024-08-26T12:10:00Z">
              <w:r w:rsidRPr="00D22CCD" w:rsidDel="00F54CF5">
                <w:rPr>
                  <w:sz w:val="16"/>
                  <w:szCs w:val="16"/>
                </w:rPr>
                <w:delText>19</w:delText>
              </w:r>
            </w:del>
          </w:p>
        </w:tc>
        <w:tc>
          <w:tcPr>
            <w:tcW w:w="5694" w:type="dxa"/>
            <w:tcMar>
              <w:top w:w="0" w:type="dxa"/>
              <w:bottom w:w="0" w:type="dxa"/>
            </w:tcMar>
          </w:tcPr>
          <w:p w14:paraId="67D3E20C" w14:textId="38892BF0" w:rsidR="00B7180B" w:rsidRPr="00D22CCD" w:rsidDel="00F54CF5" w:rsidRDefault="00B7180B" w:rsidP="00C739EB">
            <w:pPr>
              <w:suppressAutoHyphens/>
              <w:snapToGrid w:val="0"/>
              <w:spacing w:before="60" w:after="60" w:line="240" w:lineRule="auto"/>
              <w:rPr>
                <w:del w:id="3622" w:author="Gert Morlion" w:date="2024-08-26T14:10:00Z" w16du:dateUtc="2024-08-26T12:10:00Z"/>
                <w:sz w:val="16"/>
                <w:szCs w:val="16"/>
              </w:rPr>
            </w:pPr>
          </w:p>
        </w:tc>
      </w:tr>
      <w:tr w:rsidR="00B7180B" w:rsidRPr="00D22CCD" w:rsidDel="00F54CF5" w14:paraId="301774FB" w14:textId="41945BBE" w:rsidTr="3CCBF2F9">
        <w:trPr>
          <w:cantSplit/>
          <w:del w:id="3623" w:author="Gert Morlion" w:date="2024-08-26T14:10:00Z"/>
        </w:trPr>
        <w:tc>
          <w:tcPr>
            <w:tcW w:w="1134" w:type="dxa"/>
            <w:tcMar>
              <w:top w:w="0" w:type="dxa"/>
              <w:bottom w:w="0" w:type="dxa"/>
            </w:tcMar>
          </w:tcPr>
          <w:p w14:paraId="314C07A5" w14:textId="4582AFC4" w:rsidR="00B7180B" w:rsidRPr="00D22CCD" w:rsidDel="00F54CF5" w:rsidRDefault="00B7180B" w:rsidP="00C739EB">
            <w:pPr>
              <w:suppressAutoHyphens/>
              <w:snapToGrid w:val="0"/>
              <w:spacing w:before="60" w:after="60" w:line="240" w:lineRule="auto"/>
              <w:rPr>
                <w:del w:id="3624" w:author="Gert Morlion" w:date="2024-08-26T14:10:00Z" w16du:dateUtc="2024-08-26T12:10:00Z"/>
                <w:sz w:val="16"/>
                <w:szCs w:val="16"/>
              </w:rPr>
            </w:pPr>
            <w:del w:id="362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CCE048E" w14:textId="5F4D40C9" w:rsidR="00B7180B" w:rsidRPr="00D22CCD" w:rsidDel="00F54CF5" w:rsidRDefault="00B7180B" w:rsidP="00C739EB">
            <w:pPr>
              <w:suppressAutoHyphens/>
              <w:snapToGrid w:val="0"/>
              <w:spacing w:before="60" w:after="60" w:line="240" w:lineRule="auto"/>
              <w:rPr>
                <w:del w:id="3626" w:author="Gert Morlion" w:date="2024-08-26T14:10:00Z" w16du:dateUtc="2024-08-26T12:10:00Z"/>
                <w:rFonts w:cs="Arial"/>
                <w:sz w:val="16"/>
                <w:szCs w:val="16"/>
                <w:lang w:val="en-US" w:eastAsia="en-US"/>
              </w:rPr>
            </w:pPr>
            <w:del w:id="3627" w:author="Gert Morlion" w:date="2024-08-26T14:10:00Z" w16du:dateUtc="2024-08-26T12:10:00Z">
              <w:r w:rsidRPr="00D22CCD" w:rsidDel="00F54CF5">
                <w:rPr>
                  <w:rFonts w:cs="Arial"/>
                  <w:sz w:val="16"/>
                  <w:szCs w:val="16"/>
                  <w:lang w:val="en-US" w:eastAsia="en-US"/>
                </w:rPr>
                <w:delText>highWaterSprings</w:delText>
              </w:r>
            </w:del>
          </w:p>
        </w:tc>
        <w:tc>
          <w:tcPr>
            <w:tcW w:w="3420" w:type="dxa"/>
            <w:tcMar>
              <w:top w:w="0" w:type="dxa"/>
              <w:bottom w:w="0" w:type="dxa"/>
            </w:tcMar>
          </w:tcPr>
          <w:p w14:paraId="16919D98" w14:textId="31BB448C" w:rsidR="00B7180B" w:rsidRPr="00D22CCD" w:rsidDel="00F54CF5" w:rsidRDefault="00B7180B" w:rsidP="00C739EB">
            <w:pPr>
              <w:suppressAutoHyphens/>
              <w:snapToGrid w:val="0"/>
              <w:spacing w:before="60" w:after="60" w:line="240" w:lineRule="auto"/>
              <w:jc w:val="left"/>
              <w:rPr>
                <w:del w:id="3628" w:author="Gert Morlion" w:date="2024-08-26T14:10:00Z" w16du:dateUtc="2024-08-26T12:10:00Z"/>
                <w:sz w:val="16"/>
                <w:szCs w:val="16"/>
                <w:lang w:eastAsia="ar-SA"/>
              </w:rPr>
            </w:pPr>
          </w:p>
        </w:tc>
        <w:tc>
          <w:tcPr>
            <w:tcW w:w="804" w:type="dxa"/>
          </w:tcPr>
          <w:p w14:paraId="6B579A2C" w14:textId="05DB248E" w:rsidR="00B7180B" w:rsidRPr="00D22CCD" w:rsidDel="00F54CF5" w:rsidRDefault="00B7180B" w:rsidP="00C739EB">
            <w:pPr>
              <w:suppressAutoHyphens/>
              <w:snapToGrid w:val="0"/>
              <w:spacing w:before="60" w:after="60" w:line="240" w:lineRule="auto"/>
              <w:jc w:val="center"/>
              <w:rPr>
                <w:del w:id="3629" w:author="Gert Morlion" w:date="2024-08-26T14:10:00Z" w16du:dateUtc="2024-08-26T12:10:00Z"/>
                <w:sz w:val="16"/>
                <w:szCs w:val="16"/>
              </w:rPr>
            </w:pPr>
            <w:del w:id="3630" w:author="Gert Morlion" w:date="2024-08-26T14:10:00Z" w16du:dateUtc="2024-08-26T12:10:00Z">
              <w:r w:rsidRPr="00D22CCD" w:rsidDel="00F54CF5">
                <w:rPr>
                  <w:sz w:val="16"/>
                  <w:szCs w:val="16"/>
                </w:rPr>
                <w:delText>20</w:delText>
              </w:r>
            </w:del>
          </w:p>
        </w:tc>
        <w:tc>
          <w:tcPr>
            <w:tcW w:w="5694" w:type="dxa"/>
            <w:tcMar>
              <w:top w:w="0" w:type="dxa"/>
              <w:bottom w:w="0" w:type="dxa"/>
            </w:tcMar>
          </w:tcPr>
          <w:p w14:paraId="1AC26E8A" w14:textId="4316179B" w:rsidR="00B7180B" w:rsidRPr="00D22CCD" w:rsidDel="00F54CF5" w:rsidRDefault="00B7180B" w:rsidP="00C739EB">
            <w:pPr>
              <w:suppressAutoHyphens/>
              <w:snapToGrid w:val="0"/>
              <w:spacing w:before="60" w:after="60" w:line="240" w:lineRule="auto"/>
              <w:rPr>
                <w:del w:id="3631" w:author="Gert Morlion" w:date="2024-08-26T14:10:00Z" w16du:dateUtc="2024-08-26T12:10:00Z"/>
                <w:sz w:val="16"/>
                <w:szCs w:val="16"/>
              </w:rPr>
            </w:pPr>
          </w:p>
        </w:tc>
      </w:tr>
      <w:tr w:rsidR="00B7180B" w:rsidRPr="00D22CCD" w:rsidDel="00F54CF5" w14:paraId="211B9308" w14:textId="3DC240AE" w:rsidTr="3CCBF2F9">
        <w:trPr>
          <w:cantSplit/>
          <w:del w:id="3632" w:author="Gert Morlion" w:date="2024-08-26T14:10:00Z"/>
        </w:trPr>
        <w:tc>
          <w:tcPr>
            <w:tcW w:w="1134" w:type="dxa"/>
            <w:tcMar>
              <w:top w:w="0" w:type="dxa"/>
              <w:bottom w:w="0" w:type="dxa"/>
            </w:tcMar>
          </w:tcPr>
          <w:p w14:paraId="0EEF9AA7" w14:textId="038BBE08" w:rsidR="00B7180B" w:rsidRPr="00D22CCD" w:rsidDel="00F54CF5" w:rsidRDefault="00B7180B" w:rsidP="00C739EB">
            <w:pPr>
              <w:suppressAutoHyphens/>
              <w:snapToGrid w:val="0"/>
              <w:spacing w:before="60" w:after="60" w:line="240" w:lineRule="auto"/>
              <w:rPr>
                <w:del w:id="3633" w:author="Gert Morlion" w:date="2024-08-26T14:10:00Z" w16du:dateUtc="2024-08-26T12:10:00Z"/>
                <w:sz w:val="16"/>
                <w:szCs w:val="16"/>
              </w:rPr>
            </w:pPr>
            <w:del w:id="363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90CA780" w14:textId="364731E5" w:rsidR="00B7180B" w:rsidRPr="00D22CCD" w:rsidDel="00F54CF5" w:rsidRDefault="00B7180B" w:rsidP="00C739EB">
            <w:pPr>
              <w:suppressAutoHyphens/>
              <w:snapToGrid w:val="0"/>
              <w:spacing w:before="60" w:after="60" w:line="240" w:lineRule="auto"/>
              <w:rPr>
                <w:del w:id="3635" w:author="Gert Morlion" w:date="2024-08-26T14:10:00Z" w16du:dateUtc="2024-08-26T12:10:00Z"/>
                <w:rFonts w:cs="Arial"/>
                <w:sz w:val="16"/>
                <w:szCs w:val="16"/>
                <w:lang w:val="en-US" w:eastAsia="en-US"/>
              </w:rPr>
            </w:pPr>
            <w:del w:id="3636" w:author="Gert Morlion" w:date="2024-08-26T14:10:00Z" w16du:dateUtc="2024-08-26T12:10:00Z">
              <w:r w:rsidRPr="00D22CCD" w:rsidDel="00F54CF5">
                <w:rPr>
                  <w:rFonts w:cs="Arial"/>
                  <w:sz w:val="16"/>
                  <w:szCs w:val="16"/>
                  <w:lang w:val="en-US" w:eastAsia="en-US"/>
                </w:rPr>
                <w:delText>meanHigherHighWater</w:delText>
              </w:r>
            </w:del>
          </w:p>
        </w:tc>
        <w:tc>
          <w:tcPr>
            <w:tcW w:w="3420" w:type="dxa"/>
            <w:tcMar>
              <w:top w:w="0" w:type="dxa"/>
              <w:bottom w:w="0" w:type="dxa"/>
            </w:tcMar>
          </w:tcPr>
          <w:p w14:paraId="1582A122" w14:textId="6451E632" w:rsidR="00B7180B" w:rsidRPr="00D22CCD" w:rsidDel="00F54CF5" w:rsidRDefault="00B7180B" w:rsidP="00C739EB">
            <w:pPr>
              <w:suppressAutoHyphens/>
              <w:snapToGrid w:val="0"/>
              <w:spacing w:before="60" w:after="60" w:line="240" w:lineRule="auto"/>
              <w:jc w:val="left"/>
              <w:rPr>
                <w:del w:id="3637" w:author="Gert Morlion" w:date="2024-08-26T14:10:00Z" w16du:dateUtc="2024-08-26T12:10:00Z"/>
                <w:sz w:val="16"/>
                <w:szCs w:val="16"/>
                <w:lang w:eastAsia="ar-SA"/>
              </w:rPr>
            </w:pPr>
          </w:p>
        </w:tc>
        <w:tc>
          <w:tcPr>
            <w:tcW w:w="804" w:type="dxa"/>
          </w:tcPr>
          <w:p w14:paraId="4F6C61B4" w14:textId="4ECFC12D" w:rsidR="00B7180B" w:rsidRPr="00D22CCD" w:rsidDel="00F54CF5" w:rsidRDefault="00B7180B" w:rsidP="00C739EB">
            <w:pPr>
              <w:suppressAutoHyphens/>
              <w:snapToGrid w:val="0"/>
              <w:spacing w:before="60" w:after="60" w:line="240" w:lineRule="auto"/>
              <w:jc w:val="center"/>
              <w:rPr>
                <w:del w:id="3638" w:author="Gert Morlion" w:date="2024-08-26T14:10:00Z" w16du:dateUtc="2024-08-26T12:10:00Z"/>
                <w:sz w:val="16"/>
                <w:szCs w:val="16"/>
              </w:rPr>
            </w:pPr>
            <w:del w:id="3639" w:author="Gert Morlion" w:date="2024-08-26T14:10:00Z" w16du:dateUtc="2024-08-26T12:10:00Z">
              <w:r w:rsidRPr="00D22CCD" w:rsidDel="00F54CF5">
                <w:rPr>
                  <w:sz w:val="16"/>
                  <w:szCs w:val="16"/>
                </w:rPr>
                <w:delText>21</w:delText>
              </w:r>
            </w:del>
          </w:p>
        </w:tc>
        <w:tc>
          <w:tcPr>
            <w:tcW w:w="5694" w:type="dxa"/>
            <w:tcMar>
              <w:top w:w="0" w:type="dxa"/>
              <w:bottom w:w="0" w:type="dxa"/>
            </w:tcMar>
          </w:tcPr>
          <w:p w14:paraId="0BED13C1" w14:textId="1D82CB69" w:rsidR="00B7180B" w:rsidRPr="00D22CCD" w:rsidDel="00F54CF5" w:rsidRDefault="00B7180B" w:rsidP="00C739EB">
            <w:pPr>
              <w:suppressAutoHyphens/>
              <w:snapToGrid w:val="0"/>
              <w:spacing w:before="60" w:after="60" w:line="240" w:lineRule="auto"/>
              <w:rPr>
                <w:del w:id="3640" w:author="Gert Morlion" w:date="2024-08-26T14:10:00Z" w16du:dateUtc="2024-08-26T12:10:00Z"/>
                <w:sz w:val="16"/>
                <w:szCs w:val="16"/>
              </w:rPr>
            </w:pPr>
            <w:del w:id="3641" w:author="Gert Morlion" w:date="2024-08-26T14:10:00Z" w16du:dateUtc="2024-08-26T12:10:00Z">
              <w:r w:rsidRPr="00D22CCD" w:rsidDel="00F54CF5">
                <w:rPr>
                  <w:sz w:val="16"/>
                  <w:szCs w:val="16"/>
                </w:rPr>
                <w:delText>(MHHW)</w:delText>
              </w:r>
            </w:del>
          </w:p>
        </w:tc>
      </w:tr>
      <w:tr w:rsidR="00B7180B" w:rsidRPr="00D22CCD" w:rsidDel="00F54CF5" w14:paraId="54C576A1" w14:textId="45EA4F17" w:rsidTr="3CCBF2F9">
        <w:trPr>
          <w:cantSplit/>
          <w:del w:id="3642" w:author="Gert Morlion" w:date="2024-08-26T14:10:00Z"/>
        </w:trPr>
        <w:tc>
          <w:tcPr>
            <w:tcW w:w="1134" w:type="dxa"/>
            <w:tcMar>
              <w:top w:w="0" w:type="dxa"/>
              <w:bottom w:w="0" w:type="dxa"/>
            </w:tcMar>
          </w:tcPr>
          <w:p w14:paraId="39E44B0F" w14:textId="63A13A5D" w:rsidR="00B7180B" w:rsidRPr="00D22CCD" w:rsidDel="00F54CF5" w:rsidRDefault="00B7180B" w:rsidP="00C739EB">
            <w:pPr>
              <w:suppressAutoHyphens/>
              <w:snapToGrid w:val="0"/>
              <w:spacing w:before="60" w:after="60" w:line="240" w:lineRule="auto"/>
              <w:rPr>
                <w:del w:id="3643" w:author="Gert Morlion" w:date="2024-08-26T14:10:00Z" w16du:dateUtc="2024-08-26T12:10:00Z"/>
                <w:sz w:val="16"/>
                <w:szCs w:val="16"/>
              </w:rPr>
            </w:pPr>
            <w:del w:id="364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6205E49" w14:textId="7569176E" w:rsidR="00B7180B" w:rsidRPr="00D22CCD" w:rsidDel="00F54CF5" w:rsidRDefault="00B7180B" w:rsidP="00C739EB">
            <w:pPr>
              <w:autoSpaceDE w:val="0"/>
              <w:autoSpaceDN w:val="0"/>
              <w:adjustRightInd w:val="0"/>
              <w:spacing w:before="60" w:after="60"/>
              <w:rPr>
                <w:del w:id="3645" w:author="Gert Morlion" w:date="2024-08-26T14:10:00Z" w16du:dateUtc="2024-08-26T12:10:00Z"/>
                <w:rFonts w:cs="Arial"/>
                <w:sz w:val="16"/>
                <w:szCs w:val="16"/>
                <w:lang w:val="en-US" w:eastAsia="en-US"/>
              </w:rPr>
            </w:pPr>
            <w:del w:id="3646" w:author="Gert Morlion" w:date="2024-08-26T14:10:00Z" w16du:dateUtc="2024-08-26T12:10:00Z">
              <w:r w:rsidRPr="00D22CCD" w:rsidDel="00F54CF5">
                <w:rPr>
                  <w:rFonts w:cs="Arial"/>
                  <w:sz w:val="16"/>
                  <w:szCs w:val="16"/>
                  <w:lang w:val="en-US" w:eastAsia="en-US"/>
                </w:rPr>
                <w:delText>equinoctialSpringLowWater</w:delText>
              </w:r>
            </w:del>
          </w:p>
        </w:tc>
        <w:tc>
          <w:tcPr>
            <w:tcW w:w="3420" w:type="dxa"/>
            <w:tcMar>
              <w:top w:w="0" w:type="dxa"/>
              <w:bottom w:w="0" w:type="dxa"/>
            </w:tcMar>
          </w:tcPr>
          <w:p w14:paraId="22CDD636" w14:textId="5BB4DEA8" w:rsidR="00B7180B" w:rsidRPr="00D22CCD" w:rsidDel="00F54CF5" w:rsidRDefault="00B7180B" w:rsidP="00C739EB">
            <w:pPr>
              <w:suppressAutoHyphens/>
              <w:snapToGrid w:val="0"/>
              <w:spacing w:before="60" w:after="60" w:line="240" w:lineRule="auto"/>
              <w:jc w:val="left"/>
              <w:rPr>
                <w:del w:id="3647" w:author="Gert Morlion" w:date="2024-08-26T14:10:00Z" w16du:dateUtc="2024-08-26T12:10:00Z"/>
                <w:sz w:val="16"/>
                <w:szCs w:val="16"/>
                <w:lang w:eastAsia="ar-SA"/>
              </w:rPr>
            </w:pPr>
          </w:p>
        </w:tc>
        <w:tc>
          <w:tcPr>
            <w:tcW w:w="804" w:type="dxa"/>
          </w:tcPr>
          <w:p w14:paraId="4D9F983A" w14:textId="4785BBCA" w:rsidR="00B7180B" w:rsidRPr="00D22CCD" w:rsidDel="00F54CF5" w:rsidRDefault="00B7180B" w:rsidP="00C739EB">
            <w:pPr>
              <w:suppressAutoHyphens/>
              <w:snapToGrid w:val="0"/>
              <w:spacing w:before="60" w:after="60" w:line="240" w:lineRule="auto"/>
              <w:jc w:val="center"/>
              <w:rPr>
                <w:del w:id="3648" w:author="Gert Morlion" w:date="2024-08-26T14:10:00Z" w16du:dateUtc="2024-08-26T12:10:00Z"/>
                <w:sz w:val="16"/>
                <w:szCs w:val="16"/>
              </w:rPr>
            </w:pPr>
            <w:del w:id="3649" w:author="Gert Morlion" w:date="2024-08-26T14:10:00Z" w16du:dateUtc="2024-08-26T12:10:00Z">
              <w:r w:rsidRPr="00D22CCD" w:rsidDel="00F54CF5">
                <w:rPr>
                  <w:sz w:val="16"/>
                  <w:szCs w:val="16"/>
                </w:rPr>
                <w:delText>22</w:delText>
              </w:r>
            </w:del>
          </w:p>
        </w:tc>
        <w:tc>
          <w:tcPr>
            <w:tcW w:w="5694" w:type="dxa"/>
            <w:tcMar>
              <w:top w:w="0" w:type="dxa"/>
              <w:bottom w:w="0" w:type="dxa"/>
            </w:tcMar>
          </w:tcPr>
          <w:p w14:paraId="7E9FD543" w14:textId="7081FD96" w:rsidR="00B7180B" w:rsidRPr="00D22CCD" w:rsidDel="00F54CF5" w:rsidRDefault="00B7180B" w:rsidP="00C739EB">
            <w:pPr>
              <w:suppressAutoHyphens/>
              <w:snapToGrid w:val="0"/>
              <w:spacing w:before="60" w:after="60" w:line="240" w:lineRule="auto"/>
              <w:rPr>
                <w:del w:id="3650" w:author="Gert Morlion" w:date="2024-08-26T14:10:00Z" w16du:dateUtc="2024-08-26T12:10:00Z"/>
                <w:sz w:val="16"/>
                <w:szCs w:val="16"/>
              </w:rPr>
            </w:pPr>
          </w:p>
        </w:tc>
      </w:tr>
      <w:tr w:rsidR="00B7180B" w:rsidRPr="00D22CCD" w:rsidDel="00F54CF5" w14:paraId="6E17D295" w14:textId="59EF8827" w:rsidTr="3CCBF2F9">
        <w:trPr>
          <w:cantSplit/>
          <w:del w:id="3651" w:author="Gert Morlion" w:date="2024-08-26T14:10:00Z"/>
        </w:trPr>
        <w:tc>
          <w:tcPr>
            <w:tcW w:w="1134" w:type="dxa"/>
            <w:tcMar>
              <w:top w:w="0" w:type="dxa"/>
              <w:bottom w:w="0" w:type="dxa"/>
            </w:tcMar>
          </w:tcPr>
          <w:p w14:paraId="3664F21B" w14:textId="2CA17DB3" w:rsidR="00B7180B" w:rsidRPr="00D22CCD" w:rsidDel="00F54CF5" w:rsidRDefault="00B7180B" w:rsidP="00C739EB">
            <w:pPr>
              <w:suppressAutoHyphens/>
              <w:snapToGrid w:val="0"/>
              <w:spacing w:before="60" w:after="60" w:line="240" w:lineRule="auto"/>
              <w:rPr>
                <w:del w:id="3652" w:author="Gert Morlion" w:date="2024-08-26T14:10:00Z" w16du:dateUtc="2024-08-26T12:10:00Z"/>
                <w:sz w:val="16"/>
                <w:szCs w:val="16"/>
              </w:rPr>
            </w:pPr>
            <w:del w:id="365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59A8B3B3" w14:textId="6344F68B" w:rsidR="00B7180B" w:rsidRPr="00D22CCD" w:rsidDel="00F54CF5" w:rsidRDefault="00B7180B" w:rsidP="00C739EB">
            <w:pPr>
              <w:autoSpaceDE w:val="0"/>
              <w:autoSpaceDN w:val="0"/>
              <w:adjustRightInd w:val="0"/>
              <w:spacing w:before="60" w:after="60"/>
              <w:rPr>
                <w:del w:id="3654" w:author="Gert Morlion" w:date="2024-08-26T14:10:00Z" w16du:dateUtc="2024-08-26T12:10:00Z"/>
                <w:rFonts w:cs="Arial"/>
                <w:sz w:val="16"/>
                <w:szCs w:val="16"/>
                <w:lang w:val="en-US" w:eastAsia="en-US"/>
              </w:rPr>
            </w:pPr>
            <w:del w:id="3655" w:author="Gert Morlion" w:date="2024-08-26T14:10:00Z" w16du:dateUtc="2024-08-26T12:10:00Z">
              <w:r w:rsidRPr="00D22CCD" w:rsidDel="00F54CF5">
                <w:rPr>
                  <w:rFonts w:cs="Arial"/>
                  <w:sz w:val="16"/>
                  <w:szCs w:val="16"/>
                  <w:lang w:val="en-US" w:eastAsia="en-US"/>
                </w:rPr>
                <w:delText>lowestAstronomicalTide</w:delText>
              </w:r>
            </w:del>
          </w:p>
        </w:tc>
        <w:tc>
          <w:tcPr>
            <w:tcW w:w="3420" w:type="dxa"/>
            <w:tcMar>
              <w:top w:w="0" w:type="dxa"/>
              <w:bottom w:w="0" w:type="dxa"/>
            </w:tcMar>
          </w:tcPr>
          <w:p w14:paraId="3802B537" w14:textId="67B31985" w:rsidR="00B7180B" w:rsidRPr="00D22CCD" w:rsidDel="00F54CF5" w:rsidRDefault="00B7180B" w:rsidP="00C739EB">
            <w:pPr>
              <w:suppressAutoHyphens/>
              <w:snapToGrid w:val="0"/>
              <w:spacing w:before="60" w:after="60" w:line="240" w:lineRule="auto"/>
              <w:jc w:val="left"/>
              <w:rPr>
                <w:del w:id="3656" w:author="Gert Morlion" w:date="2024-08-26T14:10:00Z" w16du:dateUtc="2024-08-26T12:10:00Z"/>
                <w:sz w:val="16"/>
                <w:szCs w:val="16"/>
                <w:lang w:eastAsia="ar-SA"/>
              </w:rPr>
            </w:pPr>
          </w:p>
        </w:tc>
        <w:tc>
          <w:tcPr>
            <w:tcW w:w="804" w:type="dxa"/>
          </w:tcPr>
          <w:p w14:paraId="5AEEDAFE" w14:textId="24178728" w:rsidR="00B7180B" w:rsidRPr="00D22CCD" w:rsidDel="00F54CF5" w:rsidRDefault="00B7180B" w:rsidP="00C739EB">
            <w:pPr>
              <w:suppressAutoHyphens/>
              <w:snapToGrid w:val="0"/>
              <w:spacing w:before="60" w:after="60" w:line="240" w:lineRule="auto"/>
              <w:jc w:val="center"/>
              <w:rPr>
                <w:del w:id="3657" w:author="Gert Morlion" w:date="2024-08-26T14:10:00Z" w16du:dateUtc="2024-08-26T12:10:00Z"/>
                <w:sz w:val="16"/>
                <w:szCs w:val="16"/>
              </w:rPr>
            </w:pPr>
            <w:del w:id="3658" w:author="Gert Morlion" w:date="2024-08-26T14:10:00Z" w16du:dateUtc="2024-08-26T12:10:00Z">
              <w:r w:rsidRPr="00D22CCD" w:rsidDel="00F54CF5">
                <w:rPr>
                  <w:sz w:val="16"/>
                  <w:szCs w:val="16"/>
                </w:rPr>
                <w:delText>23</w:delText>
              </w:r>
            </w:del>
          </w:p>
        </w:tc>
        <w:tc>
          <w:tcPr>
            <w:tcW w:w="5694" w:type="dxa"/>
            <w:tcMar>
              <w:top w:w="0" w:type="dxa"/>
              <w:bottom w:w="0" w:type="dxa"/>
            </w:tcMar>
          </w:tcPr>
          <w:p w14:paraId="18541E37" w14:textId="27CC0BDB" w:rsidR="00B7180B" w:rsidRPr="00D22CCD" w:rsidDel="00F54CF5" w:rsidRDefault="00B7180B" w:rsidP="00C739EB">
            <w:pPr>
              <w:suppressAutoHyphens/>
              <w:snapToGrid w:val="0"/>
              <w:spacing w:before="60" w:after="60" w:line="240" w:lineRule="auto"/>
              <w:rPr>
                <w:del w:id="3659" w:author="Gert Morlion" w:date="2024-08-26T14:10:00Z" w16du:dateUtc="2024-08-26T12:10:00Z"/>
                <w:sz w:val="16"/>
                <w:szCs w:val="16"/>
              </w:rPr>
            </w:pPr>
            <w:del w:id="3660" w:author="Gert Morlion" w:date="2024-08-26T14:10:00Z" w16du:dateUtc="2024-08-26T12:10:00Z">
              <w:r w:rsidRPr="00D22CCD" w:rsidDel="00F54CF5">
                <w:rPr>
                  <w:sz w:val="16"/>
                  <w:szCs w:val="16"/>
                </w:rPr>
                <w:delText>(LAT)</w:delText>
              </w:r>
            </w:del>
          </w:p>
        </w:tc>
      </w:tr>
      <w:tr w:rsidR="00B7180B" w:rsidRPr="00D22CCD" w:rsidDel="00F54CF5" w14:paraId="3D5B3027" w14:textId="36D31338" w:rsidTr="3CCBF2F9">
        <w:trPr>
          <w:cantSplit/>
          <w:del w:id="3661" w:author="Gert Morlion" w:date="2024-08-26T14:10:00Z"/>
        </w:trPr>
        <w:tc>
          <w:tcPr>
            <w:tcW w:w="1134" w:type="dxa"/>
            <w:tcMar>
              <w:top w:w="0" w:type="dxa"/>
              <w:bottom w:w="0" w:type="dxa"/>
            </w:tcMar>
          </w:tcPr>
          <w:p w14:paraId="22F69D96" w14:textId="28359CEE" w:rsidR="00B7180B" w:rsidRPr="00D22CCD" w:rsidDel="00F54CF5" w:rsidRDefault="00B7180B" w:rsidP="00C739EB">
            <w:pPr>
              <w:suppressAutoHyphens/>
              <w:snapToGrid w:val="0"/>
              <w:spacing w:before="60" w:after="60" w:line="240" w:lineRule="auto"/>
              <w:rPr>
                <w:del w:id="3662" w:author="Gert Morlion" w:date="2024-08-26T14:10:00Z" w16du:dateUtc="2024-08-26T12:10:00Z"/>
                <w:sz w:val="16"/>
                <w:szCs w:val="16"/>
              </w:rPr>
            </w:pPr>
            <w:del w:id="366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6A0835EB" w14:textId="352CFE57" w:rsidR="00B7180B" w:rsidRPr="00D22CCD" w:rsidDel="00F54CF5" w:rsidRDefault="00B7180B" w:rsidP="00C739EB">
            <w:pPr>
              <w:autoSpaceDE w:val="0"/>
              <w:autoSpaceDN w:val="0"/>
              <w:adjustRightInd w:val="0"/>
              <w:spacing w:before="60" w:after="60"/>
              <w:rPr>
                <w:del w:id="3664" w:author="Gert Morlion" w:date="2024-08-26T14:10:00Z" w16du:dateUtc="2024-08-26T12:10:00Z"/>
                <w:rFonts w:cs="Arial"/>
                <w:sz w:val="16"/>
                <w:szCs w:val="16"/>
                <w:lang w:val="en-US" w:eastAsia="en-US"/>
              </w:rPr>
            </w:pPr>
            <w:del w:id="3665" w:author="Gert Morlion" w:date="2024-08-26T14:10:00Z" w16du:dateUtc="2024-08-26T12:10:00Z">
              <w:r w:rsidRPr="00D22CCD" w:rsidDel="00F54CF5">
                <w:rPr>
                  <w:rFonts w:cs="Arial"/>
                  <w:sz w:val="16"/>
                  <w:szCs w:val="16"/>
                  <w:lang w:val="en-US" w:eastAsia="en-US"/>
                </w:rPr>
                <w:delText>localDatum</w:delText>
              </w:r>
            </w:del>
          </w:p>
        </w:tc>
        <w:tc>
          <w:tcPr>
            <w:tcW w:w="3420" w:type="dxa"/>
            <w:tcMar>
              <w:top w:w="0" w:type="dxa"/>
              <w:bottom w:w="0" w:type="dxa"/>
            </w:tcMar>
          </w:tcPr>
          <w:p w14:paraId="58095B93" w14:textId="1A262D32" w:rsidR="00B7180B" w:rsidRPr="00D22CCD" w:rsidDel="00F54CF5" w:rsidRDefault="00B7180B" w:rsidP="00C739EB">
            <w:pPr>
              <w:suppressAutoHyphens/>
              <w:snapToGrid w:val="0"/>
              <w:spacing w:before="60" w:after="60" w:line="240" w:lineRule="auto"/>
              <w:jc w:val="left"/>
              <w:rPr>
                <w:del w:id="3666" w:author="Gert Morlion" w:date="2024-08-26T14:10:00Z" w16du:dateUtc="2024-08-26T12:10:00Z"/>
                <w:sz w:val="16"/>
                <w:szCs w:val="16"/>
                <w:lang w:eastAsia="ar-SA"/>
              </w:rPr>
            </w:pPr>
          </w:p>
        </w:tc>
        <w:tc>
          <w:tcPr>
            <w:tcW w:w="804" w:type="dxa"/>
          </w:tcPr>
          <w:p w14:paraId="7A0B031F" w14:textId="3A32EFEA" w:rsidR="00B7180B" w:rsidRPr="00D22CCD" w:rsidDel="00F54CF5" w:rsidRDefault="00B7180B" w:rsidP="00C739EB">
            <w:pPr>
              <w:suppressAutoHyphens/>
              <w:snapToGrid w:val="0"/>
              <w:spacing w:before="60" w:after="60" w:line="240" w:lineRule="auto"/>
              <w:jc w:val="center"/>
              <w:rPr>
                <w:del w:id="3667" w:author="Gert Morlion" w:date="2024-08-26T14:10:00Z" w16du:dateUtc="2024-08-26T12:10:00Z"/>
                <w:sz w:val="16"/>
                <w:szCs w:val="16"/>
              </w:rPr>
            </w:pPr>
            <w:del w:id="3668" w:author="Gert Morlion" w:date="2024-08-26T14:10:00Z" w16du:dateUtc="2024-08-26T12:10:00Z">
              <w:r w:rsidRPr="00D22CCD" w:rsidDel="00F54CF5">
                <w:rPr>
                  <w:sz w:val="16"/>
                  <w:szCs w:val="16"/>
                </w:rPr>
                <w:delText>24</w:delText>
              </w:r>
            </w:del>
          </w:p>
        </w:tc>
        <w:tc>
          <w:tcPr>
            <w:tcW w:w="5694" w:type="dxa"/>
            <w:tcMar>
              <w:top w:w="0" w:type="dxa"/>
              <w:bottom w:w="0" w:type="dxa"/>
            </w:tcMar>
          </w:tcPr>
          <w:p w14:paraId="1383AB9C" w14:textId="4F2AC4F7" w:rsidR="00B7180B" w:rsidRPr="00D22CCD" w:rsidDel="00F54CF5" w:rsidRDefault="00B7180B" w:rsidP="00C739EB">
            <w:pPr>
              <w:suppressAutoHyphens/>
              <w:snapToGrid w:val="0"/>
              <w:spacing w:before="60" w:after="60" w:line="240" w:lineRule="auto"/>
              <w:rPr>
                <w:del w:id="3669" w:author="Gert Morlion" w:date="2024-08-26T14:10:00Z" w16du:dateUtc="2024-08-26T12:10:00Z"/>
                <w:sz w:val="16"/>
                <w:szCs w:val="16"/>
              </w:rPr>
            </w:pPr>
          </w:p>
        </w:tc>
      </w:tr>
      <w:tr w:rsidR="00B7180B" w:rsidRPr="00D22CCD" w:rsidDel="00F54CF5" w14:paraId="661630FB" w14:textId="4B462B6C" w:rsidTr="3CCBF2F9">
        <w:trPr>
          <w:cantSplit/>
          <w:del w:id="3670" w:author="Gert Morlion" w:date="2024-08-26T14:10:00Z"/>
        </w:trPr>
        <w:tc>
          <w:tcPr>
            <w:tcW w:w="1134" w:type="dxa"/>
            <w:tcMar>
              <w:top w:w="0" w:type="dxa"/>
              <w:bottom w:w="0" w:type="dxa"/>
            </w:tcMar>
          </w:tcPr>
          <w:p w14:paraId="6E530FA6" w14:textId="25813C1A" w:rsidR="00B7180B" w:rsidRPr="00D22CCD" w:rsidDel="00F54CF5" w:rsidRDefault="00B7180B" w:rsidP="00C739EB">
            <w:pPr>
              <w:suppressAutoHyphens/>
              <w:snapToGrid w:val="0"/>
              <w:spacing w:before="60" w:after="60" w:line="240" w:lineRule="auto"/>
              <w:rPr>
                <w:del w:id="3671" w:author="Gert Morlion" w:date="2024-08-26T14:10:00Z" w16du:dateUtc="2024-08-26T12:10:00Z"/>
                <w:sz w:val="16"/>
                <w:szCs w:val="16"/>
              </w:rPr>
            </w:pPr>
            <w:del w:id="367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38C3816" w14:textId="0BC9E704" w:rsidR="00B7180B" w:rsidRPr="00D22CCD" w:rsidDel="00F54CF5" w:rsidRDefault="00B7180B" w:rsidP="00C739EB">
            <w:pPr>
              <w:autoSpaceDE w:val="0"/>
              <w:autoSpaceDN w:val="0"/>
              <w:adjustRightInd w:val="0"/>
              <w:spacing w:before="60" w:after="60"/>
              <w:rPr>
                <w:del w:id="3673" w:author="Gert Morlion" w:date="2024-08-26T14:10:00Z" w16du:dateUtc="2024-08-26T12:10:00Z"/>
                <w:rFonts w:cs="Arial"/>
                <w:sz w:val="16"/>
                <w:szCs w:val="16"/>
                <w:lang w:val="en-US" w:eastAsia="en-US"/>
              </w:rPr>
            </w:pPr>
            <w:del w:id="3674" w:author="Gert Morlion" w:date="2024-08-26T14:10:00Z" w16du:dateUtc="2024-08-26T12:10:00Z">
              <w:r w:rsidRPr="00D22CCD" w:rsidDel="00F54CF5">
                <w:rPr>
                  <w:rFonts w:cs="Arial"/>
                  <w:sz w:val="16"/>
                  <w:szCs w:val="16"/>
                  <w:lang w:val="en-US" w:eastAsia="en-US"/>
                </w:rPr>
                <w:delText>internationalGreatLakesDatum1985</w:delText>
              </w:r>
            </w:del>
          </w:p>
        </w:tc>
        <w:tc>
          <w:tcPr>
            <w:tcW w:w="3420" w:type="dxa"/>
            <w:tcMar>
              <w:top w:w="0" w:type="dxa"/>
              <w:bottom w:w="0" w:type="dxa"/>
            </w:tcMar>
          </w:tcPr>
          <w:p w14:paraId="3550634F" w14:textId="5BB0311C" w:rsidR="00B7180B" w:rsidRPr="00D22CCD" w:rsidDel="00F54CF5" w:rsidRDefault="00B7180B" w:rsidP="00C739EB">
            <w:pPr>
              <w:suppressAutoHyphens/>
              <w:snapToGrid w:val="0"/>
              <w:spacing w:before="60" w:after="60" w:line="240" w:lineRule="auto"/>
              <w:jc w:val="left"/>
              <w:rPr>
                <w:del w:id="3675" w:author="Gert Morlion" w:date="2024-08-26T14:10:00Z" w16du:dateUtc="2024-08-26T12:10:00Z"/>
                <w:sz w:val="16"/>
                <w:szCs w:val="16"/>
                <w:lang w:eastAsia="ar-SA"/>
              </w:rPr>
            </w:pPr>
          </w:p>
        </w:tc>
        <w:tc>
          <w:tcPr>
            <w:tcW w:w="804" w:type="dxa"/>
          </w:tcPr>
          <w:p w14:paraId="67FE93D4" w14:textId="1A0588B1" w:rsidR="00B7180B" w:rsidRPr="00D22CCD" w:rsidDel="00F54CF5" w:rsidRDefault="00B7180B" w:rsidP="00C739EB">
            <w:pPr>
              <w:suppressAutoHyphens/>
              <w:snapToGrid w:val="0"/>
              <w:spacing w:before="60" w:after="60" w:line="240" w:lineRule="auto"/>
              <w:jc w:val="center"/>
              <w:rPr>
                <w:del w:id="3676" w:author="Gert Morlion" w:date="2024-08-26T14:10:00Z" w16du:dateUtc="2024-08-26T12:10:00Z"/>
                <w:sz w:val="16"/>
                <w:szCs w:val="16"/>
              </w:rPr>
            </w:pPr>
            <w:del w:id="3677" w:author="Gert Morlion" w:date="2024-08-26T14:10:00Z" w16du:dateUtc="2024-08-26T12:10:00Z">
              <w:r w:rsidRPr="00D22CCD" w:rsidDel="00F54CF5">
                <w:rPr>
                  <w:sz w:val="16"/>
                  <w:szCs w:val="16"/>
                </w:rPr>
                <w:delText>25</w:delText>
              </w:r>
            </w:del>
          </w:p>
        </w:tc>
        <w:tc>
          <w:tcPr>
            <w:tcW w:w="5694" w:type="dxa"/>
            <w:tcMar>
              <w:top w:w="0" w:type="dxa"/>
              <w:bottom w:w="0" w:type="dxa"/>
            </w:tcMar>
          </w:tcPr>
          <w:p w14:paraId="2C7A2CD2" w14:textId="6159C0CC" w:rsidR="00B7180B" w:rsidRPr="00D22CCD" w:rsidDel="00F54CF5" w:rsidRDefault="00B7180B" w:rsidP="00C739EB">
            <w:pPr>
              <w:suppressAutoHyphens/>
              <w:snapToGrid w:val="0"/>
              <w:spacing w:before="60" w:after="60" w:line="240" w:lineRule="auto"/>
              <w:rPr>
                <w:del w:id="3678" w:author="Gert Morlion" w:date="2024-08-26T14:10:00Z" w16du:dateUtc="2024-08-26T12:10:00Z"/>
                <w:sz w:val="16"/>
                <w:szCs w:val="16"/>
              </w:rPr>
            </w:pPr>
          </w:p>
        </w:tc>
      </w:tr>
      <w:tr w:rsidR="00B7180B" w:rsidRPr="00D22CCD" w:rsidDel="00F54CF5" w14:paraId="20187D63" w14:textId="13287B01" w:rsidTr="3CCBF2F9">
        <w:trPr>
          <w:cantSplit/>
          <w:del w:id="3679" w:author="Gert Morlion" w:date="2024-08-26T14:10:00Z"/>
        </w:trPr>
        <w:tc>
          <w:tcPr>
            <w:tcW w:w="1134" w:type="dxa"/>
            <w:tcMar>
              <w:top w:w="0" w:type="dxa"/>
              <w:bottom w:w="0" w:type="dxa"/>
            </w:tcMar>
          </w:tcPr>
          <w:p w14:paraId="7C61EBF7" w14:textId="43BF906F" w:rsidR="00B7180B" w:rsidRPr="00D22CCD" w:rsidDel="00F54CF5" w:rsidRDefault="00B7180B" w:rsidP="00C739EB">
            <w:pPr>
              <w:suppressAutoHyphens/>
              <w:snapToGrid w:val="0"/>
              <w:spacing w:before="60" w:after="60" w:line="240" w:lineRule="auto"/>
              <w:rPr>
                <w:del w:id="3680" w:author="Gert Morlion" w:date="2024-08-26T14:10:00Z" w16du:dateUtc="2024-08-26T12:10:00Z"/>
                <w:sz w:val="16"/>
                <w:szCs w:val="16"/>
              </w:rPr>
            </w:pPr>
            <w:del w:id="3681"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53A65A51" w14:textId="61C71180" w:rsidR="00B7180B" w:rsidRPr="00D22CCD" w:rsidDel="00F54CF5" w:rsidRDefault="00B7180B" w:rsidP="00C739EB">
            <w:pPr>
              <w:autoSpaceDE w:val="0"/>
              <w:autoSpaceDN w:val="0"/>
              <w:adjustRightInd w:val="0"/>
              <w:spacing w:before="60" w:after="60"/>
              <w:rPr>
                <w:del w:id="3682" w:author="Gert Morlion" w:date="2024-08-26T14:10:00Z" w16du:dateUtc="2024-08-26T12:10:00Z"/>
                <w:rFonts w:cs="Arial"/>
                <w:sz w:val="16"/>
                <w:szCs w:val="16"/>
                <w:lang w:val="en-US" w:eastAsia="en-US"/>
              </w:rPr>
            </w:pPr>
            <w:del w:id="3683" w:author="Gert Morlion" w:date="2024-08-26T14:10:00Z" w16du:dateUtc="2024-08-26T12:10:00Z">
              <w:r w:rsidRPr="00D22CCD" w:rsidDel="00F54CF5">
                <w:rPr>
                  <w:rFonts w:cs="Arial"/>
                  <w:sz w:val="16"/>
                  <w:szCs w:val="16"/>
                  <w:lang w:val="en-US" w:eastAsia="en-US"/>
                </w:rPr>
                <w:delText>meanWaterLevel</w:delText>
              </w:r>
            </w:del>
          </w:p>
        </w:tc>
        <w:tc>
          <w:tcPr>
            <w:tcW w:w="3420" w:type="dxa"/>
            <w:tcMar>
              <w:top w:w="0" w:type="dxa"/>
              <w:bottom w:w="0" w:type="dxa"/>
            </w:tcMar>
          </w:tcPr>
          <w:p w14:paraId="2FE3AB5F" w14:textId="2CF744A0" w:rsidR="00B7180B" w:rsidRPr="00D22CCD" w:rsidDel="00F54CF5" w:rsidRDefault="00B7180B" w:rsidP="00C739EB">
            <w:pPr>
              <w:suppressAutoHyphens/>
              <w:snapToGrid w:val="0"/>
              <w:spacing w:before="60" w:after="60" w:line="240" w:lineRule="auto"/>
              <w:jc w:val="left"/>
              <w:rPr>
                <w:del w:id="3684" w:author="Gert Morlion" w:date="2024-08-26T14:10:00Z" w16du:dateUtc="2024-08-26T12:10:00Z"/>
                <w:sz w:val="16"/>
                <w:szCs w:val="16"/>
                <w:lang w:eastAsia="ar-SA"/>
              </w:rPr>
            </w:pPr>
          </w:p>
        </w:tc>
        <w:tc>
          <w:tcPr>
            <w:tcW w:w="804" w:type="dxa"/>
          </w:tcPr>
          <w:p w14:paraId="4C321C19" w14:textId="05540AE2" w:rsidR="00B7180B" w:rsidRPr="00D22CCD" w:rsidDel="00F54CF5" w:rsidRDefault="00B7180B" w:rsidP="00C739EB">
            <w:pPr>
              <w:suppressAutoHyphens/>
              <w:snapToGrid w:val="0"/>
              <w:spacing w:before="60" w:after="60" w:line="240" w:lineRule="auto"/>
              <w:jc w:val="center"/>
              <w:rPr>
                <w:del w:id="3685" w:author="Gert Morlion" w:date="2024-08-26T14:10:00Z" w16du:dateUtc="2024-08-26T12:10:00Z"/>
                <w:sz w:val="16"/>
                <w:szCs w:val="16"/>
              </w:rPr>
            </w:pPr>
            <w:del w:id="3686" w:author="Gert Morlion" w:date="2024-08-26T14:10:00Z" w16du:dateUtc="2024-08-26T12:10:00Z">
              <w:r w:rsidRPr="00D22CCD" w:rsidDel="00F54CF5">
                <w:rPr>
                  <w:sz w:val="16"/>
                  <w:szCs w:val="16"/>
                </w:rPr>
                <w:delText>26</w:delText>
              </w:r>
            </w:del>
          </w:p>
        </w:tc>
        <w:tc>
          <w:tcPr>
            <w:tcW w:w="5694" w:type="dxa"/>
            <w:tcMar>
              <w:top w:w="0" w:type="dxa"/>
              <w:bottom w:w="0" w:type="dxa"/>
            </w:tcMar>
          </w:tcPr>
          <w:p w14:paraId="396CDAF3" w14:textId="043227AB" w:rsidR="00B7180B" w:rsidRPr="00D22CCD" w:rsidDel="00F54CF5" w:rsidRDefault="00B7180B" w:rsidP="00C739EB">
            <w:pPr>
              <w:suppressAutoHyphens/>
              <w:snapToGrid w:val="0"/>
              <w:spacing w:before="60" w:after="60" w:line="240" w:lineRule="auto"/>
              <w:rPr>
                <w:del w:id="3687" w:author="Gert Morlion" w:date="2024-08-26T14:10:00Z" w16du:dateUtc="2024-08-26T12:10:00Z"/>
                <w:sz w:val="16"/>
                <w:szCs w:val="16"/>
              </w:rPr>
            </w:pPr>
          </w:p>
        </w:tc>
      </w:tr>
      <w:tr w:rsidR="00B7180B" w:rsidRPr="00D22CCD" w:rsidDel="00F54CF5" w14:paraId="16A1C029" w14:textId="4F2BA690" w:rsidTr="3CCBF2F9">
        <w:trPr>
          <w:cantSplit/>
          <w:del w:id="3688" w:author="Gert Morlion" w:date="2024-08-26T14:10:00Z"/>
        </w:trPr>
        <w:tc>
          <w:tcPr>
            <w:tcW w:w="1134" w:type="dxa"/>
            <w:tcMar>
              <w:top w:w="0" w:type="dxa"/>
              <w:bottom w:w="0" w:type="dxa"/>
            </w:tcMar>
          </w:tcPr>
          <w:p w14:paraId="668F0206" w14:textId="0A0A0D41" w:rsidR="00B7180B" w:rsidRPr="00D22CCD" w:rsidDel="00F54CF5" w:rsidRDefault="00B7180B" w:rsidP="00C739EB">
            <w:pPr>
              <w:suppressAutoHyphens/>
              <w:snapToGrid w:val="0"/>
              <w:spacing w:before="60" w:after="60" w:line="240" w:lineRule="auto"/>
              <w:rPr>
                <w:del w:id="3689" w:author="Gert Morlion" w:date="2024-08-26T14:10:00Z" w16du:dateUtc="2024-08-26T12:10:00Z"/>
                <w:sz w:val="16"/>
                <w:szCs w:val="16"/>
              </w:rPr>
            </w:pPr>
            <w:del w:id="369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74D8FD3" w14:textId="48CAD6E5" w:rsidR="00B7180B" w:rsidRPr="00D22CCD" w:rsidDel="00F54CF5" w:rsidRDefault="00B7180B" w:rsidP="00C739EB">
            <w:pPr>
              <w:autoSpaceDE w:val="0"/>
              <w:autoSpaceDN w:val="0"/>
              <w:adjustRightInd w:val="0"/>
              <w:spacing w:before="60" w:after="60"/>
              <w:rPr>
                <w:del w:id="3691" w:author="Gert Morlion" w:date="2024-08-26T14:10:00Z" w16du:dateUtc="2024-08-26T12:10:00Z"/>
                <w:rFonts w:cs="Arial"/>
                <w:sz w:val="16"/>
                <w:szCs w:val="16"/>
                <w:lang w:val="en-US" w:eastAsia="en-US"/>
              </w:rPr>
            </w:pPr>
            <w:del w:id="3692" w:author="Gert Morlion" w:date="2024-08-26T14:10:00Z" w16du:dateUtc="2024-08-26T12:10:00Z">
              <w:r w:rsidRPr="00D22CCD" w:rsidDel="00F54CF5">
                <w:rPr>
                  <w:rFonts w:cs="Arial"/>
                  <w:sz w:val="16"/>
                  <w:szCs w:val="16"/>
                  <w:lang w:val="en-US" w:eastAsia="en-US"/>
                </w:rPr>
                <w:delText>lowerLowWaterLargeTide</w:delText>
              </w:r>
            </w:del>
          </w:p>
        </w:tc>
        <w:tc>
          <w:tcPr>
            <w:tcW w:w="3420" w:type="dxa"/>
            <w:tcMar>
              <w:top w:w="0" w:type="dxa"/>
              <w:bottom w:w="0" w:type="dxa"/>
            </w:tcMar>
          </w:tcPr>
          <w:p w14:paraId="15935DDB" w14:textId="28A2F924" w:rsidR="00B7180B" w:rsidRPr="00D22CCD" w:rsidDel="00F54CF5" w:rsidRDefault="00B7180B" w:rsidP="00C739EB">
            <w:pPr>
              <w:suppressAutoHyphens/>
              <w:snapToGrid w:val="0"/>
              <w:spacing w:before="60" w:after="60" w:line="240" w:lineRule="auto"/>
              <w:jc w:val="left"/>
              <w:rPr>
                <w:del w:id="3693" w:author="Gert Morlion" w:date="2024-08-26T14:10:00Z" w16du:dateUtc="2024-08-26T12:10:00Z"/>
                <w:sz w:val="16"/>
                <w:szCs w:val="16"/>
                <w:lang w:eastAsia="ar-SA"/>
              </w:rPr>
            </w:pPr>
          </w:p>
        </w:tc>
        <w:tc>
          <w:tcPr>
            <w:tcW w:w="804" w:type="dxa"/>
          </w:tcPr>
          <w:p w14:paraId="518469FB" w14:textId="25E35AA6" w:rsidR="00B7180B" w:rsidRPr="00D22CCD" w:rsidDel="00F54CF5" w:rsidRDefault="00B7180B" w:rsidP="00C739EB">
            <w:pPr>
              <w:suppressAutoHyphens/>
              <w:snapToGrid w:val="0"/>
              <w:spacing w:before="60" w:after="60" w:line="240" w:lineRule="auto"/>
              <w:jc w:val="center"/>
              <w:rPr>
                <w:del w:id="3694" w:author="Gert Morlion" w:date="2024-08-26T14:10:00Z" w16du:dateUtc="2024-08-26T12:10:00Z"/>
                <w:sz w:val="16"/>
                <w:szCs w:val="16"/>
              </w:rPr>
            </w:pPr>
            <w:del w:id="3695" w:author="Gert Morlion" w:date="2024-08-26T14:10:00Z" w16du:dateUtc="2024-08-26T12:10:00Z">
              <w:r w:rsidRPr="00D22CCD" w:rsidDel="00F54CF5">
                <w:rPr>
                  <w:sz w:val="16"/>
                  <w:szCs w:val="16"/>
                </w:rPr>
                <w:delText>27</w:delText>
              </w:r>
            </w:del>
          </w:p>
        </w:tc>
        <w:tc>
          <w:tcPr>
            <w:tcW w:w="5694" w:type="dxa"/>
            <w:tcMar>
              <w:top w:w="0" w:type="dxa"/>
              <w:bottom w:w="0" w:type="dxa"/>
            </w:tcMar>
          </w:tcPr>
          <w:p w14:paraId="5FE2B0B4" w14:textId="1E19645B" w:rsidR="00B7180B" w:rsidRPr="00D22CCD" w:rsidDel="00F54CF5" w:rsidRDefault="00B7180B" w:rsidP="00C739EB">
            <w:pPr>
              <w:suppressAutoHyphens/>
              <w:snapToGrid w:val="0"/>
              <w:spacing w:before="60" w:after="60" w:line="240" w:lineRule="auto"/>
              <w:rPr>
                <w:del w:id="3696" w:author="Gert Morlion" w:date="2024-08-26T14:10:00Z" w16du:dateUtc="2024-08-26T12:10:00Z"/>
                <w:sz w:val="16"/>
                <w:szCs w:val="16"/>
              </w:rPr>
            </w:pPr>
          </w:p>
        </w:tc>
      </w:tr>
      <w:tr w:rsidR="00B7180B" w:rsidRPr="00D22CCD" w:rsidDel="00F54CF5" w14:paraId="0B9342AE" w14:textId="12D39C87" w:rsidTr="3CCBF2F9">
        <w:trPr>
          <w:cantSplit/>
          <w:del w:id="3697" w:author="Gert Morlion" w:date="2024-08-26T14:10:00Z"/>
        </w:trPr>
        <w:tc>
          <w:tcPr>
            <w:tcW w:w="1134" w:type="dxa"/>
            <w:tcMar>
              <w:top w:w="0" w:type="dxa"/>
              <w:bottom w:w="0" w:type="dxa"/>
            </w:tcMar>
          </w:tcPr>
          <w:p w14:paraId="5655A568" w14:textId="50A7AB3C" w:rsidR="00B7180B" w:rsidRPr="00D22CCD" w:rsidDel="00F54CF5" w:rsidRDefault="00B7180B" w:rsidP="00C739EB">
            <w:pPr>
              <w:suppressAutoHyphens/>
              <w:snapToGrid w:val="0"/>
              <w:spacing w:before="60" w:after="60" w:line="240" w:lineRule="auto"/>
              <w:rPr>
                <w:del w:id="3698" w:author="Gert Morlion" w:date="2024-08-26T14:10:00Z" w16du:dateUtc="2024-08-26T12:10:00Z"/>
                <w:sz w:val="16"/>
                <w:szCs w:val="16"/>
              </w:rPr>
            </w:pPr>
            <w:del w:id="369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2EB76FAF" w14:textId="62EB10FD" w:rsidR="00B7180B" w:rsidRPr="00D22CCD" w:rsidDel="00F54CF5" w:rsidRDefault="00B7180B" w:rsidP="00C739EB">
            <w:pPr>
              <w:autoSpaceDE w:val="0"/>
              <w:autoSpaceDN w:val="0"/>
              <w:adjustRightInd w:val="0"/>
              <w:spacing w:before="60" w:after="60"/>
              <w:rPr>
                <w:del w:id="3700" w:author="Gert Morlion" w:date="2024-08-26T14:10:00Z" w16du:dateUtc="2024-08-26T12:10:00Z"/>
                <w:rFonts w:cs="Arial"/>
                <w:sz w:val="16"/>
                <w:szCs w:val="16"/>
                <w:lang w:val="en-US" w:eastAsia="en-US"/>
              </w:rPr>
            </w:pPr>
            <w:del w:id="3701" w:author="Gert Morlion" w:date="2024-08-26T14:10:00Z" w16du:dateUtc="2024-08-26T12:10:00Z">
              <w:r w:rsidRPr="00D22CCD" w:rsidDel="00F54CF5">
                <w:rPr>
                  <w:rFonts w:cs="Arial"/>
                  <w:sz w:val="16"/>
                  <w:szCs w:val="16"/>
                  <w:lang w:val="en-US" w:eastAsia="en-US"/>
                </w:rPr>
                <w:delText>higherHighWaterLargeTide</w:delText>
              </w:r>
            </w:del>
          </w:p>
        </w:tc>
        <w:tc>
          <w:tcPr>
            <w:tcW w:w="3420" w:type="dxa"/>
            <w:tcMar>
              <w:top w:w="0" w:type="dxa"/>
              <w:bottom w:w="0" w:type="dxa"/>
            </w:tcMar>
          </w:tcPr>
          <w:p w14:paraId="4E444B70" w14:textId="6EF797CB" w:rsidR="00B7180B" w:rsidRPr="00D22CCD" w:rsidDel="00F54CF5" w:rsidRDefault="00B7180B" w:rsidP="00C739EB">
            <w:pPr>
              <w:suppressAutoHyphens/>
              <w:snapToGrid w:val="0"/>
              <w:spacing w:before="60" w:after="60" w:line="240" w:lineRule="auto"/>
              <w:jc w:val="left"/>
              <w:rPr>
                <w:del w:id="3702" w:author="Gert Morlion" w:date="2024-08-26T14:10:00Z" w16du:dateUtc="2024-08-26T12:10:00Z"/>
                <w:sz w:val="16"/>
                <w:szCs w:val="16"/>
                <w:lang w:eastAsia="ar-SA"/>
              </w:rPr>
            </w:pPr>
          </w:p>
        </w:tc>
        <w:tc>
          <w:tcPr>
            <w:tcW w:w="804" w:type="dxa"/>
          </w:tcPr>
          <w:p w14:paraId="2D0EF0BD" w14:textId="7D66A4B7" w:rsidR="00B7180B" w:rsidRPr="00D22CCD" w:rsidDel="00F54CF5" w:rsidRDefault="00B7180B" w:rsidP="00C739EB">
            <w:pPr>
              <w:suppressAutoHyphens/>
              <w:snapToGrid w:val="0"/>
              <w:spacing w:before="60" w:after="60" w:line="240" w:lineRule="auto"/>
              <w:jc w:val="center"/>
              <w:rPr>
                <w:del w:id="3703" w:author="Gert Morlion" w:date="2024-08-26T14:10:00Z" w16du:dateUtc="2024-08-26T12:10:00Z"/>
                <w:sz w:val="16"/>
                <w:szCs w:val="16"/>
              </w:rPr>
            </w:pPr>
            <w:del w:id="3704" w:author="Gert Morlion" w:date="2024-08-26T14:10:00Z" w16du:dateUtc="2024-08-26T12:10:00Z">
              <w:r w:rsidRPr="00D22CCD" w:rsidDel="00F54CF5">
                <w:rPr>
                  <w:sz w:val="16"/>
                  <w:szCs w:val="16"/>
                </w:rPr>
                <w:delText>28</w:delText>
              </w:r>
            </w:del>
          </w:p>
        </w:tc>
        <w:tc>
          <w:tcPr>
            <w:tcW w:w="5694" w:type="dxa"/>
            <w:tcMar>
              <w:top w:w="0" w:type="dxa"/>
              <w:bottom w:w="0" w:type="dxa"/>
            </w:tcMar>
          </w:tcPr>
          <w:p w14:paraId="31364F76" w14:textId="65CA094C" w:rsidR="00B7180B" w:rsidRPr="00D22CCD" w:rsidDel="00F54CF5" w:rsidRDefault="00B7180B" w:rsidP="00C739EB">
            <w:pPr>
              <w:suppressAutoHyphens/>
              <w:snapToGrid w:val="0"/>
              <w:spacing w:before="60" w:after="60" w:line="240" w:lineRule="auto"/>
              <w:rPr>
                <w:del w:id="3705" w:author="Gert Morlion" w:date="2024-08-26T14:10:00Z" w16du:dateUtc="2024-08-26T12:10:00Z"/>
                <w:sz w:val="16"/>
                <w:szCs w:val="16"/>
              </w:rPr>
            </w:pPr>
          </w:p>
        </w:tc>
      </w:tr>
      <w:tr w:rsidR="00B7180B" w:rsidRPr="00D22CCD" w:rsidDel="00F54CF5" w14:paraId="6549BB49" w14:textId="466CE4AD" w:rsidTr="3CCBF2F9">
        <w:trPr>
          <w:cantSplit/>
          <w:del w:id="3706" w:author="Gert Morlion" w:date="2024-08-26T14:10:00Z"/>
        </w:trPr>
        <w:tc>
          <w:tcPr>
            <w:tcW w:w="1134" w:type="dxa"/>
            <w:tcMar>
              <w:top w:w="0" w:type="dxa"/>
              <w:bottom w:w="0" w:type="dxa"/>
            </w:tcMar>
          </w:tcPr>
          <w:p w14:paraId="2B71B466" w14:textId="3FB9D21E" w:rsidR="00B7180B" w:rsidRPr="00D22CCD" w:rsidDel="00F54CF5" w:rsidRDefault="00B7180B" w:rsidP="00C739EB">
            <w:pPr>
              <w:suppressAutoHyphens/>
              <w:snapToGrid w:val="0"/>
              <w:spacing w:before="60" w:after="60" w:line="240" w:lineRule="auto"/>
              <w:rPr>
                <w:del w:id="3707" w:author="Gert Morlion" w:date="2024-08-26T14:10:00Z" w16du:dateUtc="2024-08-26T12:10:00Z"/>
                <w:sz w:val="16"/>
                <w:szCs w:val="16"/>
              </w:rPr>
            </w:pPr>
            <w:del w:id="370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42286D2" w14:textId="6B02D7FE" w:rsidR="00B7180B" w:rsidRPr="00D22CCD" w:rsidDel="00F54CF5" w:rsidRDefault="00B7180B" w:rsidP="00C739EB">
            <w:pPr>
              <w:autoSpaceDE w:val="0"/>
              <w:autoSpaceDN w:val="0"/>
              <w:adjustRightInd w:val="0"/>
              <w:spacing w:before="60" w:after="60"/>
              <w:rPr>
                <w:del w:id="3709" w:author="Gert Morlion" w:date="2024-08-26T14:10:00Z" w16du:dateUtc="2024-08-26T12:10:00Z"/>
                <w:rFonts w:cs="Arial"/>
                <w:sz w:val="16"/>
                <w:szCs w:val="16"/>
                <w:lang w:val="en-US" w:eastAsia="en-US"/>
              </w:rPr>
            </w:pPr>
            <w:del w:id="3710" w:author="Gert Morlion" w:date="2024-08-26T14:10:00Z" w16du:dateUtc="2024-08-26T12:10:00Z">
              <w:r w:rsidRPr="00D22CCD" w:rsidDel="00F54CF5">
                <w:rPr>
                  <w:rFonts w:cs="Arial"/>
                  <w:sz w:val="16"/>
                  <w:szCs w:val="16"/>
                  <w:lang w:val="en-US" w:eastAsia="en-US"/>
                </w:rPr>
                <w:delText>nearlyHighestHighWater</w:delText>
              </w:r>
            </w:del>
          </w:p>
        </w:tc>
        <w:tc>
          <w:tcPr>
            <w:tcW w:w="3420" w:type="dxa"/>
            <w:tcMar>
              <w:top w:w="0" w:type="dxa"/>
              <w:bottom w:w="0" w:type="dxa"/>
            </w:tcMar>
          </w:tcPr>
          <w:p w14:paraId="7B9AF0FD" w14:textId="672520E9" w:rsidR="00B7180B" w:rsidRPr="00D22CCD" w:rsidDel="00F54CF5" w:rsidRDefault="00B7180B" w:rsidP="00C739EB">
            <w:pPr>
              <w:suppressAutoHyphens/>
              <w:snapToGrid w:val="0"/>
              <w:spacing w:before="60" w:after="60" w:line="240" w:lineRule="auto"/>
              <w:jc w:val="left"/>
              <w:rPr>
                <w:del w:id="3711" w:author="Gert Morlion" w:date="2024-08-26T14:10:00Z" w16du:dateUtc="2024-08-26T12:10:00Z"/>
                <w:sz w:val="16"/>
                <w:szCs w:val="16"/>
                <w:lang w:eastAsia="ar-SA"/>
              </w:rPr>
            </w:pPr>
          </w:p>
        </w:tc>
        <w:tc>
          <w:tcPr>
            <w:tcW w:w="804" w:type="dxa"/>
          </w:tcPr>
          <w:p w14:paraId="021C1DCA" w14:textId="58602ED2" w:rsidR="00B7180B" w:rsidRPr="00D22CCD" w:rsidDel="00F54CF5" w:rsidRDefault="00B7180B" w:rsidP="00C739EB">
            <w:pPr>
              <w:suppressAutoHyphens/>
              <w:snapToGrid w:val="0"/>
              <w:spacing w:before="60" w:after="60" w:line="240" w:lineRule="auto"/>
              <w:jc w:val="center"/>
              <w:rPr>
                <w:del w:id="3712" w:author="Gert Morlion" w:date="2024-08-26T14:10:00Z" w16du:dateUtc="2024-08-26T12:10:00Z"/>
                <w:sz w:val="16"/>
                <w:szCs w:val="16"/>
              </w:rPr>
            </w:pPr>
            <w:del w:id="3713" w:author="Gert Morlion" w:date="2024-08-26T14:10:00Z" w16du:dateUtc="2024-08-26T12:10:00Z">
              <w:r w:rsidRPr="00D22CCD" w:rsidDel="00F54CF5">
                <w:rPr>
                  <w:sz w:val="16"/>
                  <w:szCs w:val="16"/>
                </w:rPr>
                <w:delText>29</w:delText>
              </w:r>
            </w:del>
          </w:p>
        </w:tc>
        <w:tc>
          <w:tcPr>
            <w:tcW w:w="5694" w:type="dxa"/>
            <w:tcMar>
              <w:top w:w="0" w:type="dxa"/>
              <w:bottom w:w="0" w:type="dxa"/>
            </w:tcMar>
          </w:tcPr>
          <w:p w14:paraId="0BAF75E0" w14:textId="7CF10C2C" w:rsidR="00B7180B" w:rsidRPr="00D22CCD" w:rsidDel="00F54CF5" w:rsidRDefault="00B7180B" w:rsidP="00C739EB">
            <w:pPr>
              <w:suppressAutoHyphens/>
              <w:snapToGrid w:val="0"/>
              <w:spacing w:before="60" w:after="60" w:line="240" w:lineRule="auto"/>
              <w:rPr>
                <w:del w:id="3714" w:author="Gert Morlion" w:date="2024-08-26T14:10:00Z" w16du:dateUtc="2024-08-26T12:10:00Z"/>
                <w:sz w:val="16"/>
                <w:szCs w:val="16"/>
              </w:rPr>
            </w:pPr>
          </w:p>
        </w:tc>
      </w:tr>
      <w:tr w:rsidR="00B7180B" w:rsidRPr="00D22CCD" w:rsidDel="00F54CF5" w14:paraId="1C429BD7" w14:textId="45180A41" w:rsidTr="3CCBF2F9">
        <w:trPr>
          <w:cantSplit/>
          <w:del w:id="3715" w:author="Gert Morlion" w:date="2024-08-26T14:10:00Z"/>
        </w:trPr>
        <w:tc>
          <w:tcPr>
            <w:tcW w:w="1134" w:type="dxa"/>
            <w:tcMar>
              <w:top w:w="0" w:type="dxa"/>
              <w:bottom w:w="0" w:type="dxa"/>
            </w:tcMar>
          </w:tcPr>
          <w:p w14:paraId="58A2D718" w14:textId="06881733" w:rsidR="00B7180B" w:rsidRPr="00D22CCD" w:rsidDel="00F54CF5" w:rsidRDefault="00B7180B" w:rsidP="00C739EB">
            <w:pPr>
              <w:suppressAutoHyphens/>
              <w:snapToGrid w:val="0"/>
              <w:spacing w:before="60" w:after="60" w:line="240" w:lineRule="auto"/>
              <w:rPr>
                <w:del w:id="3716" w:author="Gert Morlion" w:date="2024-08-26T14:10:00Z" w16du:dateUtc="2024-08-26T12:10:00Z"/>
                <w:sz w:val="16"/>
                <w:szCs w:val="16"/>
              </w:rPr>
            </w:pPr>
            <w:del w:id="3717"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A22A0BC" w14:textId="3778D481" w:rsidR="00B7180B" w:rsidRPr="00D22CCD" w:rsidDel="00F54CF5" w:rsidRDefault="00B7180B" w:rsidP="00C739EB">
            <w:pPr>
              <w:autoSpaceDE w:val="0"/>
              <w:autoSpaceDN w:val="0"/>
              <w:adjustRightInd w:val="0"/>
              <w:spacing w:before="60" w:after="60"/>
              <w:rPr>
                <w:del w:id="3718" w:author="Gert Morlion" w:date="2024-08-26T14:10:00Z" w16du:dateUtc="2024-08-26T12:10:00Z"/>
                <w:rFonts w:cs="Arial"/>
                <w:sz w:val="16"/>
                <w:szCs w:val="16"/>
                <w:lang w:val="en-US" w:eastAsia="en-US"/>
              </w:rPr>
            </w:pPr>
            <w:del w:id="3719" w:author="Gert Morlion" w:date="2024-08-26T14:10:00Z" w16du:dateUtc="2024-08-26T12:10:00Z">
              <w:r w:rsidRPr="00D22CCD" w:rsidDel="00F54CF5">
                <w:rPr>
                  <w:rFonts w:cs="Arial"/>
                  <w:sz w:val="16"/>
                  <w:szCs w:val="16"/>
                  <w:lang w:val="en-US" w:eastAsia="en-US"/>
                </w:rPr>
                <w:delText xml:space="preserve">highestAstronomicalTide </w:delText>
              </w:r>
            </w:del>
          </w:p>
        </w:tc>
        <w:tc>
          <w:tcPr>
            <w:tcW w:w="3420" w:type="dxa"/>
            <w:tcMar>
              <w:top w:w="0" w:type="dxa"/>
              <w:bottom w:w="0" w:type="dxa"/>
            </w:tcMar>
          </w:tcPr>
          <w:p w14:paraId="1D7D5784" w14:textId="317D2BCF" w:rsidR="00B7180B" w:rsidRPr="00D22CCD" w:rsidDel="00F54CF5" w:rsidRDefault="00B7180B" w:rsidP="00C739EB">
            <w:pPr>
              <w:suppressAutoHyphens/>
              <w:snapToGrid w:val="0"/>
              <w:spacing w:before="60" w:after="60" w:line="240" w:lineRule="auto"/>
              <w:jc w:val="left"/>
              <w:rPr>
                <w:del w:id="3720" w:author="Gert Morlion" w:date="2024-08-26T14:10:00Z" w16du:dateUtc="2024-08-26T12:10:00Z"/>
                <w:sz w:val="16"/>
                <w:szCs w:val="16"/>
                <w:lang w:eastAsia="ar-SA"/>
              </w:rPr>
            </w:pPr>
          </w:p>
        </w:tc>
        <w:tc>
          <w:tcPr>
            <w:tcW w:w="804" w:type="dxa"/>
          </w:tcPr>
          <w:p w14:paraId="6C93294F" w14:textId="568E3243" w:rsidR="00B7180B" w:rsidRPr="00D22CCD" w:rsidDel="00F54CF5" w:rsidRDefault="00B7180B" w:rsidP="00C739EB">
            <w:pPr>
              <w:suppressAutoHyphens/>
              <w:snapToGrid w:val="0"/>
              <w:spacing w:before="60" w:after="60" w:line="240" w:lineRule="auto"/>
              <w:jc w:val="center"/>
              <w:rPr>
                <w:del w:id="3721" w:author="Gert Morlion" w:date="2024-08-26T14:10:00Z" w16du:dateUtc="2024-08-26T12:10:00Z"/>
                <w:sz w:val="16"/>
                <w:szCs w:val="16"/>
              </w:rPr>
            </w:pPr>
            <w:del w:id="3722" w:author="Gert Morlion" w:date="2024-08-26T14:10:00Z" w16du:dateUtc="2024-08-26T12:10:00Z">
              <w:r w:rsidRPr="00D22CCD" w:rsidDel="00F54CF5">
                <w:rPr>
                  <w:sz w:val="16"/>
                  <w:szCs w:val="16"/>
                </w:rPr>
                <w:delText>30</w:delText>
              </w:r>
            </w:del>
          </w:p>
        </w:tc>
        <w:tc>
          <w:tcPr>
            <w:tcW w:w="5694" w:type="dxa"/>
            <w:tcMar>
              <w:top w:w="0" w:type="dxa"/>
              <w:bottom w:w="0" w:type="dxa"/>
            </w:tcMar>
          </w:tcPr>
          <w:p w14:paraId="64A4AB0A" w14:textId="15A3B9B5" w:rsidR="00B7180B" w:rsidRPr="00D22CCD" w:rsidDel="00F54CF5" w:rsidRDefault="00B7180B" w:rsidP="00C739EB">
            <w:pPr>
              <w:suppressAutoHyphens/>
              <w:snapToGrid w:val="0"/>
              <w:spacing w:before="60" w:after="60" w:line="240" w:lineRule="auto"/>
              <w:rPr>
                <w:del w:id="3723" w:author="Gert Morlion" w:date="2024-08-26T14:10:00Z" w16du:dateUtc="2024-08-26T12:10:00Z"/>
                <w:sz w:val="16"/>
                <w:szCs w:val="16"/>
              </w:rPr>
            </w:pPr>
            <w:del w:id="3724" w:author="Gert Morlion" w:date="2024-08-26T14:10:00Z" w16du:dateUtc="2024-08-26T12:10:00Z">
              <w:r w:rsidRPr="00D22CCD" w:rsidDel="00F54CF5">
                <w:rPr>
                  <w:sz w:val="16"/>
                  <w:szCs w:val="16"/>
                </w:rPr>
                <w:delText>(HAT)</w:delText>
              </w:r>
            </w:del>
          </w:p>
        </w:tc>
      </w:tr>
      <w:tr w:rsidR="00B7180B" w:rsidRPr="00D22CCD" w:rsidDel="00F54CF5" w14:paraId="615264F7" w14:textId="21B4F253" w:rsidTr="3CCBF2F9">
        <w:trPr>
          <w:cantSplit/>
          <w:del w:id="3725" w:author="Gert Morlion" w:date="2024-08-26T14:10:00Z"/>
        </w:trPr>
        <w:tc>
          <w:tcPr>
            <w:tcW w:w="1134" w:type="dxa"/>
            <w:tcMar>
              <w:top w:w="0" w:type="dxa"/>
              <w:bottom w:w="0" w:type="dxa"/>
            </w:tcMar>
          </w:tcPr>
          <w:p w14:paraId="42614E96" w14:textId="4038BD3F" w:rsidR="00B7180B" w:rsidRPr="00D22CCD" w:rsidDel="00F54CF5" w:rsidRDefault="00B7180B" w:rsidP="00C739EB">
            <w:pPr>
              <w:suppressAutoHyphens/>
              <w:snapToGrid w:val="0"/>
              <w:spacing w:before="60" w:after="60" w:line="240" w:lineRule="auto"/>
              <w:rPr>
                <w:del w:id="3726" w:author="Gert Morlion" w:date="2024-08-26T14:10:00Z" w16du:dateUtc="2024-08-26T12:10:00Z"/>
                <w:sz w:val="16"/>
                <w:szCs w:val="16"/>
              </w:rPr>
            </w:pPr>
            <w:del w:id="3727"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2A10B546" w14:textId="14197AD5" w:rsidR="00B7180B" w:rsidRPr="00D22CCD" w:rsidDel="00F54CF5" w:rsidRDefault="00B7180B" w:rsidP="00C739EB">
            <w:pPr>
              <w:autoSpaceDE w:val="0"/>
              <w:autoSpaceDN w:val="0"/>
              <w:adjustRightInd w:val="0"/>
              <w:spacing w:before="60" w:after="60"/>
              <w:rPr>
                <w:del w:id="3728" w:author="Gert Morlion" w:date="2024-08-26T14:10:00Z" w16du:dateUtc="2024-08-26T12:10:00Z"/>
                <w:rFonts w:cs="Arial"/>
                <w:sz w:val="16"/>
                <w:szCs w:val="16"/>
                <w:lang w:val="en-US" w:eastAsia="en-US"/>
              </w:rPr>
            </w:pPr>
            <w:del w:id="3729" w:author="Gert Morlion" w:date="2024-08-26T14:10:00Z" w16du:dateUtc="2024-08-26T12:10:00Z">
              <w:r w:rsidRPr="00D22CCD" w:rsidDel="00F54CF5">
                <w:rPr>
                  <w:rFonts w:cs="Arial"/>
                  <w:sz w:val="16"/>
                  <w:szCs w:val="16"/>
                  <w:lang w:val="en-US" w:eastAsia="en-US"/>
                </w:rPr>
                <w:delText>localLowWaterReferenceLevel</w:delText>
              </w:r>
            </w:del>
          </w:p>
        </w:tc>
        <w:tc>
          <w:tcPr>
            <w:tcW w:w="3420" w:type="dxa"/>
            <w:tcMar>
              <w:top w:w="0" w:type="dxa"/>
              <w:bottom w:w="0" w:type="dxa"/>
            </w:tcMar>
          </w:tcPr>
          <w:p w14:paraId="5E06FDAB" w14:textId="3089F61A" w:rsidR="00B7180B" w:rsidRPr="00D22CCD" w:rsidDel="00F54CF5" w:rsidRDefault="00B7180B" w:rsidP="00C739EB">
            <w:pPr>
              <w:suppressAutoHyphens/>
              <w:snapToGrid w:val="0"/>
              <w:spacing w:before="60" w:after="60" w:line="240" w:lineRule="auto"/>
              <w:jc w:val="left"/>
              <w:rPr>
                <w:del w:id="3730" w:author="Gert Morlion" w:date="2024-08-26T14:10:00Z" w16du:dateUtc="2024-08-26T12:10:00Z"/>
                <w:sz w:val="16"/>
                <w:szCs w:val="16"/>
                <w:lang w:eastAsia="ar-SA"/>
              </w:rPr>
            </w:pPr>
          </w:p>
        </w:tc>
        <w:tc>
          <w:tcPr>
            <w:tcW w:w="804" w:type="dxa"/>
          </w:tcPr>
          <w:p w14:paraId="4D3E6EA6" w14:textId="6A9A4C2B" w:rsidR="00B7180B" w:rsidRPr="00D22CCD" w:rsidDel="00F54CF5" w:rsidRDefault="00B7180B" w:rsidP="00C739EB">
            <w:pPr>
              <w:suppressAutoHyphens/>
              <w:snapToGrid w:val="0"/>
              <w:spacing w:before="60" w:after="60" w:line="240" w:lineRule="auto"/>
              <w:jc w:val="center"/>
              <w:rPr>
                <w:del w:id="3731" w:author="Gert Morlion" w:date="2024-08-26T14:10:00Z" w16du:dateUtc="2024-08-26T12:10:00Z"/>
                <w:sz w:val="16"/>
                <w:szCs w:val="16"/>
              </w:rPr>
            </w:pPr>
            <w:del w:id="3732" w:author="Gert Morlion" w:date="2024-08-26T14:10:00Z" w16du:dateUtc="2024-08-26T12:10:00Z">
              <w:r w:rsidRPr="00D22CCD" w:rsidDel="00F54CF5">
                <w:rPr>
                  <w:sz w:val="16"/>
                  <w:szCs w:val="16"/>
                </w:rPr>
                <w:delText>31</w:delText>
              </w:r>
            </w:del>
          </w:p>
        </w:tc>
        <w:tc>
          <w:tcPr>
            <w:tcW w:w="5694" w:type="dxa"/>
            <w:tcMar>
              <w:top w:w="0" w:type="dxa"/>
              <w:bottom w:w="0" w:type="dxa"/>
            </w:tcMar>
          </w:tcPr>
          <w:p w14:paraId="6F27B4DD" w14:textId="3C68F612" w:rsidR="00B7180B" w:rsidRPr="00D22CCD" w:rsidDel="00F54CF5" w:rsidRDefault="00B7180B" w:rsidP="00C739EB">
            <w:pPr>
              <w:suppressAutoHyphens/>
              <w:snapToGrid w:val="0"/>
              <w:spacing w:before="60" w:after="60" w:line="240" w:lineRule="auto"/>
              <w:rPr>
                <w:del w:id="3733" w:author="Gert Morlion" w:date="2024-08-26T14:10:00Z" w16du:dateUtc="2024-08-26T12:10:00Z"/>
                <w:sz w:val="16"/>
                <w:szCs w:val="16"/>
              </w:rPr>
            </w:pPr>
          </w:p>
        </w:tc>
      </w:tr>
      <w:tr w:rsidR="00B7180B" w:rsidRPr="00D22CCD" w:rsidDel="00F54CF5" w14:paraId="78549C3E" w14:textId="622FBFAC" w:rsidTr="3CCBF2F9">
        <w:trPr>
          <w:cantSplit/>
          <w:del w:id="3734" w:author="Gert Morlion" w:date="2024-08-26T14:10:00Z"/>
        </w:trPr>
        <w:tc>
          <w:tcPr>
            <w:tcW w:w="1134" w:type="dxa"/>
            <w:tcMar>
              <w:top w:w="0" w:type="dxa"/>
              <w:bottom w:w="0" w:type="dxa"/>
            </w:tcMar>
          </w:tcPr>
          <w:p w14:paraId="30F83A1D" w14:textId="4A710872" w:rsidR="00B7180B" w:rsidRPr="00D22CCD" w:rsidDel="00F54CF5" w:rsidRDefault="00B7180B" w:rsidP="00C739EB">
            <w:pPr>
              <w:suppressAutoHyphens/>
              <w:snapToGrid w:val="0"/>
              <w:spacing w:before="60" w:after="60" w:line="240" w:lineRule="auto"/>
              <w:rPr>
                <w:del w:id="3735" w:author="Gert Morlion" w:date="2024-08-26T14:10:00Z" w16du:dateUtc="2024-08-26T12:10:00Z"/>
                <w:sz w:val="16"/>
                <w:szCs w:val="16"/>
              </w:rPr>
            </w:pPr>
            <w:del w:id="373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DDA30F8" w14:textId="428DDC01" w:rsidR="00B7180B" w:rsidRPr="00D22CCD" w:rsidDel="00F54CF5" w:rsidRDefault="00B7180B" w:rsidP="00C739EB">
            <w:pPr>
              <w:autoSpaceDE w:val="0"/>
              <w:autoSpaceDN w:val="0"/>
              <w:adjustRightInd w:val="0"/>
              <w:spacing w:before="60" w:after="60"/>
              <w:rPr>
                <w:del w:id="3737" w:author="Gert Morlion" w:date="2024-08-26T14:10:00Z" w16du:dateUtc="2024-08-26T12:10:00Z"/>
                <w:rFonts w:cs="Arial"/>
                <w:sz w:val="16"/>
                <w:szCs w:val="16"/>
                <w:lang w:val="en-US" w:eastAsia="en-US"/>
              </w:rPr>
            </w:pPr>
            <w:del w:id="3738" w:author="Gert Morlion" w:date="2024-08-26T14:10:00Z" w16du:dateUtc="2024-08-26T12:10:00Z">
              <w:r w:rsidRPr="00D22CCD" w:rsidDel="00F54CF5">
                <w:rPr>
                  <w:rFonts w:eastAsia="Dotum" w:cs="Arial"/>
                  <w:color w:val="464646"/>
                  <w:sz w:val="16"/>
                  <w:szCs w:val="16"/>
                  <w:lang w:val="en-US" w:eastAsia="nl-BE"/>
                </w:rPr>
                <w:delText>localHighWaterReferenceLevel</w:delText>
              </w:r>
            </w:del>
          </w:p>
        </w:tc>
        <w:tc>
          <w:tcPr>
            <w:tcW w:w="3420" w:type="dxa"/>
            <w:tcMar>
              <w:top w:w="0" w:type="dxa"/>
              <w:bottom w:w="0" w:type="dxa"/>
            </w:tcMar>
          </w:tcPr>
          <w:p w14:paraId="76956A0A" w14:textId="573DE0F6" w:rsidR="00B7180B" w:rsidRPr="00D22CCD" w:rsidDel="00F54CF5" w:rsidRDefault="00B7180B" w:rsidP="00C739EB">
            <w:pPr>
              <w:suppressAutoHyphens/>
              <w:snapToGrid w:val="0"/>
              <w:spacing w:before="60" w:after="60" w:line="240" w:lineRule="auto"/>
              <w:jc w:val="left"/>
              <w:rPr>
                <w:del w:id="3739" w:author="Gert Morlion" w:date="2024-08-26T14:10:00Z" w16du:dateUtc="2024-08-26T12:10:00Z"/>
                <w:sz w:val="16"/>
                <w:szCs w:val="16"/>
                <w:lang w:eastAsia="ar-SA"/>
              </w:rPr>
            </w:pPr>
          </w:p>
        </w:tc>
        <w:tc>
          <w:tcPr>
            <w:tcW w:w="804" w:type="dxa"/>
          </w:tcPr>
          <w:p w14:paraId="5D11FA91" w14:textId="2E5F5A1B" w:rsidR="00B7180B" w:rsidRPr="00D22CCD" w:rsidDel="00F54CF5" w:rsidRDefault="00B7180B" w:rsidP="00C739EB">
            <w:pPr>
              <w:suppressAutoHyphens/>
              <w:snapToGrid w:val="0"/>
              <w:spacing w:before="60" w:after="60" w:line="240" w:lineRule="auto"/>
              <w:jc w:val="center"/>
              <w:rPr>
                <w:del w:id="3740" w:author="Gert Morlion" w:date="2024-08-26T14:10:00Z" w16du:dateUtc="2024-08-26T12:10:00Z"/>
                <w:sz w:val="16"/>
                <w:szCs w:val="16"/>
              </w:rPr>
            </w:pPr>
            <w:del w:id="3741" w:author="Gert Morlion" w:date="2024-08-26T14:10:00Z" w16du:dateUtc="2024-08-26T12:10:00Z">
              <w:r w:rsidRPr="00D22CCD" w:rsidDel="00F54CF5">
                <w:rPr>
                  <w:sz w:val="16"/>
                  <w:szCs w:val="16"/>
                </w:rPr>
                <w:delText>32</w:delText>
              </w:r>
            </w:del>
          </w:p>
        </w:tc>
        <w:tc>
          <w:tcPr>
            <w:tcW w:w="5694" w:type="dxa"/>
            <w:tcMar>
              <w:top w:w="0" w:type="dxa"/>
              <w:bottom w:w="0" w:type="dxa"/>
            </w:tcMar>
          </w:tcPr>
          <w:p w14:paraId="15C66D1D" w14:textId="1B107A47" w:rsidR="00B7180B" w:rsidRPr="00D22CCD" w:rsidDel="00F54CF5" w:rsidRDefault="00B7180B" w:rsidP="00B7180B">
            <w:pPr>
              <w:tabs>
                <w:tab w:val="left" w:pos="1512"/>
              </w:tabs>
              <w:suppressAutoHyphens/>
              <w:snapToGrid w:val="0"/>
              <w:spacing w:before="60" w:after="60" w:line="240" w:lineRule="auto"/>
              <w:rPr>
                <w:del w:id="3742" w:author="Gert Morlion" w:date="2024-08-26T14:10:00Z" w16du:dateUtc="2024-08-26T12:10:00Z"/>
                <w:sz w:val="16"/>
                <w:szCs w:val="16"/>
              </w:rPr>
            </w:pPr>
          </w:p>
        </w:tc>
      </w:tr>
      <w:tr w:rsidR="00B7180B" w:rsidRPr="00D22CCD" w:rsidDel="00F54CF5" w14:paraId="16E07AB6" w14:textId="69906618" w:rsidTr="3CCBF2F9">
        <w:trPr>
          <w:cantSplit/>
          <w:del w:id="3743" w:author="Gert Morlion" w:date="2024-08-26T14:10:00Z"/>
        </w:trPr>
        <w:tc>
          <w:tcPr>
            <w:tcW w:w="1134" w:type="dxa"/>
            <w:tcMar>
              <w:top w:w="0" w:type="dxa"/>
              <w:bottom w:w="0" w:type="dxa"/>
            </w:tcMar>
          </w:tcPr>
          <w:p w14:paraId="60FAE4E4" w14:textId="0CF1125D" w:rsidR="00B7180B" w:rsidRPr="00D22CCD" w:rsidDel="00F54CF5" w:rsidRDefault="00B7180B" w:rsidP="00C739EB">
            <w:pPr>
              <w:suppressAutoHyphens/>
              <w:snapToGrid w:val="0"/>
              <w:spacing w:before="60" w:after="60" w:line="240" w:lineRule="auto"/>
              <w:rPr>
                <w:del w:id="3744" w:author="Gert Morlion" w:date="2024-08-26T14:10:00Z" w16du:dateUtc="2024-08-26T12:10:00Z"/>
                <w:sz w:val="16"/>
                <w:szCs w:val="16"/>
              </w:rPr>
            </w:pPr>
            <w:del w:id="3745" w:author="Gert Morlion" w:date="2024-08-26T14:10:00Z" w16du:dateUtc="2024-08-26T12:10:00Z">
              <w:r w:rsidRPr="00D22CCD" w:rsidDel="00F54CF5">
                <w:rPr>
                  <w:sz w:val="16"/>
                  <w:szCs w:val="16"/>
                </w:rPr>
                <w:lastRenderedPageBreak/>
                <w:delText>Value</w:delText>
              </w:r>
            </w:del>
          </w:p>
        </w:tc>
        <w:tc>
          <w:tcPr>
            <w:tcW w:w="3006" w:type="dxa"/>
            <w:tcMar>
              <w:top w:w="0" w:type="dxa"/>
              <w:bottom w:w="0" w:type="dxa"/>
            </w:tcMar>
          </w:tcPr>
          <w:p w14:paraId="142BEE1A" w14:textId="1CCC5FDB" w:rsidR="00B7180B" w:rsidRPr="00D22CCD" w:rsidDel="00F54CF5" w:rsidRDefault="00040ACE" w:rsidP="00C739EB">
            <w:pPr>
              <w:autoSpaceDE w:val="0"/>
              <w:autoSpaceDN w:val="0"/>
              <w:adjustRightInd w:val="0"/>
              <w:spacing w:before="60" w:after="60"/>
              <w:rPr>
                <w:del w:id="3746" w:author="Gert Morlion" w:date="2024-08-26T14:10:00Z" w16du:dateUtc="2024-08-26T12:10:00Z"/>
                <w:rFonts w:cs="Arial"/>
                <w:sz w:val="16"/>
                <w:szCs w:val="16"/>
                <w:lang w:val="en-US" w:eastAsia="en-US"/>
              </w:rPr>
            </w:pPr>
            <w:del w:id="3747" w:author="Gert Morlion" w:date="2024-08-26T14:10:00Z" w16du:dateUtc="2024-08-26T12:10:00Z">
              <w:r w:rsidRPr="00D22CCD" w:rsidDel="00F54CF5">
                <w:rPr>
                  <w:rFonts w:eastAsia="Dotum" w:cs="Arial"/>
                  <w:color w:val="464646"/>
                  <w:sz w:val="16"/>
                  <w:szCs w:val="16"/>
                  <w:lang w:val="en-US" w:eastAsia="nl-BE"/>
                </w:rPr>
                <w:delText>localM</w:delText>
              </w:r>
              <w:r w:rsidR="00B7180B" w:rsidRPr="00D22CCD" w:rsidDel="00F54CF5">
                <w:rPr>
                  <w:rFonts w:eastAsia="Dotum" w:cs="Arial"/>
                  <w:color w:val="464646"/>
                  <w:sz w:val="16"/>
                  <w:szCs w:val="16"/>
                  <w:lang w:val="en-US" w:eastAsia="nl-BE"/>
                </w:rPr>
                <w:delText>ean</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ater</w:delText>
              </w:r>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745A04CE" w14:textId="67862375" w:rsidR="00B7180B" w:rsidRPr="00D22CCD" w:rsidDel="00F54CF5" w:rsidRDefault="00B7180B" w:rsidP="00C739EB">
            <w:pPr>
              <w:suppressAutoHyphens/>
              <w:snapToGrid w:val="0"/>
              <w:spacing w:before="60" w:after="60" w:line="240" w:lineRule="auto"/>
              <w:jc w:val="left"/>
              <w:rPr>
                <w:del w:id="3748" w:author="Gert Morlion" w:date="2024-08-26T14:10:00Z" w16du:dateUtc="2024-08-26T12:10:00Z"/>
                <w:sz w:val="16"/>
                <w:szCs w:val="16"/>
                <w:lang w:eastAsia="ar-SA"/>
              </w:rPr>
            </w:pPr>
          </w:p>
        </w:tc>
        <w:tc>
          <w:tcPr>
            <w:tcW w:w="804" w:type="dxa"/>
          </w:tcPr>
          <w:p w14:paraId="3C7736DE" w14:textId="6661E4EC" w:rsidR="00B7180B" w:rsidRPr="00D22CCD" w:rsidDel="00F54CF5" w:rsidRDefault="00B7180B" w:rsidP="00C739EB">
            <w:pPr>
              <w:suppressAutoHyphens/>
              <w:snapToGrid w:val="0"/>
              <w:spacing w:before="60" w:after="60" w:line="240" w:lineRule="auto"/>
              <w:jc w:val="center"/>
              <w:rPr>
                <w:del w:id="3749" w:author="Gert Morlion" w:date="2024-08-26T14:10:00Z" w16du:dateUtc="2024-08-26T12:10:00Z"/>
                <w:sz w:val="16"/>
                <w:szCs w:val="16"/>
              </w:rPr>
            </w:pPr>
            <w:del w:id="3750" w:author="Gert Morlion" w:date="2024-08-26T14:10:00Z" w16du:dateUtc="2024-08-26T12:10:00Z">
              <w:r w:rsidRPr="00D22CCD" w:rsidDel="00F54CF5">
                <w:rPr>
                  <w:sz w:val="16"/>
                  <w:szCs w:val="16"/>
                </w:rPr>
                <w:delText>33</w:delText>
              </w:r>
            </w:del>
          </w:p>
        </w:tc>
        <w:tc>
          <w:tcPr>
            <w:tcW w:w="5694" w:type="dxa"/>
            <w:tcMar>
              <w:top w:w="0" w:type="dxa"/>
              <w:bottom w:w="0" w:type="dxa"/>
            </w:tcMar>
          </w:tcPr>
          <w:p w14:paraId="4480A902" w14:textId="549815FD" w:rsidR="00B7180B" w:rsidRPr="00D22CCD" w:rsidDel="00F54CF5" w:rsidRDefault="00B7180B" w:rsidP="00C739EB">
            <w:pPr>
              <w:suppressAutoHyphens/>
              <w:snapToGrid w:val="0"/>
              <w:spacing w:before="60" w:after="60" w:line="240" w:lineRule="auto"/>
              <w:rPr>
                <w:del w:id="3751" w:author="Gert Morlion" w:date="2024-08-26T14:10:00Z" w16du:dateUtc="2024-08-26T12:10:00Z"/>
                <w:sz w:val="16"/>
                <w:szCs w:val="16"/>
              </w:rPr>
            </w:pPr>
          </w:p>
        </w:tc>
      </w:tr>
      <w:tr w:rsidR="00B7180B" w:rsidRPr="00D22CCD" w:rsidDel="00F54CF5" w14:paraId="3A3E96A7" w14:textId="1D1CDC3E" w:rsidTr="3CCBF2F9">
        <w:trPr>
          <w:cantSplit/>
          <w:del w:id="3752" w:author="Gert Morlion" w:date="2024-08-26T14:10:00Z"/>
        </w:trPr>
        <w:tc>
          <w:tcPr>
            <w:tcW w:w="1134" w:type="dxa"/>
            <w:tcMar>
              <w:top w:w="0" w:type="dxa"/>
              <w:bottom w:w="0" w:type="dxa"/>
            </w:tcMar>
          </w:tcPr>
          <w:p w14:paraId="3CD04872" w14:textId="7EC8D9A7" w:rsidR="00B7180B" w:rsidRPr="00D22CCD" w:rsidDel="00F54CF5" w:rsidRDefault="00B7180B" w:rsidP="00C739EB">
            <w:pPr>
              <w:suppressAutoHyphens/>
              <w:snapToGrid w:val="0"/>
              <w:spacing w:before="60" w:after="60" w:line="240" w:lineRule="auto"/>
              <w:rPr>
                <w:del w:id="3753" w:author="Gert Morlion" w:date="2024-08-26T14:10:00Z" w16du:dateUtc="2024-08-26T12:10:00Z"/>
                <w:sz w:val="16"/>
                <w:szCs w:val="16"/>
              </w:rPr>
            </w:pPr>
            <w:del w:id="375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D781D53" w14:textId="029E7756" w:rsidR="00B7180B" w:rsidRPr="00D22CCD" w:rsidDel="00F54CF5" w:rsidRDefault="00040ACE" w:rsidP="00C739EB">
            <w:pPr>
              <w:autoSpaceDE w:val="0"/>
              <w:autoSpaceDN w:val="0"/>
              <w:adjustRightInd w:val="0"/>
              <w:spacing w:before="60" w:after="60"/>
              <w:rPr>
                <w:del w:id="3755" w:author="Gert Morlion" w:date="2024-08-26T14:10:00Z" w16du:dateUtc="2024-08-26T12:10:00Z"/>
                <w:rFonts w:cs="Arial"/>
                <w:sz w:val="16"/>
                <w:szCs w:val="16"/>
                <w:lang w:val="en-US" w:eastAsia="en-US"/>
              </w:rPr>
            </w:pPr>
            <w:del w:id="3756" w:author="Gert Morlion" w:date="2024-08-26T14:10:00Z" w16du:dateUtc="2024-08-26T12:10:00Z">
              <w:r w:rsidRPr="00D22CCD" w:rsidDel="00F54CF5">
                <w:rPr>
                  <w:rFonts w:eastAsia="Dotum" w:cs="Arial"/>
                  <w:color w:val="464646"/>
                  <w:sz w:val="16"/>
                  <w:szCs w:val="16"/>
                  <w:lang w:val="en-US" w:eastAsia="nl-BE"/>
                </w:rPr>
                <w:delText>e</w:delText>
              </w:r>
              <w:r w:rsidR="00B7180B" w:rsidRPr="00D22CCD" w:rsidDel="00F54CF5">
                <w:rPr>
                  <w:rFonts w:eastAsia="Dotum" w:cs="Arial"/>
                  <w:color w:val="464646"/>
                  <w:sz w:val="16"/>
                  <w:szCs w:val="16"/>
                  <w:lang w:val="en-US" w:eastAsia="nl-BE"/>
                </w:rPr>
                <w:delText>quivalent</w:delText>
              </w:r>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f</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 xml:space="preserve">ater </w:delText>
              </w:r>
            </w:del>
          </w:p>
        </w:tc>
        <w:tc>
          <w:tcPr>
            <w:tcW w:w="3420" w:type="dxa"/>
            <w:tcMar>
              <w:top w:w="0" w:type="dxa"/>
              <w:bottom w:w="0" w:type="dxa"/>
            </w:tcMar>
          </w:tcPr>
          <w:p w14:paraId="2409BFD0" w14:textId="1454CC67" w:rsidR="00B7180B" w:rsidRPr="00D22CCD" w:rsidDel="00F54CF5" w:rsidRDefault="00B7180B" w:rsidP="00C739EB">
            <w:pPr>
              <w:suppressAutoHyphens/>
              <w:snapToGrid w:val="0"/>
              <w:spacing w:before="60" w:after="60" w:line="240" w:lineRule="auto"/>
              <w:jc w:val="left"/>
              <w:rPr>
                <w:del w:id="3757" w:author="Gert Morlion" w:date="2024-08-26T14:10:00Z" w16du:dateUtc="2024-08-26T12:10:00Z"/>
                <w:sz w:val="16"/>
                <w:szCs w:val="16"/>
                <w:lang w:eastAsia="ar-SA"/>
              </w:rPr>
            </w:pPr>
          </w:p>
        </w:tc>
        <w:tc>
          <w:tcPr>
            <w:tcW w:w="804" w:type="dxa"/>
          </w:tcPr>
          <w:p w14:paraId="25104D0E" w14:textId="6602C71B" w:rsidR="00B7180B" w:rsidRPr="00D22CCD" w:rsidDel="00F54CF5" w:rsidRDefault="00B7180B" w:rsidP="00C739EB">
            <w:pPr>
              <w:suppressAutoHyphens/>
              <w:snapToGrid w:val="0"/>
              <w:spacing w:before="60" w:after="60" w:line="240" w:lineRule="auto"/>
              <w:jc w:val="center"/>
              <w:rPr>
                <w:del w:id="3758" w:author="Gert Morlion" w:date="2024-08-26T14:10:00Z" w16du:dateUtc="2024-08-26T12:10:00Z"/>
                <w:sz w:val="16"/>
                <w:szCs w:val="16"/>
              </w:rPr>
            </w:pPr>
            <w:del w:id="3759" w:author="Gert Morlion" w:date="2024-08-26T14:10:00Z" w16du:dateUtc="2024-08-26T12:10:00Z">
              <w:r w:rsidRPr="00D22CCD" w:rsidDel="00F54CF5">
                <w:rPr>
                  <w:sz w:val="16"/>
                  <w:szCs w:val="16"/>
                </w:rPr>
                <w:delText>34</w:delText>
              </w:r>
            </w:del>
          </w:p>
        </w:tc>
        <w:tc>
          <w:tcPr>
            <w:tcW w:w="5694" w:type="dxa"/>
            <w:tcMar>
              <w:top w:w="0" w:type="dxa"/>
              <w:bottom w:w="0" w:type="dxa"/>
            </w:tcMar>
          </w:tcPr>
          <w:p w14:paraId="7D68D84A" w14:textId="14C9CF28" w:rsidR="00B7180B" w:rsidRPr="00D22CCD" w:rsidDel="00F54CF5" w:rsidRDefault="00040ACE" w:rsidP="00C739EB">
            <w:pPr>
              <w:suppressAutoHyphens/>
              <w:snapToGrid w:val="0"/>
              <w:spacing w:before="60" w:after="60" w:line="240" w:lineRule="auto"/>
              <w:rPr>
                <w:del w:id="3760" w:author="Gert Morlion" w:date="2024-08-26T14:10:00Z" w16du:dateUtc="2024-08-26T12:10:00Z"/>
                <w:sz w:val="16"/>
                <w:szCs w:val="16"/>
              </w:rPr>
            </w:pPr>
            <w:del w:id="3761" w:author="Gert Morlion" w:date="2024-08-26T14:10:00Z" w16du:dateUtc="2024-08-26T12:10:00Z">
              <w:r w:rsidRPr="00D22CCD" w:rsidDel="00F54CF5">
                <w:rPr>
                  <w:rFonts w:eastAsia="Dotum" w:cs="Arial"/>
                  <w:color w:val="464646"/>
                  <w:sz w:val="16"/>
                  <w:szCs w:val="16"/>
                  <w:lang w:val="en-US" w:eastAsia="nl-BE"/>
                </w:rPr>
                <w:delText>(German GlW)</w:delText>
              </w:r>
            </w:del>
          </w:p>
        </w:tc>
      </w:tr>
      <w:tr w:rsidR="00B7180B" w:rsidRPr="00D22CCD" w:rsidDel="00F54CF5" w14:paraId="0C151AE3" w14:textId="50E48D04" w:rsidTr="3CCBF2F9">
        <w:trPr>
          <w:cantSplit/>
          <w:del w:id="3762" w:author="Gert Morlion" w:date="2024-08-26T14:10:00Z"/>
        </w:trPr>
        <w:tc>
          <w:tcPr>
            <w:tcW w:w="1134" w:type="dxa"/>
            <w:tcMar>
              <w:top w:w="0" w:type="dxa"/>
              <w:bottom w:w="0" w:type="dxa"/>
            </w:tcMar>
          </w:tcPr>
          <w:p w14:paraId="0E26639B" w14:textId="06E6703E" w:rsidR="00B7180B" w:rsidRPr="00D22CCD" w:rsidDel="00F54CF5" w:rsidRDefault="00B7180B" w:rsidP="00C739EB">
            <w:pPr>
              <w:suppressAutoHyphens/>
              <w:snapToGrid w:val="0"/>
              <w:spacing w:before="60" w:after="60" w:line="240" w:lineRule="auto"/>
              <w:rPr>
                <w:del w:id="3763" w:author="Gert Morlion" w:date="2024-08-26T14:10:00Z" w16du:dateUtc="2024-08-26T12:10:00Z"/>
                <w:sz w:val="16"/>
                <w:szCs w:val="16"/>
              </w:rPr>
            </w:pPr>
            <w:del w:id="376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1C7EA1A" w14:textId="2CD08C91" w:rsidR="00B7180B" w:rsidRPr="00D22CCD" w:rsidDel="00F54CF5" w:rsidRDefault="00040ACE" w:rsidP="00C739EB">
            <w:pPr>
              <w:autoSpaceDE w:val="0"/>
              <w:autoSpaceDN w:val="0"/>
              <w:adjustRightInd w:val="0"/>
              <w:spacing w:before="60" w:after="60"/>
              <w:rPr>
                <w:del w:id="3765" w:author="Gert Morlion" w:date="2024-08-26T14:10:00Z" w16du:dateUtc="2024-08-26T12:10:00Z"/>
                <w:rFonts w:cs="Arial"/>
                <w:sz w:val="16"/>
                <w:szCs w:val="16"/>
                <w:lang w:val="en-US" w:eastAsia="en-US"/>
              </w:rPr>
            </w:pPr>
            <w:del w:id="3766" w:author="Gert Morlion" w:date="2024-08-26T14:10:00Z" w16du:dateUtc="2024-08-26T12:10:00Z">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ighestShippingHeight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 xml:space="preserve">fWater </w:delText>
              </w:r>
            </w:del>
          </w:p>
        </w:tc>
        <w:tc>
          <w:tcPr>
            <w:tcW w:w="3420" w:type="dxa"/>
            <w:tcMar>
              <w:top w:w="0" w:type="dxa"/>
              <w:bottom w:w="0" w:type="dxa"/>
            </w:tcMar>
          </w:tcPr>
          <w:p w14:paraId="1D6CDB83" w14:textId="57AD7456" w:rsidR="00B7180B" w:rsidRPr="00D22CCD" w:rsidDel="00F54CF5" w:rsidRDefault="00B7180B" w:rsidP="00C739EB">
            <w:pPr>
              <w:suppressAutoHyphens/>
              <w:snapToGrid w:val="0"/>
              <w:spacing w:before="60" w:after="60" w:line="240" w:lineRule="auto"/>
              <w:jc w:val="left"/>
              <w:rPr>
                <w:del w:id="3767" w:author="Gert Morlion" w:date="2024-08-26T14:10:00Z" w16du:dateUtc="2024-08-26T12:10:00Z"/>
                <w:sz w:val="16"/>
                <w:szCs w:val="16"/>
                <w:lang w:eastAsia="ar-SA"/>
              </w:rPr>
            </w:pPr>
          </w:p>
        </w:tc>
        <w:tc>
          <w:tcPr>
            <w:tcW w:w="804" w:type="dxa"/>
          </w:tcPr>
          <w:p w14:paraId="742DF200" w14:textId="379670F0" w:rsidR="00B7180B" w:rsidRPr="00D22CCD" w:rsidDel="00F54CF5" w:rsidRDefault="00B7180B" w:rsidP="00C739EB">
            <w:pPr>
              <w:suppressAutoHyphens/>
              <w:snapToGrid w:val="0"/>
              <w:spacing w:before="60" w:after="60" w:line="240" w:lineRule="auto"/>
              <w:jc w:val="center"/>
              <w:rPr>
                <w:del w:id="3768" w:author="Gert Morlion" w:date="2024-08-26T14:10:00Z" w16du:dateUtc="2024-08-26T12:10:00Z"/>
                <w:sz w:val="16"/>
                <w:szCs w:val="16"/>
              </w:rPr>
            </w:pPr>
            <w:del w:id="3769" w:author="Gert Morlion" w:date="2024-08-26T14:10:00Z" w16du:dateUtc="2024-08-26T12:10:00Z">
              <w:r w:rsidRPr="00D22CCD" w:rsidDel="00F54CF5">
                <w:rPr>
                  <w:sz w:val="16"/>
                  <w:szCs w:val="16"/>
                </w:rPr>
                <w:delText>35</w:delText>
              </w:r>
            </w:del>
          </w:p>
        </w:tc>
        <w:tc>
          <w:tcPr>
            <w:tcW w:w="5694" w:type="dxa"/>
            <w:tcMar>
              <w:top w:w="0" w:type="dxa"/>
              <w:bottom w:w="0" w:type="dxa"/>
            </w:tcMar>
          </w:tcPr>
          <w:p w14:paraId="21A9D9CC" w14:textId="51A5636F" w:rsidR="00B7180B" w:rsidRPr="00D22CCD" w:rsidDel="00F54CF5" w:rsidRDefault="00040ACE" w:rsidP="00C739EB">
            <w:pPr>
              <w:suppressAutoHyphens/>
              <w:snapToGrid w:val="0"/>
              <w:spacing w:before="60" w:after="60" w:line="240" w:lineRule="auto"/>
              <w:rPr>
                <w:del w:id="3770" w:author="Gert Morlion" w:date="2024-08-26T14:10:00Z" w16du:dateUtc="2024-08-26T12:10:00Z"/>
                <w:sz w:val="16"/>
                <w:szCs w:val="16"/>
              </w:rPr>
            </w:pPr>
            <w:del w:id="3771" w:author="Gert Morlion" w:date="2024-08-26T14:10:00Z" w16du:dateUtc="2024-08-26T12:10:00Z">
              <w:r w:rsidRPr="00D22CCD" w:rsidDel="00F54CF5">
                <w:rPr>
                  <w:sz w:val="16"/>
                  <w:szCs w:val="16"/>
                </w:rPr>
                <w:delText>(</w:delText>
              </w:r>
              <w:r w:rsidRPr="00D22CCD" w:rsidDel="00F54CF5">
                <w:rPr>
                  <w:rFonts w:eastAsia="Dotum" w:cs="Arial"/>
                  <w:color w:val="464646"/>
                  <w:sz w:val="16"/>
                  <w:szCs w:val="16"/>
                  <w:lang w:val="en-US" w:eastAsia="nl-BE"/>
                </w:rPr>
                <w:delText>German HSW)</w:delText>
              </w:r>
            </w:del>
          </w:p>
        </w:tc>
      </w:tr>
      <w:tr w:rsidR="00B7180B" w:rsidRPr="00D22CCD" w:rsidDel="00F54CF5" w14:paraId="43BD8183" w14:textId="1C42BB3C" w:rsidTr="3CCBF2F9">
        <w:trPr>
          <w:cantSplit/>
          <w:del w:id="3772" w:author="Gert Morlion" w:date="2024-08-26T14:10:00Z"/>
        </w:trPr>
        <w:tc>
          <w:tcPr>
            <w:tcW w:w="1134" w:type="dxa"/>
            <w:tcMar>
              <w:top w:w="0" w:type="dxa"/>
              <w:bottom w:w="0" w:type="dxa"/>
            </w:tcMar>
          </w:tcPr>
          <w:p w14:paraId="20B53DA6" w14:textId="60E6276D" w:rsidR="00B7180B" w:rsidRPr="00D22CCD" w:rsidDel="00F54CF5" w:rsidRDefault="00B7180B" w:rsidP="00C739EB">
            <w:pPr>
              <w:suppressAutoHyphens/>
              <w:snapToGrid w:val="0"/>
              <w:spacing w:before="60" w:after="60" w:line="240" w:lineRule="auto"/>
              <w:rPr>
                <w:del w:id="3773" w:author="Gert Morlion" w:date="2024-08-26T14:10:00Z" w16du:dateUtc="2024-08-26T12:10:00Z"/>
                <w:sz w:val="16"/>
                <w:szCs w:val="16"/>
              </w:rPr>
            </w:pPr>
            <w:del w:id="377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640AD235" w14:textId="13DAE71D" w:rsidR="00B7180B" w:rsidRPr="00D22CCD" w:rsidDel="00F54CF5" w:rsidRDefault="00040ACE" w:rsidP="00C739EB">
            <w:pPr>
              <w:autoSpaceDE w:val="0"/>
              <w:autoSpaceDN w:val="0"/>
              <w:adjustRightInd w:val="0"/>
              <w:spacing w:before="60" w:after="60"/>
              <w:rPr>
                <w:del w:id="3775" w:author="Gert Morlion" w:date="2024-08-26T14:10:00Z" w16du:dateUtc="2024-08-26T12:10:00Z"/>
                <w:rFonts w:cs="Arial"/>
                <w:sz w:val="16"/>
                <w:szCs w:val="16"/>
                <w:lang w:val="en-US" w:eastAsia="en-US"/>
              </w:rPr>
            </w:pPr>
            <w:del w:id="3776" w:author="Gert Morlion" w:date="2024-08-26T14:10:00Z" w16du:dateUtc="2024-08-26T12: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LowWaterLevelAccordingToDanube</w:delText>
              </w:r>
              <w:r w:rsidR="00B7180B" w:rsidRPr="00D22CCD" w:rsidDel="00F54CF5">
                <w:rPr>
                  <w:rFonts w:eastAsia="Dotum" w:cs="Arial"/>
                  <w:color w:val="464646"/>
                  <w:sz w:val="16"/>
                  <w:szCs w:val="16"/>
                  <w:lang w:val="en-US" w:eastAsia="nl-BE"/>
                </w:rPr>
                <w:delText>Commission</w:delText>
              </w:r>
            </w:del>
          </w:p>
        </w:tc>
        <w:tc>
          <w:tcPr>
            <w:tcW w:w="3420" w:type="dxa"/>
            <w:tcMar>
              <w:top w:w="0" w:type="dxa"/>
              <w:bottom w:w="0" w:type="dxa"/>
            </w:tcMar>
          </w:tcPr>
          <w:p w14:paraId="0E2F3158" w14:textId="4FE0F463" w:rsidR="00B7180B" w:rsidRPr="00D22CCD" w:rsidDel="00F54CF5" w:rsidRDefault="00B7180B" w:rsidP="00C739EB">
            <w:pPr>
              <w:suppressAutoHyphens/>
              <w:snapToGrid w:val="0"/>
              <w:spacing w:before="60" w:after="60" w:line="240" w:lineRule="auto"/>
              <w:jc w:val="left"/>
              <w:rPr>
                <w:del w:id="3777" w:author="Gert Morlion" w:date="2024-08-26T14:10:00Z" w16du:dateUtc="2024-08-26T12:10:00Z"/>
                <w:sz w:val="16"/>
                <w:szCs w:val="16"/>
                <w:lang w:eastAsia="ar-SA"/>
              </w:rPr>
            </w:pPr>
          </w:p>
        </w:tc>
        <w:tc>
          <w:tcPr>
            <w:tcW w:w="804" w:type="dxa"/>
          </w:tcPr>
          <w:p w14:paraId="4384BAA3" w14:textId="6A703B0E" w:rsidR="00B7180B" w:rsidRPr="00D22CCD" w:rsidDel="00F54CF5" w:rsidRDefault="00B7180B" w:rsidP="00C739EB">
            <w:pPr>
              <w:suppressAutoHyphens/>
              <w:snapToGrid w:val="0"/>
              <w:spacing w:before="60" w:after="60" w:line="240" w:lineRule="auto"/>
              <w:jc w:val="center"/>
              <w:rPr>
                <w:del w:id="3778" w:author="Gert Morlion" w:date="2024-08-26T14:10:00Z" w16du:dateUtc="2024-08-26T12:10:00Z"/>
                <w:sz w:val="16"/>
                <w:szCs w:val="16"/>
              </w:rPr>
            </w:pPr>
            <w:del w:id="3779" w:author="Gert Morlion" w:date="2024-08-26T14:10:00Z" w16du:dateUtc="2024-08-26T12:10:00Z">
              <w:r w:rsidRPr="00D22CCD" w:rsidDel="00F54CF5">
                <w:rPr>
                  <w:sz w:val="16"/>
                  <w:szCs w:val="16"/>
                </w:rPr>
                <w:delText>36</w:delText>
              </w:r>
            </w:del>
          </w:p>
        </w:tc>
        <w:tc>
          <w:tcPr>
            <w:tcW w:w="5694" w:type="dxa"/>
            <w:tcMar>
              <w:top w:w="0" w:type="dxa"/>
              <w:bottom w:w="0" w:type="dxa"/>
            </w:tcMar>
          </w:tcPr>
          <w:p w14:paraId="55F8C57F" w14:textId="6E966F8F" w:rsidR="00B7180B" w:rsidRPr="00D22CCD" w:rsidDel="00F54CF5" w:rsidRDefault="00B7180B" w:rsidP="00C739EB">
            <w:pPr>
              <w:suppressAutoHyphens/>
              <w:snapToGrid w:val="0"/>
              <w:spacing w:before="60" w:after="60" w:line="240" w:lineRule="auto"/>
              <w:rPr>
                <w:del w:id="3780" w:author="Gert Morlion" w:date="2024-08-26T14:10:00Z" w16du:dateUtc="2024-08-26T12:10:00Z"/>
                <w:sz w:val="16"/>
                <w:szCs w:val="16"/>
              </w:rPr>
            </w:pPr>
          </w:p>
        </w:tc>
      </w:tr>
      <w:tr w:rsidR="00B7180B" w:rsidRPr="00D22CCD" w:rsidDel="00F54CF5" w14:paraId="705A009F" w14:textId="657EB329" w:rsidTr="3CCBF2F9">
        <w:trPr>
          <w:cantSplit/>
          <w:del w:id="3781" w:author="Gert Morlion" w:date="2024-08-26T14:10:00Z"/>
        </w:trPr>
        <w:tc>
          <w:tcPr>
            <w:tcW w:w="1134" w:type="dxa"/>
            <w:tcMar>
              <w:top w:w="0" w:type="dxa"/>
              <w:bottom w:w="0" w:type="dxa"/>
            </w:tcMar>
          </w:tcPr>
          <w:p w14:paraId="581E5967" w14:textId="26365222" w:rsidR="00B7180B" w:rsidRPr="00D22CCD" w:rsidDel="00F54CF5" w:rsidRDefault="00B7180B" w:rsidP="00C739EB">
            <w:pPr>
              <w:suppressAutoHyphens/>
              <w:snapToGrid w:val="0"/>
              <w:spacing w:before="60" w:after="60" w:line="240" w:lineRule="auto"/>
              <w:rPr>
                <w:del w:id="3782" w:author="Gert Morlion" w:date="2024-08-26T14:10:00Z" w16du:dateUtc="2024-08-26T12:10:00Z"/>
                <w:sz w:val="16"/>
                <w:szCs w:val="16"/>
              </w:rPr>
            </w:pPr>
            <w:del w:id="378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F58A3F4" w14:textId="63483A63" w:rsidR="00B7180B" w:rsidRPr="00D22CCD" w:rsidDel="00F54CF5" w:rsidRDefault="00B7180B" w:rsidP="00C739EB">
            <w:pPr>
              <w:autoSpaceDE w:val="0"/>
              <w:autoSpaceDN w:val="0"/>
              <w:adjustRightInd w:val="0"/>
              <w:spacing w:before="60" w:after="60"/>
              <w:rPr>
                <w:del w:id="3784" w:author="Gert Morlion" w:date="2024-08-26T14:10:00Z" w16du:dateUtc="2024-08-26T12:10:00Z"/>
                <w:rFonts w:cs="Arial"/>
                <w:sz w:val="16"/>
                <w:szCs w:val="16"/>
                <w:lang w:val="en-US" w:eastAsia="en-US"/>
              </w:rPr>
            </w:pPr>
            <w:del w:id="3785" w:author="Gert Morlion" w:date="2024-08-26T14:10:00Z" w16du:dateUtc="2024-08-26T12:10:00Z">
              <w:r w:rsidRPr="00D22CCD" w:rsidDel="00F54CF5">
                <w:rPr>
                  <w:rFonts w:eastAsia="Dotum" w:cs="Arial"/>
                  <w:color w:val="464646"/>
                  <w:sz w:val="16"/>
                  <w:szCs w:val="16"/>
                  <w:lang w:val="en-US" w:eastAsia="nl-BE"/>
                </w:rPr>
                <w:delText>highestShippingHeightOfWaterAccordingToDanubeCommission</w:delText>
              </w:r>
            </w:del>
          </w:p>
        </w:tc>
        <w:tc>
          <w:tcPr>
            <w:tcW w:w="3420" w:type="dxa"/>
            <w:tcMar>
              <w:top w:w="0" w:type="dxa"/>
              <w:bottom w:w="0" w:type="dxa"/>
            </w:tcMar>
          </w:tcPr>
          <w:p w14:paraId="269691D2" w14:textId="64F4C480" w:rsidR="00B7180B" w:rsidRPr="00D22CCD" w:rsidDel="00F54CF5" w:rsidRDefault="00B7180B" w:rsidP="00C739EB">
            <w:pPr>
              <w:suppressAutoHyphens/>
              <w:snapToGrid w:val="0"/>
              <w:spacing w:before="60" w:after="60" w:line="240" w:lineRule="auto"/>
              <w:jc w:val="left"/>
              <w:rPr>
                <w:del w:id="3786" w:author="Gert Morlion" w:date="2024-08-26T14:10:00Z" w16du:dateUtc="2024-08-26T12:10:00Z"/>
                <w:sz w:val="16"/>
                <w:szCs w:val="16"/>
                <w:lang w:eastAsia="ar-SA"/>
              </w:rPr>
            </w:pPr>
          </w:p>
        </w:tc>
        <w:tc>
          <w:tcPr>
            <w:tcW w:w="804" w:type="dxa"/>
          </w:tcPr>
          <w:p w14:paraId="7964F862" w14:textId="6DAEB1AD" w:rsidR="00B7180B" w:rsidRPr="00D22CCD" w:rsidDel="00F54CF5" w:rsidRDefault="00B7180B" w:rsidP="00C739EB">
            <w:pPr>
              <w:suppressAutoHyphens/>
              <w:snapToGrid w:val="0"/>
              <w:spacing w:before="60" w:after="60" w:line="240" w:lineRule="auto"/>
              <w:jc w:val="center"/>
              <w:rPr>
                <w:del w:id="3787" w:author="Gert Morlion" w:date="2024-08-26T14:10:00Z" w16du:dateUtc="2024-08-26T12:10:00Z"/>
                <w:sz w:val="16"/>
                <w:szCs w:val="16"/>
              </w:rPr>
            </w:pPr>
            <w:del w:id="3788" w:author="Gert Morlion" w:date="2024-08-26T14:10:00Z" w16du:dateUtc="2024-08-26T12:10:00Z">
              <w:r w:rsidRPr="00D22CCD" w:rsidDel="00F54CF5">
                <w:rPr>
                  <w:sz w:val="16"/>
                  <w:szCs w:val="16"/>
                </w:rPr>
                <w:delText>37</w:delText>
              </w:r>
            </w:del>
          </w:p>
        </w:tc>
        <w:tc>
          <w:tcPr>
            <w:tcW w:w="5694" w:type="dxa"/>
            <w:tcMar>
              <w:top w:w="0" w:type="dxa"/>
              <w:bottom w:w="0" w:type="dxa"/>
            </w:tcMar>
          </w:tcPr>
          <w:p w14:paraId="3199B24D" w14:textId="61E33BEC" w:rsidR="00B7180B" w:rsidRPr="00D22CCD" w:rsidDel="00F54CF5" w:rsidRDefault="00B7180B" w:rsidP="00C739EB">
            <w:pPr>
              <w:suppressAutoHyphens/>
              <w:snapToGrid w:val="0"/>
              <w:spacing w:before="60" w:after="60" w:line="240" w:lineRule="auto"/>
              <w:rPr>
                <w:del w:id="3789" w:author="Gert Morlion" w:date="2024-08-26T14:10:00Z" w16du:dateUtc="2024-08-26T12:10:00Z"/>
                <w:sz w:val="16"/>
                <w:szCs w:val="16"/>
              </w:rPr>
            </w:pPr>
          </w:p>
        </w:tc>
      </w:tr>
      <w:tr w:rsidR="00B7180B" w:rsidRPr="00D22CCD" w:rsidDel="00F54CF5" w14:paraId="2BE4F51D" w14:textId="6BAD8F29" w:rsidTr="3CCBF2F9">
        <w:trPr>
          <w:cantSplit/>
          <w:del w:id="3790" w:author="Gert Morlion" w:date="2024-08-26T14:10:00Z"/>
        </w:trPr>
        <w:tc>
          <w:tcPr>
            <w:tcW w:w="1134" w:type="dxa"/>
            <w:tcMar>
              <w:top w:w="0" w:type="dxa"/>
              <w:bottom w:w="0" w:type="dxa"/>
            </w:tcMar>
          </w:tcPr>
          <w:p w14:paraId="47D6CCFF" w14:textId="0C225AED" w:rsidR="00B7180B" w:rsidRPr="00D22CCD" w:rsidDel="00F54CF5" w:rsidRDefault="00B7180B" w:rsidP="00C739EB">
            <w:pPr>
              <w:suppressAutoHyphens/>
              <w:snapToGrid w:val="0"/>
              <w:spacing w:before="60" w:after="60" w:line="240" w:lineRule="auto"/>
              <w:rPr>
                <w:del w:id="3791" w:author="Gert Morlion" w:date="2024-08-26T14:10:00Z" w16du:dateUtc="2024-08-26T12:10:00Z"/>
                <w:sz w:val="16"/>
                <w:szCs w:val="16"/>
              </w:rPr>
            </w:pPr>
            <w:del w:id="379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6832895" w14:textId="2F2CC7B4" w:rsidR="00B7180B" w:rsidRPr="00D22CCD" w:rsidDel="00F54CF5" w:rsidRDefault="00B7180B" w:rsidP="00C739EB">
            <w:pPr>
              <w:autoSpaceDE w:val="0"/>
              <w:autoSpaceDN w:val="0"/>
              <w:adjustRightInd w:val="0"/>
              <w:spacing w:before="60" w:after="60"/>
              <w:rPr>
                <w:del w:id="3793" w:author="Gert Morlion" w:date="2024-08-26T14:10:00Z" w16du:dateUtc="2024-08-26T12:10:00Z"/>
                <w:rFonts w:cs="Arial"/>
                <w:sz w:val="16"/>
                <w:szCs w:val="16"/>
                <w:lang w:val="en-US" w:eastAsia="en-US"/>
              </w:rPr>
            </w:pPr>
            <w:del w:id="3794" w:author="Gert Morlion" w:date="2024-08-26T14:10:00Z" w16du:dateUtc="2024-08-26T12:10:00Z">
              <w:r w:rsidRPr="00D22CCD" w:rsidDel="00F54CF5">
                <w:rPr>
                  <w:rFonts w:eastAsia="Dotum" w:cs="Arial"/>
                  <w:color w:val="464646"/>
                  <w:sz w:val="16"/>
                  <w:szCs w:val="16"/>
                  <w:lang w:val="en-US" w:eastAsia="nl-BE"/>
                </w:rPr>
                <w:delText>dutchRiverLowWaterReferenceLevel</w:delText>
              </w:r>
            </w:del>
          </w:p>
        </w:tc>
        <w:tc>
          <w:tcPr>
            <w:tcW w:w="3420" w:type="dxa"/>
            <w:tcMar>
              <w:top w:w="0" w:type="dxa"/>
              <w:bottom w:w="0" w:type="dxa"/>
            </w:tcMar>
          </w:tcPr>
          <w:p w14:paraId="40B89CB8" w14:textId="63F60760" w:rsidR="00B7180B" w:rsidRPr="00D22CCD" w:rsidDel="00F54CF5" w:rsidRDefault="00B7180B" w:rsidP="00C739EB">
            <w:pPr>
              <w:suppressAutoHyphens/>
              <w:snapToGrid w:val="0"/>
              <w:spacing w:before="60" w:after="60" w:line="240" w:lineRule="auto"/>
              <w:jc w:val="left"/>
              <w:rPr>
                <w:del w:id="3795" w:author="Gert Morlion" w:date="2024-08-26T14:10:00Z" w16du:dateUtc="2024-08-26T12:10:00Z"/>
                <w:sz w:val="16"/>
                <w:szCs w:val="16"/>
                <w:lang w:eastAsia="ar-SA"/>
              </w:rPr>
            </w:pPr>
          </w:p>
        </w:tc>
        <w:tc>
          <w:tcPr>
            <w:tcW w:w="804" w:type="dxa"/>
          </w:tcPr>
          <w:p w14:paraId="0561085A" w14:textId="5984AF8B" w:rsidR="00B7180B" w:rsidRPr="00D22CCD" w:rsidDel="00F54CF5" w:rsidRDefault="00B7180B" w:rsidP="00C739EB">
            <w:pPr>
              <w:suppressAutoHyphens/>
              <w:snapToGrid w:val="0"/>
              <w:spacing w:before="60" w:after="60" w:line="240" w:lineRule="auto"/>
              <w:jc w:val="center"/>
              <w:rPr>
                <w:del w:id="3796" w:author="Gert Morlion" w:date="2024-08-26T14:10:00Z" w16du:dateUtc="2024-08-26T12:10:00Z"/>
                <w:sz w:val="16"/>
                <w:szCs w:val="16"/>
              </w:rPr>
            </w:pPr>
            <w:del w:id="3797" w:author="Gert Morlion" w:date="2024-08-26T14:10:00Z" w16du:dateUtc="2024-08-26T12:10:00Z">
              <w:r w:rsidRPr="00D22CCD" w:rsidDel="00F54CF5">
                <w:rPr>
                  <w:sz w:val="16"/>
                  <w:szCs w:val="16"/>
                </w:rPr>
                <w:delText>38</w:delText>
              </w:r>
            </w:del>
          </w:p>
        </w:tc>
        <w:tc>
          <w:tcPr>
            <w:tcW w:w="5694" w:type="dxa"/>
            <w:tcMar>
              <w:top w:w="0" w:type="dxa"/>
              <w:bottom w:w="0" w:type="dxa"/>
            </w:tcMar>
          </w:tcPr>
          <w:p w14:paraId="768A1F70" w14:textId="49AC2252" w:rsidR="00B7180B" w:rsidRPr="00D22CCD" w:rsidDel="00F54CF5" w:rsidRDefault="00B7180B" w:rsidP="00C739EB">
            <w:pPr>
              <w:suppressAutoHyphens/>
              <w:snapToGrid w:val="0"/>
              <w:spacing w:before="60" w:after="60" w:line="240" w:lineRule="auto"/>
              <w:rPr>
                <w:del w:id="3798" w:author="Gert Morlion" w:date="2024-08-26T14:10:00Z" w16du:dateUtc="2024-08-26T12:10:00Z"/>
                <w:sz w:val="16"/>
                <w:szCs w:val="16"/>
              </w:rPr>
            </w:pPr>
            <w:del w:id="3799" w:author="Gert Morlion" w:date="2024-08-26T14:10:00Z" w16du:dateUtc="2024-08-26T12:10:00Z">
              <w:r w:rsidRPr="00D22CCD" w:rsidDel="00F54CF5">
                <w:rPr>
                  <w:rFonts w:ascii="Tahoma" w:eastAsia="Dotum" w:hAnsi="Tahoma" w:cs="Tahoma"/>
                  <w:color w:val="464646"/>
                  <w:sz w:val="17"/>
                  <w:szCs w:val="17"/>
                  <w:lang w:val="en-US" w:eastAsia="nl-BE"/>
                </w:rPr>
                <w:delText>(OLR)</w:delText>
              </w:r>
            </w:del>
          </w:p>
        </w:tc>
      </w:tr>
      <w:tr w:rsidR="00B7180B" w:rsidRPr="00D22CCD" w:rsidDel="00F54CF5" w14:paraId="0C108577" w14:textId="7829BB59" w:rsidTr="3CCBF2F9">
        <w:trPr>
          <w:cantSplit/>
          <w:del w:id="3800" w:author="Gert Morlion" w:date="2024-08-26T14:10:00Z"/>
        </w:trPr>
        <w:tc>
          <w:tcPr>
            <w:tcW w:w="1134" w:type="dxa"/>
            <w:tcMar>
              <w:top w:w="0" w:type="dxa"/>
              <w:bottom w:w="0" w:type="dxa"/>
            </w:tcMar>
          </w:tcPr>
          <w:p w14:paraId="099C22E5" w14:textId="2347D7B4" w:rsidR="00B7180B" w:rsidRPr="00D22CCD" w:rsidDel="00F54CF5" w:rsidRDefault="00B7180B" w:rsidP="00C739EB">
            <w:pPr>
              <w:suppressAutoHyphens/>
              <w:snapToGrid w:val="0"/>
              <w:spacing w:before="60" w:after="60" w:line="240" w:lineRule="auto"/>
              <w:rPr>
                <w:del w:id="3801" w:author="Gert Morlion" w:date="2024-08-26T14:10:00Z" w16du:dateUtc="2024-08-26T12:10:00Z"/>
                <w:sz w:val="16"/>
                <w:szCs w:val="16"/>
              </w:rPr>
            </w:pPr>
            <w:del w:id="380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5F35800" w14:textId="5569110D" w:rsidR="00B7180B" w:rsidRPr="00D22CCD" w:rsidDel="00F54CF5" w:rsidRDefault="00040ACE" w:rsidP="00C739EB">
            <w:pPr>
              <w:autoSpaceDE w:val="0"/>
              <w:autoSpaceDN w:val="0"/>
              <w:adjustRightInd w:val="0"/>
              <w:spacing w:before="60" w:after="60"/>
              <w:rPr>
                <w:del w:id="3803" w:author="Gert Morlion" w:date="2024-08-26T14:10:00Z" w16du:dateUtc="2024-08-26T12:10:00Z"/>
                <w:rFonts w:cs="Arial"/>
                <w:sz w:val="16"/>
                <w:szCs w:val="16"/>
                <w:lang w:val="en-US" w:eastAsia="en-US"/>
              </w:rPr>
            </w:pPr>
            <w:del w:id="3804" w:author="Gert Morlion" w:date="2024-08-26T14:10:00Z" w16du:dateUtc="2024-08-26T12:10:00Z">
              <w:r w:rsidRPr="00D22CCD" w:rsidDel="00F54CF5">
                <w:rPr>
                  <w:rFonts w:eastAsia="Dotum" w:cs="Arial"/>
                  <w:color w:val="464646"/>
                  <w:sz w:val="16"/>
                  <w:szCs w:val="16"/>
                  <w:lang w:val="en-US" w:eastAsia="nl-BE"/>
                </w:rPr>
                <w:delText>russianProjectWaterL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2383C34E" w14:textId="3AC01151" w:rsidR="00B7180B" w:rsidRPr="00D22CCD" w:rsidDel="00F54CF5" w:rsidRDefault="00B7180B" w:rsidP="00C739EB">
            <w:pPr>
              <w:suppressAutoHyphens/>
              <w:snapToGrid w:val="0"/>
              <w:spacing w:before="60" w:after="60" w:line="240" w:lineRule="auto"/>
              <w:jc w:val="left"/>
              <w:rPr>
                <w:del w:id="3805" w:author="Gert Morlion" w:date="2024-08-26T14:10:00Z" w16du:dateUtc="2024-08-26T12:10:00Z"/>
                <w:sz w:val="16"/>
                <w:szCs w:val="16"/>
                <w:lang w:eastAsia="ar-SA"/>
              </w:rPr>
            </w:pPr>
          </w:p>
        </w:tc>
        <w:tc>
          <w:tcPr>
            <w:tcW w:w="804" w:type="dxa"/>
          </w:tcPr>
          <w:p w14:paraId="10E84FDF" w14:textId="44E26693" w:rsidR="00B7180B" w:rsidRPr="00D22CCD" w:rsidDel="00F54CF5" w:rsidRDefault="00B7180B" w:rsidP="00C739EB">
            <w:pPr>
              <w:suppressAutoHyphens/>
              <w:snapToGrid w:val="0"/>
              <w:spacing w:before="60" w:after="60" w:line="240" w:lineRule="auto"/>
              <w:jc w:val="center"/>
              <w:rPr>
                <w:del w:id="3806" w:author="Gert Morlion" w:date="2024-08-26T14:10:00Z" w16du:dateUtc="2024-08-26T12:10:00Z"/>
                <w:sz w:val="16"/>
                <w:szCs w:val="16"/>
              </w:rPr>
            </w:pPr>
            <w:del w:id="3807" w:author="Gert Morlion" w:date="2024-08-26T14:10:00Z" w16du:dateUtc="2024-08-26T12:10:00Z">
              <w:r w:rsidRPr="00D22CCD" w:rsidDel="00F54CF5">
                <w:rPr>
                  <w:sz w:val="16"/>
                  <w:szCs w:val="16"/>
                </w:rPr>
                <w:delText>39</w:delText>
              </w:r>
            </w:del>
          </w:p>
        </w:tc>
        <w:tc>
          <w:tcPr>
            <w:tcW w:w="5694" w:type="dxa"/>
            <w:tcMar>
              <w:top w:w="0" w:type="dxa"/>
              <w:bottom w:w="0" w:type="dxa"/>
            </w:tcMar>
          </w:tcPr>
          <w:p w14:paraId="3B4CCAE5" w14:textId="3C85E833" w:rsidR="00B7180B" w:rsidRPr="00D22CCD" w:rsidDel="00F54CF5" w:rsidRDefault="00B7180B" w:rsidP="00C739EB">
            <w:pPr>
              <w:suppressAutoHyphens/>
              <w:snapToGrid w:val="0"/>
              <w:spacing w:before="60" w:after="60" w:line="240" w:lineRule="auto"/>
              <w:rPr>
                <w:del w:id="3808" w:author="Gert Morlion" w:date="2024-08-26T14:10:00Z" w16du:dateUtc="2024-08-26T12:10:00Z"/>
                <w:sz w:val="16"/>
                <w:szCs w:val="16"/>
              </w:rPr>
            </w:pPr>
          </w:p>
        </w:tc>
      </w:tr>
      <w:tr w:rsidR="00B7180B" w:rsidRPr="00D22CCD" w:rsidDel="00F54CF5" w14:paraId="61FF7E6D" w14:textId="53268DA4" w:rsidTr="3CCBF2F9">
        <w:trPr>
          <w:cantSplit/>
          <w:del w:id="3809" w:author="Gert Morlion" w:date="2024-08-26T14:10:00Z"/>
        </w:trPr>
        <w:tc>
          <w:tcPr>
            <w:tcW w:w="1134" w:type="dxa"/>
            <w:tcMar>
              <w:top w:w="0" w:type="dxa"/>
              <w:bottom w:w="0" w:type="dxa"/>
            </w:tcMar>
          </w:tcPr>
          <w:p w14:paraId="70DCEAA3" w14:textId="09C7E4D4" w:rsidR="00B7180B" w:rsidRPr="00D22CCD" w:rsidDel="00F54CF5" w:rsidRDefault="00B7180B" w:rsidP="00C739EB">
            <w:pPr>
              <w:suppressAutoHyphens/>
              <w:snapToGrid w:val="0"/>
              <w:spacing w:before="60" w:after="60" w:line="240" w:lineRule="auto"/>
              <w:rPr>
                <w:del w:id="3810" w:author="Gert Morlion" w:date="2024-08-26T14:10:00Z" w16du:dateUtc="2024-08-26T12:10:00Z"/>
                <w:sz w:val="16"/>
                <w:szCs w:val="16"/>
              </w:rPr>
            </w:pPr>
            <w:del w:id="3811"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66226932" w14:textId="151053F9" w:rsidR="00B7180B" w:rsidRPr="00D22CCD" w:rsidDel="00F54CF5" w:rsidRDefault="00040ACE" w:rsidP="00C739EB">
            <w:pPr>
              <w:autoSpaceDE w:val="0"/>
              <w:autoSpaceDN w:val="0"/>
              <w:adjustRightInd w:val="0"/>
              <w:spacing w:before="60" w:after="60"/>
              <w:rPr>
                <w:del w:id="3812" w:author="Gert Morlion" w:date="2024-08-26T14:10:00Z" w16du:dateUtc="2024-08-26T12:10:00Z"/>
                <w:rFonts w:cs="Arial"/>
                <w:sz w:val="16"/>
                <w:szCs w:val="16"/>
                <w:lang w:val="en-US" w:eastAsia="en-US"/>
              </w:rPr>
            </w:pPr>
            <w:del w:id="3813" w:author="Gert Morlion" w:date="2024-08-26T14:10:00Z" w16du:dateUtc="2024-08-26T12: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ussian</w:delText>
              </w:r>
              <w:r w:rsidRPr="00D22CCD" w:rsidDel="00F54CF5">
                <w:rPr>
                  <w:rFonts w:eastAsia="Dotum" w:cs="Arial"/>
                  <w:color w:val="464646"/>
                  <w:sz w:val="16"/>
                  <w:szCs w:val="16"/>
                  <w:lang w:val="en-US" w:eastAsia="nl-BE"/>
                </w:rPr>
                <w:delText>N</w:delText>
              </w:r>
              <w:r w:rsidR="00B7180B" w:rsidRPr="00D22CCD" w:rsidDel="00F54CF5">
                <w:rPr>
                  <w:rFonts w:eastAsia="Dotum" w:cs="Arial"/>
                  <w:color w:val="464646"/>
                  <w:sz w:val="16"/>
                  <w:szCs w:val="16"/>
                  <w:lang w:val="en-US" w:eastAsia="nl-BE"/>
                </w:rPr>
                <w:delText>ormal</w:delText>
              </w:r>
              <w:r w:rsidRPr="00D22CCD" w:rsidDel="00F54CF5">
                <w:rPr>
                  <w:rFonts w:eastAsia="Dotum" w:cs="Arial"/>
                  <w:color w:val="464646"/>
                  <w:sz w:val="16"/>
                  <w:szCs w:val="16"/>
                  <w:lang w:val="en-US" w:eastAsia="nl-BE"/>
                </w:rPr>
                <w:delText>BackwaterL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512A9847" w14:textId="2E722F94" w:rsidR="00B7180B" w:rsidRPr="00D22CCD" w:rsidDel="00F54CF5" w:rsidRDefault="00B7180B" w:rsidP="00C739EB">
            <w:pPr>
              <w:suppressAutoHyphens/>
              <w:snapToGrid w:val="0"/>
              <w:spacing w:before="60" w:after="60" w:line="240" w:lineRule="auto"/>
              <w:jc w:val="left"/>
              <w:rPr>
                <w:del w:id="3814" w:author="Gert Morlion" w:date="2024-08-26T14:10:00Z" w16du:dateUtc="2024-08-26T12:10:00Z"/>
                <w:sz w:val="16"/>
                <w:szCs w:val="16"/>
                <w:lang w:eastAsia="ar-SA"/>
              </w:rPr>
            </w:pPr>
          </w:p>
        </w:tc>
        <w:tc>
          <w:tcPr>
            <w:tcW w:w="804" w:type="dxa"/>
          </w:tcPr>
          <w:p w14:paraId="6A20B1F5" w14:textId="7F895ABE" w:rsidR="00B7180B" w:rsidRPr="00D22CCD" w:rsidDel="00F54CF5" w:rsidRDefault="00B7180B" w:rsidP="00C739EB">
            <w:pPr>
              <w:suppressAutoHyphens/>
              <w:snapToGrid w:val="0"/>
              <w:spacing w:before="60" w:after="60" w:line="240" w:lineRule="auto"/>
              <w:jc w:val="center"/>
              <w:rPr>
                <w:del w:id="3815" w:author="Gert Morlion" w:date="2024-08-26T14:10:00Z" w16du:dateUtc="2024-08-26T12:10:00Z"/>
                <w:sz w:val="16"/>
                <w:szCs w:val="16"/>
              </w:rPr>
            </w:pPr>
            <w:del w:id="3816" w:author="Gert Morlion" w:date="2024-08-26T14:10:00Z" w16du:dateUtc="2024-08-26T12:10:00Z">
              <w:r w:rsidRPr="00D22CCD" w:rsidDel="00F54CF5">
                <w:rPr>
                  <w:sz w:val="16"/>
                  <w:szCs w:val="16"/>
                </w:rPr>
                <w:delText>40</w:delText>
              </w:r>
            </w:del>
          </w:p>
        </w:tc>
        <w:tc>
          <w:tcPr>
            <w:tcW w:w="5694" w:type="dxa"/>
            <w:tcMar>
              <w:top w:w="0" w:type="dxa"/>
              <w:bottom w:w="0" w:type="dxa"/>
            </w:tcMar>
          </w:tcPr>
          <w:p w14:paraId="0357FFDD" w14:textId="536B36EA" w:rsidR="00B7180B" w:rsidRPr="00D22CCD" w:rsidDel="00F54CF5" w:rsidRDefault="00B7180B" w:rsidP="00C739EB">
            <w:pPr>
              <w:suppressAutoHyphens/>
              <w:snapToGrid w:val="0"/>
              <w:spacing w:before="60" w:after="60" w:line="240" w:lineRule="auto"/>
              <w:rPr>
                <w:del w:id="3817" w:author="Gert Morlion" w:date="2024-08-26T14:10:00Z" w16du:dateUtc="2024-08-26T12:10:00Z"/>
                <w:sz w:val="16"/>
                <w:szCs w:val="16"/>
              </w:rPr>
            </w:pPr>
          </w:p>
        </w:tc>
      </w:tr>
      <w:tr w:rsidR="00B7180B" w:rsidRPr="00D22CCD" w:rsidDel="00F54CF5" w14:paraId="5F67B337" w14:textId="3805BE3D" w:rsidTr="3CCBF2F9">
        <w:trPr>
          <w:cantSplit/>
          <w:del w:id="3818" w:author="Gert Morlion" w:date="2024-08-26T14:10:00Z"/>
        </w:trPr>
        <w:tc>
          <w:tcPr>
            <w:tcW w:w="1134" w:type="dxa"/>
            <w:tcMar>
              <w:top w:w="0" w:type="dxa"/>
              <w:bottom w:w="0" w:type="dxa"/>
            </w:tcMar>
          </w:tcPr>
          <w:p w14:paraId="21A1FDD5" w14:textId="7A9FAD40" w:rsidR="00B7180B" w:rsidRPr="00D22CCD" w:rsidDel="00F54CF5" w:rsidRDefault="00B7180B" w:rsidP="00C739EB">
            <w:pPr>
              <w:suppressAutoHyphens/>
              <w:snapToGrid w:val="0"/>
              <w:spacing w:before="60" w:after="60" w:line="240" w:lineRule="auto"/>
              <w:rPr>
                <w:del w:id="3819" w:author="Gert Morlion" w:date="2024-08-26T14:10:00Z" w16du:dateUtc="2024-08-26T12:10:00Z"/>
                <w:sz w:val="16"/>
                <w:szCs w:val="16"/>
              </w:rPr>
            </w:pPr>
            <w:del w:id="382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5E938CE0" w14:textId="5A96BBE9" w:rsidR="00B7180B" w:rsidRPr="00D22CCD" w:rsidDel="00F54CF5" w:rsidRDefault="00040ACE" w:rsidP="00C739EB">
            <w:pPr>
              <w:autoSpaceDE w:val="0"/>
              <w:autoSpaceDN w:val="0"/>
              <w:adjustRightInd w:val="0"/>
              <w:spacing w:before="60" w:after="60"/>
              <w:rPr>
                <w:del w:id="3821" w:author="Gert Morlion" w:date="2024-08-26T14:10:00Z" w16du:dateUtc="2024-08-26T12:10:00Z"/>
                <w:rFonts w:cs="Arial"/>
                <w:sz w:val="16"/>
                <w:szCs w:val="16"/>
                <w:lang w:val="en-US" w:eastAsia="en-US"/>
              </w:rPr>
            </w:pPr>
            <w:del w:id="3822" w:author="Gert Morlion" w:date="2024-08-26T14:10:00Z" w16du:dateUtc="2024-08-26T12:10:00Z">
              <w:r w:rsidRPr="00D22CCD" w:rsidDel="00F54CF5">
                <w:rPr>
                  <w:rFonts w:eastAsia="Dotum" w:cs="Arial"/>
                  <w:color w:val="464646"/>
                  <w:sz w:val="16"/>
                  <w:szCs w:val="16"/>
                  <w:lang w:val="en-US" w:eastAsia="nl-BE"/>
                </w:rPr>
                <w:delText>ohioRiverD</w:delText>
              </w:r>
              <w:r w:rsidR="00B7180B" w:rsidRPr="00D22CCD" w:rsidDel="00F54CF5">
                <w:rPr>
                  <w:rFonts w:eastAsia="Dotum" w:cs="Arial"/>
                  <w:color w:val="464646"/>
                  <w:sz w:val="16"/>
                  <w:szCs w:val="16"/>
                  <w:lang w:val="en-US" w:eastAsia="nl-BE"/>
                </w:rPr>
                <w:delText>atum</w:delText>
              </w:r>
            </w:del>
          </w:p>
        </w:tc>
        <w:tc>
          <w:tcPr>
            <w:tcW w:w="3420" w:type="dxa"/>
            <w:tcMar>
              <w:top w:w="0" w:type="dxa"/>
              <w:bottom w:w="0" w:type="dxa"/>
            </w:tcMar>
          </w:tcPr>
          <w:p w14:paraId="5D904590" w14:textId="63B3BF52" w:rsidR="00B7180B" w:rsidRPr="00D22CCD" w:rsidDel="00F54CF5" w:rsidRDefault="00B7180B" w:rsidP="00C739EB">
            <w:pPr>
              <w:suppressAutoHyphens/>
              <w:snapToGrid w:val="0"/>
              <w:spacing w:before="60" w:after="60" w:line="240" w:lineRule="auto"/>
              <w:jc w:val="left"/>
              <w:rPr>
                <w:del w:id="3823" w:author="Gert Morlion" w:date="2024-08-26T14:10:00Z" w16du:dateUtc="2024-08-26T12:10:00Z"/>
                <w:sz w:val="16"/>
                <w:szCs w:val="16"/>
                <w:lang w:eastAsia="ar-SA"/>
              </w:rPr>
            </w:pPr>
          </w:p>
        </w:tc>
        <w:tc>
          <w:tcPr>
            <w:tcW w:w="804" w:type="dxa"/>
          </w:tcPr>
          <w:p w14:paraId="02C99D80" w14:textId="2E685FF6" w:rsidR="00B7180B" w:rsidRPr="00D22CCD" w:rsidDel="00F54CF5" w:rsidRDefault="00B7180B" w:rsidP="00C739EB">
            <w:pPr>
              <w:suppressAutoHyphens/>
              <w:snapToGrid w:val="0"/>
              <w:spacing w:before="60" w:after="60" w:line="240" w:lineRule="auto"/>
              <w:jc w:val="center"/>
              <w:rPr>
                <w:del w:id="3824" w:author="Gert Morlion" w:date="2024-08-26T14:10:00Z" w16du:dateUtc="2024-08-26T12:10:00Z"/>
                <w:sz w:val="16"/>
                <w:szCs w:val="16"/>
              </w:rPr>
            </w:pPr>
            <w:del w:id="3825" w:author="Gert Morlion" w:date="2024-08-26T14:10:00Z" w16du:dateUtc="2024-08-26T12:10:00Z">
              <w:r w:rsidRPr="00D22CCD" w:rsidDel="00F54CF5">
                <w:rPr>
                  <w:sz w:val="16"/>
                  <w:szCs w:val="16"/>
                </w:rPr>
                <w:delText>41</w:delText>
              </w:r>
            </w:del>
          </w:p>
        </w:tc>
        <w:tc>
          <w:tcPr>
            <w:tcW w:w="5694" w:type="dxa"/>
            <w:tcMar>
              <w:top w:w="0" w:type="dxa"/>
              <w:bottom w:w="0" w:type="dxa"/>
            </w:tcMar>
          </w:tcPr>
          <w:p w14:paraId="0BABF877" w14:textId="75361D0F" w:rsidR="00B7180B" w:rsidRPr="00D22CCD" w:rsidDel="00F54CF5" w:rsidRDefault="00B7180B" w:rsidP="00C739EB">
            <w:pPr>
              <w:suppressAutoHyphens/>
              <w:snapToGrid w:val="0"/>
              <w:spacing w:before="60" w:after="60" w:line="240" w:lineRule="auto"/>
              <w:rPr>
                <w:del w:id="3826" w:author="Gert Morlion" w:date="2024-08-26T14:10:00Z" w16du:dateUtc="2024-08-26T12:10:00Z"/>
                <w:sz w:val="16"/>
                <w:szCs w:val="16"/>
              </w:rPr>
            </w:pPr>
          </w:p>
        </w:tc>
      </w:tr>
      <w:tr w:rsidR="00B7180B" w:rsidRPr="00D22CCD" w:rsidDel="00F54CF5" w14:paraId="31AF332B" w14:textId="6182467A" w:rsidTr="3CCBF2F9">
        <w:trPr>
          <w:cantSplit/>
          <w:del w:id="3827" w:author="Gert Morlion" w:date="2024-08-26T14:10:00Z"/>
        </w:trPr>
        <w:tc>
          <w:tcPr>
            <w:tcW w:w="1134" w:type="dxa"/>
            <w:tcMar>
              <w:top w:w="0" w:type="dxa"/>
              <w:bottom w:w="0" w:type="dxa"/>
            </w:tcMar>
          </w:tcPr>
          <w:p w14:paraId="2853287A" w14:textId="2EDFE432" w:rsidR="00B7180B" w:rsidRPr="00D22CCD" w:rsidDel="00F54CF5" w:rsidRDefault="00B7180B" w:rsidP="00C739EB">
            <w:pPr>
              <w:suppressAutoHyphens/>
              <w:snapToGrid w:val="0"/>
              <w:spacing w:before="60" w:after="60" w:line="240" w:lineRule="auto"/>
              <w:rPr>
                <w:del w:id="3828" w:author="Gert Morlion" w:date="2024-08-26T14:10:00Z" w16du:dateUtc="2024-08-26T12:10:00Z"/>
                <w:sz w:val="16"/>
                <w:szCs w:val="16"/>
              </w:rPr>
            </w:pPr>
            <w:del w:id="382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944A345" w14:textId="0C5247F2" w:rsidR="00B7180B" w:rsidRPr="00D22CCD" w:rsidDel="00F54CF5" w:rsidRDefault="00040ACE" w:rsidP="00C739EB">
            <w:pPr>
              <w:autoSpaceDE w:val="0"/>
              <w:autoSpaceDN w:val="0"/>
              <w:adjustRightInd w:val="0"/>
              <w:spacing w:before="60" w:after="60"/>
              <w:rPr>
                <w:del w:id="3830" w:author="Gert Morlion" w:date="2024-08-26T14:10:00Z" w16du:dateUtc="2024-08-26T12:10:00Z"/>
                <w:rFonts w:cs="Arial"/>
                <w:sz w:val="16"/>
                <w:szCs w:val="16"/>
                <w:lang w:val="en-US" w:eastAsia="en-US"/>
              </w:rPr>
            </w:pPr>
            <w:del w:id="3831" w:author="Gert Morlion" w:date="2024-08-26T14:10:00Z" w16du:dateUtc="2024-08-26T12:10:00Z">
              <w:r w:rsidRPr="00D22CCD" w:rsidDel="00F54CF5">
                <w:rPr>
                  <w:rFonts w:eastAsia="Dotum" w:cs="Arial"/>
                  <w:color w:val="464646"/>
                  <w:sz w:val="16"/>
                  <w:szCs w:val="16"/>
                  <w:lang w:val="en-US" w:eastAsia="nl-BE"/>
                </w:rPr>
                <w:delText>dutch</w:delText>
              </w:r>
              <w:r w:rsidR="00B7180B" w:rsidRPr="00D22CCD" w:rsidDel="00F54CF5">
                <w:rPr>
                  <w:rFonts w:eastAsia="Dotum" w:cs="Arial"/>
                  <w:color w:val="464646"/>
                  <w:sz w:val="16"/>
                  <w:szCs w:val="16"/>
                  <w:lang w:val="en-US" w:eastAsia="nl-BE"/>
                </w:rPr>
                <w:delText>HighWaterReferenceLevel</w:delText>
              </w:r>
              <w:r w:rsidRPr="00D22CCD" w:rsidDel="00F54CF5">
                <w:rPr>
                  <w:rFonts w:eastAsia="Dotum" w:cs="Arial"/>
                  <w:color w:val="464646"/>
                  <w:sz w:val="16"/>
                  <w:szCs w:val="16"/>
                  <w:lang w:val="en-US" w:eastAsia="nl-BE"/>
                </w:rPr>
                <w:delText>ForS</w:delText>
              </w:r>
              <w:r w:rsidR="00B7180B" w:rsidRPr="00D22CCD" w:rsidDel="00F54CF5">
                <w:rPr>
                  <w:rFonts w:eastAsia="Dotum" w:cs="Arial"/>
                  <w:color w:val="464646"/>
                  <w:sz w:val="16"/>
                  <w:szCs w:val="16"/>
                  <w:lang w:val="en-US" w:eastAsia="nl-BE"/>
                </w:rPr>
                <w:delText>hipping</w:delText>
              </w:r>
            </w:del>
          </w:p>
        </w:tc>
        <w:tc>
          <w:tcPr>
            <w:tcW w:w="3420" w:type="dxa"/>
            <w:tcMar>
              <w:top w:w="0" w:type="dxa"/>
              <w:bottom w:w="0" w:type="dxa"/>
            </w:tcMar>
          </w:tcPr>
          <w:p w14:paraId="79384476" w14:textId="4B9ED74B" w:rsidR="00B7180B" w:rsidRPr="00D22CCD" w:rsidDel="00F54CF5" w:rsidRDefault="00B7180B" w:rsidP="00C739EB">
            <w:pPr>
              <w:suppressAutoHyphens/>
              <w:snapToGrid w:val="0"/>
              <w:spacing w:before="60" w:after="60" w:line="240" w:lineRule="auto"/>
              <w:jc w:val="left"/>
              <w:rPr>
                <w:del w:id="3832" w:author="Gert Morlion" w:date="2024-08-26T14:10:00Z" w16du:dateUtc="2024-08-26T12:10:00Z"/>
                <w:sz w:val="16"/>
                <w:szCs w:val="16"/>
                <w:lang w:eastAsia="ar-SA"/>
              </w:rPr>
            </w:pPr>
          </w:p>
        </w:tc>
        <w:tc>
          <w:tcPr>
            <w:tcW w:w="804" w:type="dxa"/>
          </w:tcPr>
          <w:p w14:paraId="7EA75E1F" w14:textId="165868E3" w:rsidR="00B7180B" w:rsidRPr="00D22CCD" w:rsidDel="00F54CF5" w:rsidRDefault="00B7180B" w:rsidP="00C739EB">
            <w:pPr>
              <w:suppressAutoHyphens/>
              <w:snapToGrid w:val="0"/>
              <w:spacing w:before="60" w:after="60" w:line="240" w:lineRule="auto"/>
              <w:jc w:val="center"/>
              <w:rPr>
                <w:del w:id="3833" w:author="Gert Morlion" w:date="2024-08-26T14:10:00Z" w16du:dateUtc="2024-08-26T12:10:00Z"/>
                <w:sz w:val="16"/>
                <w:szCs w:val="16"/>
              </w:rPr>
            </w:pPr>
            <w:del w:id="3834" w:author="Gert Morlion" w:date="2024-08-26T14:10:00Z" w16du:dateUtc="2024-08-26T12:10:00Z">
              <w:r w:rsidRPr="00D22CCD" w:rsidDel="00F54CF5">
                <w:rPr>
                  <w:sz w:val="16"/>
                  <w:szCs w:val="16"/>
                </w:rPr>
                <w:delText>43</w:delText>
              </w:r>
            </w:del>
          </w:p>
        </w:tc>
        <w:tc>
          <w:tcPr>
            <w:tcW w:w="5694" w:type="dxa"/>
            <w:tcMar>
              <w:top w:w="0" w:type="dxa"/>
              <w:bottom w:w="0" w:type="dxa"/>
            </w:tcMar>
          </w:tcPr>
          <w:p w14:paraId="75D2C3D2" w14:textId="54F1F64A" w:rsidR="00B7180B" w:rsidRPr="00D22CCD" w:rsidDel="00F54CF5" w:rsidRDefault="00B7180B" w:rsidP="00C739EB">
            <w:pPr>
              <w:suppressAutoHyphens/>
              <w:snapToGrid w:val="0"/>
              <w:spacing w:before="60" w:after="60" w:line="240" w:lineRule="auto"/>
              <w:rPr>
                <w:del w:id="3835" w:author="Gert Morlion" w:date="2024-08-26T14:10:00Z" w16du:dateUtc="2024-08-26T12:10:00Z"/>
                <w:sz w:val="16"/>
                <w:szCs w:val="16"/>
              </w:rPr>
            </w:pPr>
            <w:del w:id="3836" w:author="Gert Morlion" w:date="2024-08-26T14:10:00Z" w16du:dateUtc="2024-08-26T12:10:00Z">
              <w:r w:rsidRPr="00D22CCD" w:rsidDel="00F54CF5">
                <w:rPr>
                  <w:rFonts w:ascii="Tahoma" w:eastAsia="Dotum" w:hAnsi="Tahoma" w:cs="Tahoma"/>
                  <w:color w:val="464646"/>
                  <w:sz w:val="17"/>
                  <w:szCs w:val="17"/>
                  <w:lang w:val="en-US" w:eastAsia="nl-BE"/>
                </w:rPr>
                <w:delText>(MHWS)</w:delText>
              </w:r>
            </w:del>
          </w:p>
        </w:tc>
      </w:tr>
      <w:tr w:rsidR="00B7180B" w:rsidRPr="00D22CCD" w:rsidDel="00F54CF5" w14:paraId="36C0B426" w14:textId="5EBDCC2D" w:rsidTr="3CCBF2F9">
        <w:trPr>
          <w:cantSplit/>
          <w:del w:id="3837" w:author="Gert Morlion" w:date="2024-08-26T14:10:00Z"/>
        </w:trPr>
        <w:tc>
          <w:tcPr>
            <w:tcW w:w="1134" w:type="dxa"/>
            <w:tcMar>
              <w:top w:w="0" w:type="dxa"/>
              <w:bottom w:w="0" w:type="dxa"/>
            </w:tcMar>
          </w:tcPr>
          <w:p w14:paraId="294AD768" w14:textId="10087128" w:rsidR="00B7180B" w:rsidRPr="00D22CCD" w:rsidDel="00F54CF5" w:rsidRDefault="00B7180B" w:rsidP="00C739EB">
            <w:pPr>
              <w:suppressAutoHyphens/>
              <w:snapToGrid w:val="0"/>
              <w:spacing w:before="60" w:after="60" w:line="240" w:lineRule="auto"/>
              <w:rPr>
                <w:del w:id="3838" w:author="Gert Morlion" w:date="2024-08-26T14:10:00Z" w16du:dateUtc="2024-08-26T12:10:00Z"/>
                <w:sz w:val="16"/>
                <w:szCs w:val="16"/>
              </w:rPr>
            </w:pPr>
            <w:del w:id="383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7368201" w14:textId="5BE67824" w:rsidR="00B7180B" w:rsidRPr="00D22CCD" w:rsidDel="00F54CF5" w:rsidRDefault="00B7180B" w:rsidP="00C739EB">
            <w:pPr>
              <w:autoSpaceDE w:val="0"/>
              <w:autoSpaceDN w:val="0"/>
              <w:adjustRightInd w:val="0"/>
              <w:spacing w:before="60" w:after="60"/>
              <w:rPr>
                <w:del w:id="3840" w:author="Gert Morlion" w:date="2024-08-26T14:10:00Z" w16du:dateUtc="2024-08-26T12:10:00Z"/>
                <w:rFonts w:cs="Arial"/>
                <w:sz w:val="16"/>
                <w:szCs w:val="16"/>
                <w:lang w:val="en-US" w:eastAsia="en-US"/>
              </w:rPr>
            </w:pPr>
            <w:del w:id="3841" w:author="Gert Morlion" w:date="2024-08-26T14:10:00Z" w16du:dateUtc="2024-08-26T12:10:00Z">
              <w:r w:rsidRPr="00D22CCD" w:rsidDel="00F54CF5">
                <w:rPr>
                  <w:rFonts w:cs="Arial"/>
                  <w:sz w:val="16"/>
                  <w:szCs w:val="16"/>
                  <w:lang w:val="en-US" w:eastAsia="en-US"/>
                </w:rPr>
                <w:delText>balticSeaChartDatum2000</w:delText>
              </w:r>
            </w:del>
          </w:p>
        </w:tc>
        <w:tc>
          <w:tcPr>
            <w:tcW w:w="3420" w:type="dxa"/>
            <w:tcMar>
              <w:top w:w="0" w:type="dxa"/>
              <w:bottom w:w="0" w:type="dxa"/>
            </w:tcMar>
          </w:tcPr>
          <w:p w14:paraId="4126364E" w14:textId="339BF291" w:rsidR="00B7180B" w:rsidRPr="00D22CCD" w:rsidDel="00F54CF5" w:rsidRDefault="00B7180B" w:rsidP="00C739EB">
            <w:pPr>
              <w:suppressAutoHyphens/>
              <w:snapToGrid w:val="0"/>
              <w:spacing w:before="60" w:after="60" w:line="240" w:lineRule="auto"/>
              <w:jc w:val="left"/>
              <w:rPr>
                <w:del w:id="3842" w:author="Gert Morlion" w:date="2024-08-26T14:10:00Z" w16du:dateUtc="2024-08-26T12:10:00Z"/>
                <w:sz w:val="16"/>
                <w:szCs w:val="16"/>
                <w:lang w:eastAsia="ar-SA"/>
              </w:rPr>
            </w:pPr>
          </w:p>
        </w:tc>
        <w:tc>
          <w:tcPr>
            <w:tcW w:w="804" w:type="dxa"/>
          </w:tcPr>
          <w:p w14:paraId="71FE3549" w14:textId="4CAF6C0A" w:rsidR="00B7180B" w:rsidRPr="00D22CCD" w:rsidDel="00F54CF5" w:rsidRDefault="00B7180B" w:rsidP="00C739EB">
            <w:pPr>
              <w:suppressAutoHyphens/>
              <w:snapToGrid w:val="0"/>
              <w:spacing w:before="60" w:after="60" w:line="240" w:lineRule="auto"/>
              <w:jc w:val="center"/>
              <w:rPr>
                <w:del w:id="3843" w:author="Gert Morlion" w:date="2024-08-26T14:10:00Z" w16du:dateUtc="2024-08-26T12:10:00Z"/>
                <w:sz w:val="16"/>
                <w:szCs w:val="16"/>
              </w:rPr>
            </w:pPr>
            <w:del w:id="3844" w:author="Gert Morlion" w:date="2024-08-26T14:10:00Z" w16du:dateUtc="2024-08-26T12:10:00Z">
              <w:r w:rsidRPr="00D22CCD" w:rsidDel="00F54CF5">
                <w:rPr>
                  <w:sz w:val="16"/>
                  <w:szCs w:val="16"/>
                </w:rPr>
                <w:delText>44</w:delText>
              </w:r>
            </w:del>
          </w:p>
        </w:tc>
        <w:tc>
          <w:tcPr>
            <w:tcW w:w="5694" w:type="dxa"/>
            <w:tcMar>
              <w:top w:w="0" w:type="dxa"/>
              <w:bottom w:w="0" w:type="dxa"/>
            </w:tcMar>
          </w:tcPr>
          <w:p w14:paraId="404F2163" w14:textId="00D0A104" w:rsidR="00B7180B" w:rsidRPr="00D22CCD" w:rsidDel="00F54CF5" w:rsidRDefault="00B7180B" w:rsidP="00C739EB">
            <w:pPr>
              <w:suppressAutoHyphens/>
              <w:snapToGrid w:val="0"/>
              <w:spacing w:before="60" w:after="60" w:line="240" w:lineRule="auto"/>
              <w:rPr>
                <w:del w:id="3845" w:author="Gert Morlion" w:date="2024-08-26T14:10:00Z" w16du:dateUtc="2024-08-26T12:10:00Z"/>
                <w:sz w:val="16"/>
                <w:szCs w:val="16"/>
              </w:rPr>
            </w:pPr>
          </w:p>
        </w:tc>
      </w:tr>
    </w:tbl>
    <w:p w14:paraId="19CBDFD6" w14:textId="324EBD41" w:rsidR="00B7180B" w:rsidRPr="00D22CCD" w:rsidDel="00F54CF5" w:rsidRDefault="00B7180B" w:rsidP="00B7180B">
      <w:pPr>
        <w:rPr>
          <w:del w:id="3846" w:author="Gert Morlion" w:date="2024-08-26T14:10:00Z" w16du:dateUtc="2024-08-26T12:10:00Z"/>
        </w:rPr>
      </w:pPr>
    </w:p>
    <w:p w14:paraId="3D56D9E7" w14:textId="33534417" w:rsidR="006D34BD" w:rsidRPr="00D22CCD" w:rsidDel="00F54CF5" w:rsidRDefault="006D34BD" w:rsidP="3CCBF2F9">
      <w:pPr>
        <w:rPr>
          <w:del w:id="3847" w:author="Gert Morlion" w:date="2024-08-26T14:10:00Z" w16du:dateUtc="2024-08-26T12:10:00Z"/>
        </w:rPr>
      </w:pPr>
      <w:del w:id="3848" w:author="Gert Morlion" w:date="2024-08-26T14:10:00Z" w16du:dateUtc="2024-08-26T12:10:00Z">
        <w:r w:rsidRPr="00D22CCD" w:rsidDel="00F54CF5">
          <w:delText xml:space="preserve">Note: The numeric codes are the codes specified in the IHO GI Registry for the equivalent listed values of the IHO Hydro domain attribute </w:delText>
        </w:r>
        <w:r w:rsidRPr="00D22CCD" w:rsidDel="00F54CF5">
          <w:rPr>
            <w:i/>
            <w:iCs/>
          </w:rPr>
          <w:delText xml:space="preserve">Vertical datum, </w:delText>
        </w:r>
        <w:r w:rsidRPr="00D22CCD" w:rsidDel="00F54CF5">
          <w:delText>since the registry does not at present (20 June 2018) contain entries for exchange set metadata and dataset metadata attributes</w:delText>
        </w:r>
        <w:r w:rsidRPr="00D22CCD" w:rsidDel="00F54CF5">
          <w:rPr>
            <w:i/>
            <w:iCs/>
          </w:rPr>
          <w:delText>.</w:delText>
        </w:r>
      </w:del>
    </w:p>
    <w:p w14:paraId="47F23F7F" w14:textId="6C408950" w:rsidR="00453023" w:rsidRPr="00D22CCD" w:rsidDel="00F54CF5" w:rsidRDefault="007260E2">
      <w:pPr>
        <w:pStyle w:val="Kop4"/>
        <w:rPr>
          <w:del w:id="3849" w:author="Gert Morlion" w:date="2024-08-26T14:10:00Z" w16du:dateUtc="2024-08-26T12:10:00Z"/>
        </w:rPr>
      </w:pPr>
      <w:del w:id="3850" w:author="Gert Morlion" w:date="2024-08-26T14:10:00Z" w16du:dateUtc="2024-08-26T12:10:00Z">
        <w:r w:rsidRPr="00D22CCD" w:rsidDel="00F54CF5">
          <w:delText>S</w:delText>
        </w:r>
        <w:r w:rsidR="006D34BD" w:rsidRPr="00D22CCD" w:rsidDel="00F54CF5">
          <w:delText>100</w:delText>
        </w:r>
        <w:r w:rsidRPr="00D22CCD" w:rsidDel="00F54CF5">
          <w:delText>_DataFormat</w:delText>
        </w:r>
      </w:del>
    </w:p>
    <w:tbl>
      <w:tblPr>
        <w:tblW w:w="14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98"/>
      </w:tblGrid>
      <w:tr w:rsidR="006D34BD" w:rsidRPr="00D22CCD" w:rsidDel="00F54CF5" w14:paraId="704B4BED" w14:textId="011C94B7" w:rsidTr="3CCBF2F9">
        <w:trPr>
          <w:trHeight w:val="277"/>
          <w:del w:id="3851" w:author="Gert Morlion" w:date="2024-08-26T14:10:00Z"/>
        </w:trPr>
        <w:tc>
          <w:tcPr>
            <w:tcW w:w="1080" w:type="dxa"/>
            <w:vAlign w:val="center"/>
          </w:tcPr>
          <w:p w14:paraId="337AB70A" w14:textId="7FD2072E" w:rsidR="006D34BD" w:rsidRPr="00D22CCD" w:rsidDel="00F54CF5" w:rsidRDefault="006D34BD">
            <w:pPr>
              <w:suppressAutoHyphens/>
              <w:snapToGrid w:val="0"/>
              <w:spacing w:after="0" w:line="240" w:lineRule="auto"/>
              <w:rPr>
                <w:del w:id="3852" w:author="Gert Morlion" w:date="2024-08-26T14:10:00Z" w16du:dateUtc="2024-08-26T12:10:00Z"/>
                <w:b/>
                <w:sz w:val="16"/>
                <w:szCs w:val="16"/>
                <w:lang w:eastAsia="ar-SA"/>
              </w:rPr>
            </w:pPr>
            <w:del w:id="3853" w:author="Gert Morlion" w:date="2024-08-26T14:10:00Z" w16du:dateUtc="2024-08-26T12:10:00Z">
              <w:r w:rsidRPr="00D22CCD" w:rsidDel="00F54CF5">
                <w:rPr>
                  <w:b/>
                  <w:sz w:val="16"/>
                  <w:szCs w:val="16"/>
                  <w:lang w:eastAsia="ar-SA"/>
                </w:rPr>
                <w:delText>Role Name</w:delText>
              </w:r>
            </w:del>
          </w:p>
        </w:tc>
        <w:tc>
          <w:tcPr>
            <w:tcW w:w="3060" w:type="dxa"/>
            <w:vAlign w:val="center"/>
          </w:tcPr>
          <w:p w14:paraId="05CCD48D" w14:textId="06B68AE5" w:rsidR="006D34BD" w:rsidRPr="00D22CCD" w:rsidDel="00F54CF5" w:rsidRDefault="006D34BD">
            <w:pPr>
              <w:suppressAutoHyphens/>
              <w:snapToGrid w:val="0"/>
              <w:spacing w:after="0" w:line="240" w:lineRule="auto"/>
              <w:rPr>
                <w:del w:id="3854" w:author="Gert Morlion" w:date="2024-08-26T14:10:00Z" w16du:dateUtc="2024-08-26T12:10:00Z"/>
                <w:b/>
                <w:sz w:val="16"/>
                <w:szCs w:val="16"/>
                <w:lang w:eastAsia="ar-SA"/>
              </w:rPr>
            </w:pPr>
            <w:del w:id="3855" w:author="Gert Morlion" w:date="2024-08-26T14:10:00Z" w16du:dateUtc="2024-08-26T12:10:00Z">
              <w:r w:rsidRPr="00D22CCD" w:rsidDel="00F54CF5">
                <w:rPr>
                  <w:b/>
                  <w:sz w:val="16"/>
                  <w:szCs w:val="16"/>
                  <w:lang w:eastAsia="ar-SA"/>
                </w:rPr>
                <w:delText>Name</w:delText>
              </w:r>
            </w:del>
          </w:p>
        </w:tc>
        <w:tc>
          <w:tcPr>
            <w:tcW w:w="3420" w:type="dxa"/>
            <w:vAlign w:val="center"/>
          </w:tcPr>
          <w:p w14:paraId="1E02D780" w14:textId="74D0A23F" w:rsidR="006D34BD" w:rsidRPr="00D22CCD" w:rsidDel="00F54CF5" w:rsidRDefault="006D34BD">
            <w:pPr>
              <w:suppressAutoHyphens/>
              <w:snapToGrid w:val="0"/>
              <w:spacing w:after="0" w:line="240" w:lineRule="auto"/>
              <w:rPr>
                <w:del w:id="3856" w:author="Gert Morlion" w:date="2024-08-26T14:10:00Z" w16du:dateUtc="2024-08-26T12:10:00Z"/>
                <w:b/>
                <w:sz w:val="16"/>
                <w:szCs w:val="16"/>
                <w:lang w:eastAsia="ar-SA"/>
              </w:rPr>
            </w:pPr>
            <w:del w:id="3857" w:author="Gert Morlion" w:date="2024-08-26T14:10:00Z" w16du:dateUtc="2024-08-26T12:10:00Z">
              <w:r w:rsidRPr="00D22CCD" w:rsidDel="00F54CF5">
                <w:rPr>
                  <w:b/>
                  <w:sz w:val="16"/>
                  <w:szCs w:val="16"/>
                  <w:lang w:eastAsia="ar-SA"/>
                </w:rPr>
                <w:delText>Description</w:delText>
              </w:r>
            </w:del>
          </w:p>
        </w:tc>
        <w:tc>
          <w:tcPr>
            <w:tcW w:w="804" w:type="dxa"/>
            <w:vAlign w:val="center"/>
          </w:tcPr>
          <w:p w14:paraId="6E121EC4" w14:textId="6491A13C" w:rsidR="006D34BD" w:rsidRPr="00D22CCD" w:rsidDel="00F54CF5" w:rsidRDefault="006D34BD" w:rsidP="3CCBF2F9">
            <w:pPr>
              <w:suppressAutoHyphens/>
              <w:snapToGrid w:val="0"/>
              <w:spacing w:after="0" w:line="240" w:lineRule="auto"/>
              <w:jc w:val="center"/>
              <w:rPr>
                <w:del w:id="3858" w:author="Gert Morlion" w:date="2024-08-26T14:10:00Z" w16du:dateUtc="2024-08-26T12:10:00Z"/>
                <w:b/>
                <w:bCs/>
                <w:sz w:val="16"/>
                <w:szCs w:val="16"/>
                <w:lang w:eastAsia="ar-SA"/>
              </w:rPr>
            </w:pPr>
            <w:del w:id="3859" w:author="Gert Morlion" w:date="2024-08-26T14:10:00Z" w16du:dateUtc="2024-08-26T12:10:00Z">
              <w:r w:rsidRPr="00D22CCD" w:rsidDel="00F54CF5">
                <w:rPr>
                  <w:b/>
                  <w:bCs/>
                  <w:sz w:val="16"/>
                  <w:szCs w:val="16"/>
                  <w:lang w:eastAsia="ar-SA"/>
                </w:rPr>
                <w:delText>Code</w:delText>
              </w:r>
            </w:del>
          </w:p>
        </w:tc>
        <w:tc>
          <w:tcPr>
            <w:tcW w:w="5698" w:type="dxa"/>
            <w:vAlign w:val="center"/>
          </w:tcPr>
          <w:p w14:paraId="48333A2B" w14:textId="4D7448E0" w:rsidR="006D34BD" w:rsidRPr="00D22CCD" w:rsidDel="00F54CF5" w:rsidRDefault="006D34BD">
            <w:pPr>
              <w:suppressAutoHyphens/>
              <w:snapToGrid w:val="0"/>
              <w:spacing w:after="0" w:line="240" w:lineRule="auto"/>
              <w:rPr>
                <w:del w:id="3860" w:author="Gert Morlion" w:date="2024-08-26T14:10:00Z" w16du:dateUtc="2024-08-26T12:10:00Z"/>
                <w:b/>
                <w:sz w:val="16"/>
                <w:szCs w:val="16"/>
                <w:lang w:eastAsia="ar-SA"/>
              </w:rPr>
            </w:pPr>
            <w:del w:id="3861" w:author="Gert Morlion" w:date="2024-08-26T14:10:00Z" w16du:dateUtc="2024-08-26T12:10:00Z">
              <w:r w:rsidRPr="00D22CCD" w:rsidDel="00F54CF5">
                <w:rPr>
                  <w:b/>
                  <w:sz w:val="16"/>
                  <w:szCs w:val="16"/>
                  <w:lang w:eastAsia="ar-SA"/>
                </w:rPr>
                <w:delText>Remarks</w:delText>
              </w:r>
            </w:del>
          </w:p>
        </w:tc>
      </w:tr>
      <w:tr w:rsidR="006D34BD" w:rsidRPr="00D22CCD" w:rsidDel="00F54CF5" w14:paraId="7478447E" w14:textId="2461EBAB" w:rsidTr="3CCBF2F9">
        <w:trPr>
          <w:trHeight w:val="305"/>
          <w:del w:id="3862" w:author="Gert Morlion" w:date="2024-08-26T14:10:00Z"/>
        </w:trPr>
        <w:tc>
          <w:tcPr>
            <w:tcW w:w="1080" w:type="dxa"/>
            <w:vAlign w:val="center"/>
          </w:tcPr>
          <w:p w14:paraId="13ACA7CE" w14:textId="547D03DF" w:rsidR="006D34BD" w:rsidRPr="00D22CCD" w:rsidDel="00F54CF5" w:rsidRDefault="006D34BD">
            <w:pPr>
              <w:suppressAutoHyphens/>
              <w:snapToGrid w:val="0"/>
              <w:spacing w:after="0" w:line="240" w:lineRule="auto"/>
              <w:rPr>
                <w:del w:id="3863" w:author="Gert Morlion" w:date="2024-08-26T14:10:00Z" w16du:dateUtc="2024-08-26T12:10:00Z"/>
                <w:sz w:val="16"/>
                <w:szCs w:val="16"/>
                <w:lang w:eastAsia="ar-SA"/>
              </w:rPr>
            </w:pPr>
            <w:del w:id="3864" w:author="Gert Morlion" w:date="2024-08-26T14:10:00Z" w16du:dateUtc="2024-08-26T12:10:00Z">
              <w:r w:rsidRPr="00D22CCD" w:rsidDel="00F54CF5">
                <w:rPr>
                  <w:sz w:val="16"/>
                  <w:szCs w:val="16"/>
                  <w:lang w:eastAsia="ar-SA"/>
                </w:rPr>
                <w:delText>Class</w:delText>
              </w:r>
            </w:del>
          </w:p>
        </w:tc>
        <w:tc>
          <w:tcPr>
            <w:tcW w:w="3060" w:type="dxa"/>
            <w:vAlign w:val="center"/>
          </w:tcPr>
          <w:p w14:paraId="61AE421B" w14:textId="388C3F32" w:rsidR="006D34BD" w:rsidRPr="00D22CCD" w:rsidDel="00F54CF5" w:rsidRDefault="006D34BD">
            <w:pPr>
              <w:suppressAutoHyphens/>
              <w:snapToGrid w:val="0"/>
              <w:spacing w:after="0" w:line="240" w:lineRule="auto"/>
              <w:rPr>
                <w:del w:id="3865" w:author="Gert Morlion" w:date="2024-08-26T14:10:00Z" w16du:dateUtc="2024-08-26T12:10:00Z"/>
                <w:sz w:val="16"/>
                <w:szCs w:val="16"/>
                <w:lang w:eastAsia="ar-SA"/>
              </w:rPr>
            </w:pPr>
            <w:del w:id="3866" w:author="Gert Morlion" w:date="2024-08-26T14:10:00Z" w16du:dateUtc="2024-08-26T12:10:00Z">
              <w:r w:rsidRPr="00D22CCD" w:rsidDel="00F54CF5">
                <w:rPr>
                  <w:sz w:val="16"/>
                  <w:szCs w:val="16"/>
                  <w:lang w:eastAsia="ar-SA"/>
                </w:rPr>
                <w:delText>S100_DataFormat</w:delText>
              </w:r>
            </w:del>
          </w:p>
        </w:tc>
        <w:tc>
          <w:tcPr>
            <w:tcW w:w="3420" w:type="dxa"/>
            <w:vAlign w:val="center"/>
          </w:tcPr>
          <w:p w14:paraId="752AEF74" w14:textId="65080ABA" w:rsidR="006D34BD" w:rsidRPr="00D22CCD" w:rsidDel="00F54CF5" w:rsidRDefault="006D34BD">
            <w:pPr>
              <w:suppressAutoHyphens/>
              <w:snapToGrid w:val="0"/>
              <w:spacing w:after="0" w:line="240" w:lineRule="auto"/>
              <w:rPr>
                <w:del w:id="3867" w:author="Gert Morlion" w:date="2024-08-26T14:10:00Z" w16du:dateUtc="2024-08-26T12:10:00Z"/>
                <w:sz w:val="16"/>
                <w:szCs w:val="16"/>
                <w:lang w:eastAsia="ar-SA"/>
              </w:rPr>
            </w:pPr>
            <w:del w:id="3868" w:author="Gert Morlion" w:date="2024-08-26T14:10:00Z" w16du:dateUtc="2024-08-26T12:10:00Z">
              <w:r w:rsidRPr="00D22CCD" w:rsidDel="00F54CF5">
                <w:rPr>
                  <w:sz w:val="16"/>
                  <w:szCs w:val="16"/>
                  <w:lang w:eastAsia="ar-SA"/>
                </w:rPr>
                <w:delText>The encoding format</w:delText>
              </w:r>
            </w:del>
          </w:p>
        </w:tc>
        <w:tc>
          <w:tcPr>
            <w:tcW w:w="804" w:type="dxa"/>
            <w:vAlign w:val="center"/>
          </w:tcPr>
          <w:p w14:paraId="0B3139B1" w14:textId="40BE7266" w:rsidR="006D34BD" w:rsidRPr="00D22CCD" w:rsidDel="00F54CF5" w:rsidRDefault="006D34BD">
            <w:pPr>
              <w:suppressAutoHyphens/>
              <w:snapToGrid w:val="0"/>
              <w:spacing w:after="0" w:line="240" w:lineRule="auto"/>
              <w:jc w:val="center"/>
              <w:rPr>
                <w:del w:id="3869" w:author="Gert Morlion" w:date="2024-08-26T14:10:00Z" w16du:dateUtc="2024-08-26T12:10:00Z"/>
                <w:sz w:val="16"/>
                <w:szCs w:val="16"/>
                <w:lang w:eastAsia="ar-SA"/>
              </w:rPr>
            </w:pPr>
            <w:del w:id="3870" w:author="Gert Morlion" w:date="2024-08-26T14:10:00Z" w16du:dateUtc="2024-08-26T12:10:00Z">
              <w:r w:rsidRPr="00D22CCD" w:rsidDel="00F54CF5">
                <w:rPr>
                  <w:sz w:val="16"/>
                  <w:szCs w:val="16"/>
                  <w:lang w:eastAsia="ar-SA"/>
                </w:rPr>
                <w:delText>-</w:delText>
              </w:r>
            </w:del>
          </w:p>
        </w:tc>
        <w:tc>
          <w:tcPr>
            <w:tcW w:w="5698" w:type="dxa"/>
            <w:vAlign w:val="center"/>
          </w:tcPr>
          <w:p w14:paraId="7A7EFB36" w14:textId="1DBADAA0" w:rsidR="006D34BD" w:rsidRPr="00D22CCD" w:rsidDel="00F54CF5" w:rsidRDefault="006D34BD">
            <w:pPr>
              <w:suppressAutoHyphens/>
              <w:snapToGrid w:val="0"/>
              <w:spacing w:after="0" w:line="240" w:lineRule="auto"/>
              <w:rPr>
                <w:del w:id="3871" w:author="Gert Morlion" w:date="2024-08-26T14:10:00Z" w16du:dateUtc="2024-08-26T12:10:00Z"/>
                <w:sz w:val="16"/>
                <w:szCs w:val="16"/>
                <w:lang w:eastAsia="ar-SA"/>
              </w:rPr>
            </w:pPr>
            <w:del w:id="3872" w:author="Gert Morlion" w:date="2024-08-26T14:10:00Z" w16du:dateUtc="2024-08-26T12:10:00Z">
              <w:r w:rsidRPr="00D22CCD" w:rsidDel="00F54CF5">
                <w:rPr>
                  <w:sz w:val="16"/>
                  <w:szCs w:val="16"/>
                  <w:lang w:eastAsia="ar-SA"/>
                </w:rPr>
                <w:delText>Values listed in S-100 Part 4a but not mentioned in this table are not allowed</w:delText>
              </w:r>
            </w:del>
          </w:p>
        </w:tc>
      </w:tr>
      <w:tr w:rsidR="006D34BD" w:rsidRPr="00D22CCD" w:rsidDel="00F54CF5" w14:paraId="07542557" w14:textId="7F298389" w:rsidTr="3CCBF2F9">
        <w:trPr>
          <w:trHeight w:val="277"/>
          <w:del w:id="3873" w:author="Gert Morlion" w:date="2024-08-26T14:10:00Z"/>
        </w:trPr>
        <w:tc>
          <w:tcPr>
            <w:tcW w:w="1080" w:type="dxa"/>
            <w:vAlign w:val="center"/>
          </w:tcPr>
          <w:p w14:paraId="44E89BF8" w14:textId="58F0672F" w:rsidR="006D34BD" w:rsidRPr="00D22CCD" w:rsidDel="00F54CF5" w:rsidRDefault="006D34BD">
            <w:pPr>
              <w:suppressAutoHyphens/>
              <w:snapToGrid w:val="0"/>
              <w:spacing w:after="0" w:line="240" w:lineRule="auto"/>
              <w:rPr>
                <w:del w:id="3874" w:author="Gert Morlion" w:date="2024-08-26T14:10:00Z" w16du:dateUtc="2024-08-26T12:10:00Z"/>
                <w:sz w:val="16"/>
                <w:szCs w:val="16"/>
                <w:lang w:eastAsia="ar-SA"/>
              </w:rPr>
            </w:pPr>
            <w:del w:id="3875" w:author="Gert Morlion" w:date="2024-08-26T14:10:00Z" w16du:dateUtc="2024-08-26T12:10:00Z">
              <w:r w:rsidRPr="00D22CCD" w:rsidDel="00F54CF5">
                <w:rPr>
                  <w:sz w:val="16"/>
                  <w:szCs w:val="16"/>
                  <w:lang w:eastAsia="ar-SA"/>
                </w:rPr>
                <w:delText>Value</w:delText>
              </w:r>
            </w:del>
          </w:p>
        </w:tc>
        <w:tc>
          <w:tcPr>
            <w:tcW w:w="3060" w:type="dxa"/>
            <w:vAlign w:val="center"/>
          </w:tcPr>
          <w:p w14:paraId="2AB45F39" w14:textId="109A43D6" w:rsidR="006D34BD" w:rsidRPr="00D22CCD" w:rsidDel="00F54CF5" w:rsidRDefault="006D34BD">
            <w:pPr>
              <w:suppressAutoHyphens/>
              <w:snapToGrid w:val="0"/>
              <w:spacing w:after="0" w:line="240" w:lineRule="auto"/>
              <w:rPr>
                <w:del w:id="3876" w:author="Gert Morlion" w:date="2024-08-26T14:10:00Z" w16du:dateUtc="2024-08-26T12:10:00Z"/>
                <w:sz w:val="16"/>
                <w:szCs w:val="16"/>
                <w:lang w:eastAsia="ar-SA"/>
              </w:rPr>
            </w:pPr>
            <w:del w:id="3877" w:author="Gert Morlion" w:date="2024-08-26T14:10:00Z" w16du:dateUtc="2024-08-26T12:10:00Z">
              <w:r w:rsidRPr="00D22CCD" w:rsidDel="00F54CF5">
                <w:rPr>
                  <w:sz w:val="16"/>
                  <w:szCs w:val="16"/>
                  <w:lang w:eastAsia="ar-SA"/>
                </w:rPr>
                <w:delText xml:space="preserve">ISO/IEC 8211 </w:delText>
              </w:r>
            </w:del>
          </w:p>
        </w:tc>
        <w:tc>
          <w:tcPr>
            <w:tcW w:w="3420" w:type="dxa"/>
            <w:vAlign w:val="center"/>
          </w:tcPr>
          <w:p w14:paraId="64B5D749" w14:textId="35D3CBA9" w:rsidR="006D34BD" w:rsidRPr="00D22CCD" w:rsidDel="00F54CF5" w:rsidRDefault="006D34BD">
            <w:pPr>
              <w:suppressAutoHyphens/>
              <w:snapToGrid w:val="0"/>
              <w:spacing w:after="0" w:line="240" w:lineRule="auto"/>
              <w:rPr>
                <w:del w:id="3878" w:author="Gert Morlion" w:date="2024-08-26T14:10:00Z" w16du:dateUtc="2024-08-26T12:10:00Z"/>
                <w:sz w:val="16"/>
                <w:szCs w:val="16"/>
                <w:lang w:eastAsia="ar-SA"/>
              </w:rPr>
            </w:pPr>
            <w:del w:id="3879" w:author="Gert Morlion" w:date="2024-08-26T14:10:00Z" w16du:dateUtc="2024-08-26T12:10:00Z">
              <w:r w:rsidRPr="00D22CCD" w:rsidDel="00F54CF5">
                <w:rPr>
                  <w:sz w:val="16"/>
                  <w:szCs w:val="16"/>
                  <w:lang w:eastAsia="ar-SA"/>
                </w:rPr>
                <w:delText>The ISO 8211 data format as defined in S-100 Part 10a</w:delText>
              </w:r>
            </w:del>
          </w:p>
        </w:tc>
        <w:tc>
          <w:tcPr>
            <w:tcW w:w="804" w:type="dxa"/>
            <w:vAlign w:val="center"/>
          </w:tcPr>
          <w:p w14:paraId="2F10F399" w14:textId="35058B6A" w:rsidR="006D34BD" w:rsidRPr="00D22CCD" w:rsidDel="00F54CF5" w:rsidRDefault="006D34BD">
            <w:pPr>
              <w:suppressAutoHyphens/>
              <w:snapToGrid w:val="0"/>
              <w:spacing w:after="0" w:line="240" w:lineRule="auto"/>
              <w:jc w:val="center"/>
              <w:rPr>
                <w:del w:id="3880" w:author="Gert Morlion" w:date="2024-08-26T14:10:00Z" w16du:dateUtc="2024-08-26T12:10:00Z"/>
                <w:sz w:val="16"/>
                <w:szCs w:val="16"/>
                <w:lang w:eastAsia="ar-SA"/>
              </w:rPr>
            </w:pPr>
            <w:del w:id="3881" w:author="Gert Morlion" w:date="2024-08-26T14:10:00Z" w16du:dateUtc="2024-08-26T12:10:00Z">
              <w:r w:rsidRPr="00D22CCD" w:rsidDel="00F54CF5">
                <w:rPr>
                  <w:sz w:val="16"/>
                  <w:szCs w:val="16"/>
                  <w:lang w:eastAsia="ar-SA"/>
                </w:rPr>
                <w:delText>-</w:delText>
              </w:r>
            </w:del>
          </w:p>
        </w:tc>
        <w:tc>
          <w:tcPr>
            <w:tcW w:w="5698" w:type="dxa"/>
            <w:vAlign w:val="center"/>
          </w:tcPr>
          <w:p w14:paraId="385DF386" w14:textId="23AB56B1" w:rsidR="006D34BD" w:rsidRPr="00D22CCD" w:rsidDel="00F54CF5" w:rsidRDefault="006D34BD">
            <w:pPr>
              <w:suppressAutoHyphens/>
              <w:snapToGrid w:val="0"/>
              <w:spacing w:after="0" w:line="240" w:lineRule="auto"/>
              <w:rPr>
                <w:del w:id="3882" w:author="Gert Morlion" w:date="2024-08-26T14:10:00Z" w16du:dateUtc="2024-08-26T12:10:00Z"/>
                <w:sz w:val="16"/>
                <w:szCs w:val="16"/>
                <w:lang w:eastAsia="ar-SA"/>
              </w:rPr>
            </w:pPr>
            <w:del w:id="3883" w:author="Gert Morlion" w:date="2024-08-26T14:10:00Z" w16du:dateUtc="2024-08-26T12:10:00Z">
              <w:r w:rsidRPr="00D22CCD" w:rsidDel="00F54CF5">
                <w:rPr>
                  <w:sz w:val="16"/>
                  <w:szCs w:val="16"/>
                  <w:lang w:eastAsia="ar-SA"/>
                </w:rPr>
                <w:delText>-</w:delText>
              </w:r>
            </w:del>
          </w:p>
        </w:tc>
      </w:tr>
    </w:tbl>
    <w:p w14:paraId="42291CEC" w14:textId="76A82AA8" w:rsidR="00453023" w:rsidRPr="00D22CCD" w:rsidDel="00F54CF5" w:rsidRDefault="00453023">
      <w:pPr>
        <w:rPr>
          <w:del w:id="3884" w:author="Gert Morlion" w:date="2024-08-26T14:10:00Z" w16du:dateUtc="2024-08-26T12:10:00Z"/>
        </w:rPr>
      </w:pPr>
    </w:p>
    <w:p w14:paraId="3E476AEB" w14:textId="77777777" w:rsidR="00453023" w:rsidRPr="00D22CCD" w:rsidRDefault="007260E2">
      <w:pPr>
        <w:pStyle w:val="Kop4"/>
      </w:pPr>
      <w:r w:rsidRPr="00D22CCD">
        <w:lastRenderedPageBreak/>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Change w:id="3885">
          <w:tblGrid>
            <w:gridCol w:w="1106"/>
            <w:gridCol w:w="3034"/>
            <w:gridCol w:w="3420"/>
            <w:gridCol w:w="804"/>
            <w:gridCol w:w="2436"/>
            <w:gridCol w:w="3060"/>
          </w:tblGrid>
        </w:tblGridChange>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71CAB9ED" w14:textId="77777777" w:rsidR="00453023" w:rsidRPr="00D22CCD" w:rsidRDefault="007260E2">
            <w:pPr>
              <w:snapToGrid w:val="0"/>
              <w:rPr>
                <w:sz w:val="16"/>
                <w:szCs w:val="16"/>
              </w:rPr>
            </w:pPr>
            <w:r w:rsidRPr="00D22CCD">
              <w:rPr>
                <w:rFonts w:cs="Arial"/>
                <w:sz w:val="16"/>
                <w:szCs w:val="16"/>
                <w:lang w:eastAsia="en-US"/>
              </w:rPr>
              <w:t>S401 Inland Electronic Navigational Charts</w:t>
            </w:r>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22F86995" w14:textId="77777777" w:rsidR="00453023" w:rsidRPr="00D22CCD" w:rsidRDefault="007260E2">
            <w:pPr>
              <w:snapToGrid w:val="0"/>
              <w:rPr>
                <w:sz w:val="16"/>
                <w:szCs w:val="16"/>
              </w:rPr>
            </w:pPr>
            <w:r w:rsidRPr="00D22CCD">
              <w:rPr>
                <w:sz w:val="16"/>
                <w:szCs w:val="16"/>
              </w:rPr>
              <w:t>X.X.X</w:t>
            </w:r>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77777777" w:rsidR="00453023" w:rsidRPr="00D22CCD" w:rsidRDefault="00453023">
            <w:pPr>
              <w:snapToGrid w:val="0"/>
              <w:rPr>
                <w:sz w:val="16"/>
                <w:szCs w:val="16"/>
              </w:rPr>
            </w:pPr>
          </w:p>
        </w:tc>
      </w:tr>
      <w:tr w:rsidR="00E6358F" w:rsidRPr="00D22CCD" w14:paraId="1D8333B2" w14:textId="77777777" w:rsidTr="007C6149">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886" w:author="Gert Morlion" w:date="2024-08-26T14:11:00Z" w16du:dateUtc="2024-08-26T12: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887" w:author="Gert Morlion" w:date="2024-08-26T14:11:00Z"/>
          <w:trPrChange w:id="3888" w:author="Gert Morlion" w:date="2024-08-26T14:11:00Z" w16du:dateUtc="2024-08-26T12:11:00Z">
            <w:trPr>
              <w:trHeight w:val="321"/>
            </w:trPr>
          </w:trPrChange>
        </w:trPr>
        <w:tc>
          <w:tcPr>
            <w:tcW w:w="1106" w:type="dxa"/>
            <w:tcPrChange w:id="3889" w:author="Gert Morlion" w:date="2024-08-26T14:11:00Z" w16du:dateUtc="2024-08-26T12:11:00Z">
              <w:tcPr>
                <w:tcW w:w="1106" w:type="dxa"/>
                <w:vAlign w:val="center"/>
              </w:tcPr>
            </w:tcPrChange>
          </w:tcPr>
          <w:p w14:paraId="277BB5B5" w14:textId="059F5052" w:rsidR="00E6358F" w:rsidRPr="00D22CCD" w:rsidRDefault="00E6358F" w:rsidP="00E6358F">
            <w:pPr>
              <w:snapToGrid w:val="0"/>
              <w:rPr>
                <w:ins w:id="3890" w:author="Gert Morlion" w:date="2024-08-26T14:11:00Z" w16du:dateUtc="2024-08-26T12:11:00Z"/>
                <w:sz w:val="16"/>
                <w:szCs w:val="16"/>
              </w:rPr>
            </w:pPr>
            <w:ins w:id="3891" w:author="Gert Morlion" w:date="2024-08-26T14:11:00Z" w16du:dateUtc="2024-08-26T12:11:00Z">
              <w:r>
                <w:rPr>
                  <w:rFonts w:cs="Arial"/>
                  <w:sz w:val="16"/>
                  <w:szCs w:val="16"/>
                </w:rPr>
                <w:t>Attribute</w:t>
              </w:r>
            </w:ins>
          </w:p>
        </w:tc>
        <w:tc>
          <w:tcPr>
            <w:tcW w:w="3034" w:type="dxa"/>
            <w:tcPrChange w:id="3892" w:author="Gert Morlion" w:date="2024-08-26T14:11:00Z" w16du:dateUtc="2024-08-26T12:11:00Z">
              <w:tcPr>
                <w:tcW w:w="3034" w:type="dxa"/>
                <w:vAlign w:val="center"/>
              </w:tcPr>
            </w:tcPrChange>
          </w:tcPr>
          <w:p w14:paraId="4FF6BB6B" w14:textId="4BD8FD9B" w:rsidR="00E6358F" w:rsidRPr="00D22CCD" w:rsidRDefault="00E6358F" w:rsidP="00E6358F">
            <w:pPr>
              <w:snapToGrid w:val="0"/>
              <w:rPr>
                <w:ins w:id="3893" w:author="Gert Morlion" w:date="2024-08-26T14:11:00Z" w16du:dateUtc="2024-08-26T12:11:00Z"/>
                <w:sz w:val="16"/>
                <w:szCs w:val="16"/>
              </w:rPr>
            </w:pPr>
            <w:ins w:id="3894" w:author="Gert Morlion" w:date="2024-08-26T14:11:00Z" w16du:dateUtc="2024-08-26T12:11:00Z">
              <w:r w:rsidRPr="007028DE">
                <w:rPr>
                  <w:rFonts w:cs="Arial"/>
                  <w:sz w:val="16"/>
                  <w:szCs w:val="16"/>
                </w:rPr>
                <w:t>productIdentifier</w:t>
              </w:r>
            </w:ins>
          </w:p>
        </w:tc>
        <w:tc>
          <w:tcPr>
            <w:tcW w:w="3420" w:type="dxa"/>
            <w:tcPrChange w:id="3895" w:author="Gert Morlion" w:date="2024-08-26T14:11:00Z" w16du:dateUtc="2024-08-26T12:11:00Z">
              <w:tcPr>
                <w:tcW w:w="3420" w:type="dxa"/>
                <w:vAlign w:val="center"/>
              </w:tcPr>
            </w:tcPrChange>
          </w:tcPr>
          <w:p w14:paraId="4780C978" w14:textId="5E85F667" w:rsidR="00E6358F" w:rsidRPr="00D22CCD" w:rsidRDefault="00E6358F" w:rsidP="00E6358F">
            <w:pPr>
              <w:snapToGrid w:val="0"/>
              <w:jc w:val="left"/>
              <w:rPr>
                <w:ins w:id="3896" w:author="Gert Morlion" w:date="2024-08-26T14:11:00Z" w16du:dateUtc="2024-08-26T12:11:00Z"/>
                <w:sz w:val="16"/>
                <w:szCs w:val="16"/>
              </w:rPr>
            </w:pPr>
            <w:ins w:id="3897" w:author="Gert Morlion" w:date="2024-08-26T14:11:00Z" w16du:dateUtc="2024-08-26T12:11:00Z">
              <w:r w:rsidRPr="007028DE">
                <w:rPr>
                  <w:rFonts w:cs="Arial"/>
                  <w:sz w:val="16"/>
                  <w:szCs w:val="16"/>
                </w:rPr>
                <w:t>Machine readable unique identifier of a product type</w:t>
              </w:r>
            </w:ins>
          </w:p>
        </w:tc>
        <w:tc>
          <w:tcPr>
            <w:tcW w:w="804" w:type="dxa"/>
            <w:tcPrChange w:id="3898" w:author="Gert Morlion" w:date="2024-08-26T14:11:00Z" w16du:dateUtc="2024-08-26T12:11:00Z">
              <w:tcPr>
                <w:tcW w:w="804" w:type="dxa"/>
                <w:vAlign w:val="center"/>
              </w:tcPr>
            </w:tcPrChange>
          </w:tcPr>
          <w:p w14:paraId="32BDD304" w14:textId="544AB81D" w:rsidR="00E6358F" w:rsidRPr="00D22CCD" w:rsidRDefault="00E6358F" w:rsidP="00E6358F">
            <w:pPr>
              <w:snapToGrid w:val="0"/>
              <w:jc w:val="center"/>
              <w:rPr>
                <w:ins w:id="3899" w:author="Gert Morlion" w:date="2024-08-26T14:11:00Z" w16du:dateUtc="2024-08-26T12:11:00Z"/>
                <w:sz w:val="16"/>
                <w:szCs w:val="16"/>
              </w:rPr>
            </w:pPr>
            <w:ins w:id="3900" w:author="Gert Morlion" w:date="2024-08-26T14:11:00Z" w16du:dateUtc="2024-08-26T12:11:00Z">
              <w:r w:rsidRPr="007028DE">
                <w:rPr>
                  <w:rFonts w:cs="Arial"/>
                  <w:sz w:val="16"/>
                  <w:szCs w:val="16"/>
                </w:rPr>
                <w:t>1</w:t>
              </w:r>
            </w:ins>
          </w:p>
        </w:tc>
        <w:tc>
          <w:tcPr>
            <w:tcW w:w="2436" w:type="dxa"/>
            <w:tcPrChange w:id="3901" w:author="Gert Morlion" w:date="2024-08-26T14:11:00Z" w16du:dateUtc="2024-08-26T12:11:00Z">
              <w:tcPr>
                <w:tcW w:w="2436" w:type="dxa"/>
                <w:vAlign w:val="center"/>
              </w:tcPr>
            </w:tcPrChange>
          </w:tcPr>
          <w:p w14:paraId="5186238D" w14:textId="77777777" w:rsidR="00E6358F" w:rsidRPr="007028DE" w:rsidRDefault="00E6358F" w:rsidP="00E6358F">
            <w:pPr>
              <w:snapToGrid w:val="0"/>
              <w:spacing w:before="60" w:after="60" w:line="240" w:lineRule="auto"/>
              <w:jc w:val="left"/>
              <w:rPr>
                <w:ins w:id="3902" w:author="Gert Morlion" w:date="2024-08-26T14:11:00Z" w16du:dateUtc="2024-08-26T12:11:00Z"/>
                <w:rFonts w:cs="Arial"/>
                <w:sz w:val="16"/>
                <w:szCs w:val="16"/>
              </w:rPr>
            </w:pPr>
            <w:ins w:id="3903" w:author="Gert Morlion" w:date="2024-08-26T14:11:00Z" w16du:dateUtc="2024-08-26T12:11:00Z">
              <w:r w:rsidRPr="007028DE">
                <w:rPr>
                  <w:rFonts w:cs="Arial"/>
                  <w:sz w:val="16"/>
                  <w:szCs w:val="16"/>
                </w:rPr>
                <w:t>CharacterString</w:t>
              </w:r>
            </w:ins>
          </w:p>
          <w:p w14:paraId="375512CD" w14:textId="220EAB18" w:rsidR="00E6358F" w:rsidRPr="00D22CCD" w:rsidRDefault="00E6358F" w:rsidP="00E6358F">
            <w:pPr>
              <w:snapToGrid w:val="0"/>
              <w:rPr>
                <w:ins w:id="3904" w:author="Gert Morlion" w:date="2024-08-26T14:11:00Z" w16du:dateUtc="2024-08-26T12:11:00Z"/>
                <w:sz w:val="16"/>
                <w:szCs w:val="16"/>
              </w:rPr>
            </w:pPr>
            <w:ins w:id="3905" w:author="Gert Morlion" w:date="2024-08-26T14:11:00Z" w16du:dateUtc="2024-08-26T12: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Change w:id="3906" w:author="Gert Morlion" w:date="2024-08-26T14:11:00Z" w16du:dateUtc="2024-08-26T12:11:00Z">
              <w:tcPr>
                <w:tcW w:w="3060" w:type="dxa"/>
                <w:vAlign w:val="center"/>
              </w:tcPr>
            </w:tcPrChange>
          </w:tcPr>
          <w:p w14:paraId="55BF0DD9" w14:textId="2B0CB74D" w:rsidR="00E6358F" w:rsidRPr="00D22CCD" w:rsidRDefault="00E6358F" w:rsidP="00E6358F">
            <w:pPr>
              <w:snapToGrid w:val="0"/>
              <w:rPr>
                <w:ins w:id="3907" w:author="Gert Morlion" w:date="2024-08-26T14:11:00Z" w16du:dateUtc="2024-08-26T12:11:00Z"/>
                <w:sz w:val="16"/>
                <w:szCs w:val="16"/>
              </w:rPr>
            </w:pPr>
            <w:ins w:id="3908" w:author="Gert Morlion" w:date="2024-08-26T14:11:00Z" w16du:dateUtc="2024-08-26T12:11:00Z">
              <w:r w:rsidRPr="00B73A79">
                <w:rPr>
                  <w:rFonts w:cs="Arial"/>
                  <w:bCs/>
                  <w:sz w:val="16"/>
                  <w:szCs w:val="16"/>
                </w:rPr>
                <w:t>“S-</w:t>
              </w:r>
            </w:ins>
            <w:ins w:id="3909" w:author="Gert Morlion" w:date="2024-08-26T14:12:00Z" w16du:dateUtc="2024-08-26T12:12:00Z">
              <w:r w:rsidR="00BA1A80">
                <w:rPr>
                  <w:rFonts w:cs="Arial"/>
                  <w:bCs/>
                  <w:sz w:val="16"/>
                  <w:szCs w:val="16"/>
                </w:rPr>
                <w:t>4</w:t>
              </w:r>
            </w:ins>
            <w:ins w:id="3910" w:author="Gert Morlion" w:date="2024-08-26T14:11:00Z" w16du:dateUtc="2024-08-26T12: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3911" w:author="Gert Morlion" w:date="2024-08-26T14:11:00Z" w16du:dateUtc="2024-08-26T12:11:00Z">
              <w:r>
                <w:rPr>
                  <w:sz w:val="16"/>
                  <w:szCs w:val="16"/>
                </w:rPr>
                <w:t>n</w:t>
              </w:r>
            </w:ins>
            <w:del w:id="3912" w:author="Gert Morlion" w:date="2024-08-26T14:11:00Z" w16du:dateUtc="2024-08-26T12: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7B78E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913" w:author="Gert Morlion" w:date="2024-08-26T14:11:00Z" w16du:dateUtc="2024-08-26T12: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14" w:author="Gert Morlion" w:date="2024-08-26T14:11:00Z"/>
          <w:trPrChange w:id="3915" w:author="Gert Morlion" w:date="2024-08-26T14:11:00Z" w16du:dateUtc="2024-08-26T12:11:00Z">
            <w:trPr>
              <w:trHeight w:val="321"/>
            </w:trPr>
          </w:trPrChange>
        </w:trPr>
        <w:tc>
          <w:tcPr>
            <w:tcW w:w="1106" w:type="dxa"/>
            <w:tcPrChange w:id="3916" w:author="Gert Morlion" w:date="2024-08-26T14:11:00Z" w16du:dateUtc="2024-08-26T12:11:00Z">
              <w:tcPr>
                <w:tcW w:w="1106" w:type="dxa"/>
                <w:vAlign w:val="center"/>
              </w:tcPr>
            </w:tcPrChange>
          </w:tcPr>
          <w:p w14:paraId="0307EF39" w14:textId="13A6EC3A" w:rsidR="00BA1A80" w:rsidRPr="00D22CCD" w:rsidRDefault="00BA1A80" w:rsidP="00BA1A80">
            <w:pPr>
              <w:snapToGrid w:val="0"/>
              <w:rPr>
                <w:ins w:id="3917" w:author="Gert Morlion" w:date="2024-08-26T14:11:00Z" w16du:dateUtc="2024-08-26T12:11:00Z"/>
                <w:sz w:val="16"/>
                <w:szCs w:val="16"/>
              </w:rPr>
            </w:pPr>
            <w:ins w:id="3918" w:author="Gert Morlion" w:date="2024-08-26T14:11:00Z" w16du:dateUtc="2024-08-26T12:11:00Z">
              <w:r w:rsidRPr="007028DE">
                <w:rPr>
                  <w:rFonts w:cs="Arial"/>
                  <w:sz w:val="16"/>
                  <w:szCs w:val="16"/>
                </w:rPr>
                <w:t>Attribute</w:t>
              </w:r>
            </w:ins>
          </w:p>
        </w:tc>
        <w:tc>
          <w:tcPr>
            <w:tcW w:w="3034" w:type="dxa"/>
            <w:tcPrChange w:id="3919" w:author="Gert Morlion" w:date="2024-08-26T14:11:00Z" w16du:dateUtc="2024-08-26T12:11:00Z">
              <w:tcPr>
                <w:tcW w:w="3034" w:type="dxa"/>
                <w:vAlign w:val="center"/>
              </w:tcPr>
            </w:tcPrChange>
          </w:tcPr>
          <w:p w14:paraId="627102DF" w14:textId="05C11DB4" w:rsidR="00BA1A80" w:rsidRDefault="00BA1A80" w:rsidP="00BA1A80">
            <w:pPr>
              <w:snapToGrid w:val="0"/>
              <w:rPr>
                <w:ins w:id="3920" w:author="Gert Morlion" w:date="2024-08-26T14:11:00Z" w16du:dateUtc="2024-08-26T12:11:00Z"/>
                <w:sz w:val="16"/>
                <w:szCs w:val="16"/>
              </w:rPr>
            </w:pPr>
            <w:ins w:id="3921" w:author="Gert Morlion" w:date="2024-08-26T14:11:00Z" w16du:dateUtc="2024-08-26T12:11:00Z">
              <w:r w:rsidRPr="007028DE">
                <w:rPr>
                  <w:rFonts w:cs="Arial"/>
                  <w:sz w:val="16"/>
                  <w:szCs w:val="16"/>
                </w:rPr>
                <w:t>compliancyCategory</w:t>
              </w:r>
            </w:ins>
          </w:p>
        </w:tc>
        <w:tc>
          <w:tcPr>
            <w:tcW w:w="3420" w:type="dxa"/>
            <w:tcPrChange w:id="3922" w:author="Gert Morlion" w:date="2024-08-26T14:11:00Z" w16du:dateUtc="2024-08-26T12:11:00Z">
              <w:tcPr>
                <w:tcW w:w="3420" w:type="dxa"/>
                <w:vAlign w:val="center"/>
              </w:tcPr>
            </w:tcPrChange>
          </w:tcPr>
          <w:p w14:paraId="24880274" w14:textId="5C9D3172" w:rsidR="00BA1A80" w:rsidRPr="00D22CCD" w:rsidRDefault="00BA1A80" w:rsidP="00BA1A80">
            <w:pPr>
              <w:snapToGrid w:val="0"/>
              <w:jc w:val="left"/>
              <w:rPr>
                <w:ins w:id="3923" w:author="Gert Morlion" w:date="2024-08-26T14:11:00Z" w16du:dateUtc="2024-08-26T12:11:00Z"/>
                <w:sz w:val="16"/>
                <w:szCs w:val="16"/>
              </w:rPr>
            </w:pPr>
            <w:ins w:id="3924" w:author="Gert Morlion" w:date="2024-08-26T14:11:00Z" w16du:dateUtc="2024-08-26T12:11:00Z">
              <w:r w:rsidRPr="007028DE">
                <w:rPr>
                  <w:rFonts w:cs="Arial"/>
                  <w:sz w:val="16"/>
                  <w:szCs w:val="16"/>
                </w:rPr>
                <w:t>The level of compliance of the Product Specification to S-100</w:t>
              </w:r>
            </w:ins>
          </w:p>
        </w:tc>
        <w:tc>
          <w:tcPr>
            <w:tcW w:w="804" w:type="dxa"/>
            <w:tcPrChange w:id="3925" w:author="Gert Morlion" w:date="2024-08-26T14:11:00Z" w16du:dateUtc="2024-08-26T12:11:00Z">
              <w:tcPr>
                <w:tcW w:w="804" w:type="dxa"/>
                <w:vAlign w:val="center"/>
              </w:tcPr>
            </w:tcPrChange>
          </w:tcPr>
          <w:p w14:paraId="10D2D3AA" w14:textId="157EBEF4" w:rsidR="00BA1A80" w:rsidRPr="00D22CCD" w:rsidRDefault="00BA1A80" w:rsidP="00BA1A80">
            <w:pPr>
              <w:snapToGrid w:val="0"/>
              <w:jc w:val="center"/>
              <w:rPr>
                <w:ins w:id="3926" w:author="Gert Morlion" w:date="2024-08-26T14:11:00Z" w16du:dateUtc="2024-08-26T12:11:00Z"/>
                <w:sz w:val="16"/>
                <w:szCs w:val="16"/>
              </w:rPr>
            </w:pPr>
            <w:ins w:id="3927" w:author="Gert Morlion" w:date="2024-08-26T14:11:00Z" w16du:dateUtc="2024-08-26T12:11:00Z">
              <w:r w:rsidRPr="007028DE">
                <w:rPr>
                  <w:rFonts w:cs="Arial"/>
                  <w:sz w:val="16"/>
                  <w:szCs w:val="16"/>
                </w:rPr>
                <w:t>1</w:t>
              </w:r>
            </w:ins>
          </w:p>
        </w:tc>
        <w:tc>
          <w:tcPr>
            <w:tcW w:w="2436" w:type="dxa"/>
            <w:tcPrChange w:id="3928" w:author="Gert Morlion" w:date="2024-08-26T14:11:00Z" w16du:dateUtc="2024-08-26T12:11:00Z">
              <w:tcPr>
                <w:tcW w:w="2436" w:type="dxa"/>
                <w:vAlign w:val="center"/>
              </w:tcPr>
            </w:tcPrChange>
          </w:tcPr>
          <w:p w14:paraId="030EEB17" w14:textId="3A7056A1" w:rsidR="00BA1A80" w:rsidRPr="00D22CCD" w:rsidRDefault="00BA1A80" w:rsidP="00BA1A80">
            <w:pPr>
              <w:snapToGrid w:val="0"/>
              <w:rPr>
                <w:ins w:id="3929" w:author="Gert Morlion" w:date="2024-08-26T14:11:00Z" w16du:dateUtc="2024-08-26T12:11:00Z"/>
                <w:sz w:val="16"/>
                <w:szCs w:val="16"/>
              </w:rPr>
            </w:pPr>
            <w:ins w:id="3930" w:author="Gert Morlion" w:date="2024-08-26T14:11:00Z" w16du:dateUtc="2024-08-26T12:11:00Z">
              <w:r w:rsidRPr="007028DE">
                <w:rPr>
                  <w:rFonts w:cs="Arial"/>
                  <w:sz w:val="16"/>
                  <w:szCs w:val="16"/>
                </w:rPr>
                <w:t>S100_CompliancyCategory</w:t>
              </w:r>
            </w:ins>
          </w:p>
        </w:tc>
        <w:tc>
          <w:tcPr>
            <w:tcW w:w="3060" w:type="dxa"/>
            <w:tcPrChange w:id="3931" w:author="Gert Morlion" w:date="2024-08-26T14:11:00Z" w16du:dateUtc="2024-08-26T12:11:00Z">
              <w:tcPr>
                <w:tcW w:w="3060" w:type="dxa"/>
                <w:vAlign w:val="center"/>
              </w:tcPr>
            </w:tcPrChange>
          </w:tcPr>
          <w:p w14:paraId="6E5D8C06" w14:textId="3B3D45E6" w:rsidR="00BA1A80" w:rsidRPr="00D22CCD" w:rsidRDefault="00BA1A80" w:rsidP="00BA1A80">
            <w:pPr>
              <w:snapToGrid w:val="0"/>
              <w:jc w:val="left"/>
              <w:rPr>
                <w:ins w:id="3932" w:author="Gert Morlion" w:date="2024-08-26T14:11:00Z" w16du:dateUtc="2024-08-26T12:11:00Z"/>
                <w:sz w:val="16"/>
                <w:szCs w:val="16"/>
              </w:rPr>
            </w:pPr>
            <w:ins w:id="3933" w:author="Gert Morlion" w:date="2024-08-26T14:11:00Z" w16du:dateUtc="2024-08-26T12: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934" w:author="Gert Morlion" w:date="2024-08-26T14:12:00Z" w16du:dateUtc="2024-08-26T12:12:00Z"/>
        </w:rPr>
      </w:pPr>
    </w:p>
    <w:p w14:paraId="113E045F" w14:textId="77777777" w:rsidR="007E4390" w:rsidRPr="002455BA" w:rsidRDefault="007E4390" w:rsidP="007E4390">
      <w:pPr>
        <w:pStyle w:val="Kop4"/>
        <w:tabs>
          <w:tab w:val="clear" w:pos="940"/>
          <w:tab w:val="clear" w:pos="1140"/>
          <w:tab w:val="clear" w:pos="1360"/>
          <w:tab w:val="left" w:pos="993"/>
        </w:tabs>
        <w:spacing w:before="120" w:after="120" w:line="240" w:lineRule="auto"/>
        <w:ind w:left="993" w:hanging="993"/>
        <w:rPr>
          <w:ins w:id="3935" w:author="Gert Morlion" w:date="2024-08-26T14:12:00Z"/>
        </w:rPr>
      </w:pPr>
      <w:ins w:id="3936" w:author="Gert Morlion" w:date="2024-08-26T14:12:00Z">
        <w:r w:rsidRPr="002455BA">
          <w:lastRenderedPageBreak/>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937" w:author="Gert Morlion" w:date="2024-08-26T14:12:00Z"/>
        </w:trPr>
        <w:tc>
          <w:tcPr>
            <w:tcW w:w="1169" w:type="dxa"/>
            <w:shd w:val="clear" w:color="auto" w:fill="D9D9D9"/>
          </w:tcPr>
          <w:p w14:paraId="133A7DD7" w14:textId="77777777" w:rsidR="007E4390" w:rsidRPr="00AF45B2" w:rsidRDefault="007E4390" w:rsidP="00BE21AB">
            <w:pPr>
              <w:keepNext/>
              <w:keepLines/>
              <w:snapToGrid w:val="0"/>
              <w:spacing w:before="60" w:after="60" w:line="240" w:lineRule="auto"/>
              <w:jc w:val="left"/>
              <w:rPr>
                <w:ins w:id="3938" w:author="Gert Morlion" w:date="2024-08-26T14:12:00Z"/>
                <w:b/>
                <w:sz w:val="16"/>
                <w:szCs w:val="16"/>
              </w:rPr>
            </w:pPr>
            <w:ins w:id="3939"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BE21AB">
            <w:pPr>
              <w:keepNext/>
              <w:keepLines/>
              <w:snapToGrid w:val="0"/>
              <w:spacing w:before="60" w:after="60" w:line="240" w:lineRule="auto"/>
              <w:jc w:val="left"/>
              <w:rPr>
                <w:ins w:id="3940" w:author="Gert Morlion" w:date="2024-08-26T14:12:00Z"/>
                <w:b/>
                <w:sz w:val="16"/>
                <w:szCs w:val="16"/>
              </w:rPr>
            </w:pPr>
            <w:ins w:id="3941"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BE21AB">
            <w:pPr>
              <w:keepNext/>
              <w:keepLines/>
              <w:snapToGrid w:val="0"/>
              <w:spacing w:before="60" w:after="60" w:line="240" w:lineRule="auto"/>
              <w:jc w:val="left"/>
              <w:rPr>
                <w:ins w:id="3942" w:author="Gert Morlion" w:date="2024-08-26T14:12:00Z"/>
                <w:b/>
                <w:sz w:val="16"/>
                <w:szCs w:val="16"/>
              </w:rPr>
            </w:pPr>
            <w:ins w:id="3943"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BE21AB">
            <w:pPr>
              <w:keepNext/>
              <w:keepLines/>
              <w:snapToGrid w:val="0"/>
              <w:spacing w:before="60" w:after="60" w:line="240" w:lineRule="auto"/>
              <w:jc w:val="center"/>
              <w:rPr>
                <w:ins w:id="3944" w:author="Gert Morlion" w:date="2024-08-26T14:12:00Z"/>
                <w:b/>
                <w:sz w:val="16"/>
                <w:szCs w:val="16"/>
              </w:rPr>
            </w:pPr>
            <w:ins w:id="3945"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BE21AB">
            <w:pPr>
              <w:keepNext/>
              <w:keepLines/>
              <w:snapToGrid w:val="0"/>
              <w:spacing w:before="60" w:after="60" w:line="240" w:lineRule="auto"/>
              <w:jc w:val="left"/>
              <w:rPr>
                <w:ins w:id="3946" w:author="Gert Morlion" w:date="2024-08-26T14:12:00Z"/>
                <w:b/>
                <w:sz w:val="16"/>
                <w:szCs w:val="16"/>
              </w:rPr>
            </w:pPr>
            <w:ins w:id="3947" w:author="Gert Morlion" w:date="2024-08-26T14:12:00Z">
              <w:r w:rsidRPr="003A450C">
                <w:rPr>
                  <w:b/>
                  <w:sz w:val="16"/>
                  <w:szCs w:val="16"/>
                </w:rPr>
                <w:t>Remarks</w:t>
              </w:r>
            </w:ins>
          </w:p>
        </w:tc>
      </w:tr>
      <w:tr w:rsidR="007E4390" w:rsidRPr="003A450C" w14:paraId="3F9EB76E" w14:textId="77777777" w:rsidTr="00BE21AB">
        <w:trPr>
          <w:cantSplit/>
          <w:ins w:id="3948" w:author="Gert Morlion" w:date="2024-08-26T14:12:00Z"/>
        </w:trPr>
        <w:tc>
          <w:tcPr>
            <w:tcW w:w="1169" w:type="dxa"/>
          </w:tcPr>
          <w:p w14:paraId="6B2C5150" w14:textId="77777777" w:rsidR="007E4390" w:rsidRPr="00AF45B2" w:rsidRDefault="007E4390" w:rsidP="00BE21AB">
            <w:pPr>
              <w:snapToGrid w:val="0"/>
              <w:spacing w:before="60" w:after="60" w:line="240" w:lineRule="auto"/>
              <w:jc w:val="left"/>
              <w:rPr>
                <w:ins w:id="3949" w:author="Gert Morlion" w:date="2024-08-26T14:12:00Z"/>
                <w:sz w:val="16"/>
                <w:szCs w:val="16"/>
              </w:rPr>
            </w:pPr>
            <w:ins w:id="3950" w:author="Gert Morlion" w:date="2024-08-26T14:12:00Z">
              <w:r w:rsidRPr="00AF45B2">
                <w:rPr>
                  <w:sz w:val="16"/>
                  <w:szCs w:val="16"/>
                </w:rPr>
                <w:t>Enumeration</w:t>
              </w:r>
            </w:ins>
          </w:p>
        </w:tc>
        <w:tc>
          <w:tcPr>
            <w:tcW w:w="3102" w:type="dxa"/>
          </w:tcPr>
          <w:p w14:paraId="1E385E81" w14:textId="77777777" w:rsidR="007E4390" w:rsidRPr="00AF45B2" w:rsidRDefault="007E4390" w:rsidP="00BE21AB">
            <w:pPr>
              <w:snapToGrid w:val="0"/>
              <w:spacing w:before="60" w:after="60" w:line="240" w:lineRule="auto"/>
              <w:jc w:val="left"/>
              <w:rPr>
                <w:ins w:id="3951" w:author="Gert Morlion" w:date="2024-08-26T14:12:00Z"/>
                <w:sz w:val="16"/>
                <w:szCs w:val="16"/>
              </w:rPr>
            </w:pPr>
            <w:ins w:id="3952" w:author="Gert Morlion" w:date="2024-08-26T14:12:00Z">
              <w:r w:rsidRPr="00AF45B2">
                <w:rPr>
                  <w:sz w:val="16"/>
                  <w:szCs w:val="16"/>
                </w:rPr>
                <w:t>S100_CompliancyCategory</w:t>
              </w:r>
            </w:ins>
          </w:p>
        </w:tc>
        <w:tc>
          <w:tcPr>
            <w:tcW w:w="3529" w:type="dxa"/>
          </w:tcPr>
          <w:p w14:paraId="738E38D3" w14:textId="77777777" w:rsidR="007E4390" w:rsidRPr="00AF45B2" w:rsidRDefault="007E4390" w:rsidP="00BE21AB">
            <w:pPr>
              <w:snapToGrid w:val="0"/>
              <w:spacing w:before="60" w:after="60" w:line="240" w:lineRule="auto"/>
              <w:jc w:val="left"/>
              <w:rPr>
                <w:ins w:id="3953" w:author="Gert Morlion" w:date="2024-08-26T14:12:00Z"/>
                <w:sz w:val="16"/>
                <w:szCs w:val="16"/>
              </w:rPr>
            </w:pPr>
          </w:p>
        </w:tc>
        <w:tc>
          <w:tcPr>
            <w:tcW w:w="830" w:type="dxa"/>
          </w:tcPr>
          <w:p w14:paraId="3226FF2C" w14:textId="77777777" w:rsidR="007E4390" w:rsidRPr="003A450C" w:rsidRDefault="007E4390" w:rsidP="00BE21AB">
            <w:pPr>
              <w:snapToGrid w:val="0"/>
              <w:spacing w:before="60" w:after="60" w:line="240" w:lineRule="auto"/>
              <w:jc w:val="center"/>
              <w:rPr>
                <w:ins w:id="3954" w:author="Gert Morlion" w:date="2024-08-26T14:12:00Z"/>
                <w:sz w:val="16"/>
                <w:szCs w:val="16"/>
              </w:rPr>
            </w:pPr>
            <w:ins w:id="3955" w:author="Gert Morlion" w:date="2024-08-26T14:12:00Z">
              <w:r w:rsidRPr="003A450C">
                <w:rPr>
                  <w:sz w:val="16"/>
                  <w:szCs w:val="16"/>
                </w:rPr>
                <w:t>-</w:t>
              </w:r>
            </w:ins>
          </w:p>
        </w:tc>
        <w:tc>
          <w:tcPr>
            <w:tcW w:w="5704" w:type="dxa"/>
          </w:tcPr>
          <w:p w14:paraId="1D181307" w14:textId="77777777" w:rsidR="007E4390" w:rsidRPr="003A450C" w:rsidRDefault="007E4390" w:rsidP="00BE21AB">
            <w:pPr>
              <w:snapToGrid w:val="0"/>
              <w:spacing w:before="60" w:after="60" w:line="240" w:lineRule="auto"/>
              <w:jc w:val="left"/>
              <w:rPr>
                <w:ins w:id="3956" w:author="Gert Morlion" w:date="2024-08-26T14:12:00Z"/>
                <w:sz w:val="16"/>
                <w:szCs w:val="16"/>
              </w:rPr>
            </w:pPr>
            <w:ins w:id="3957" w:author="Gert Morlion" w:date="2024-08-26T14:12: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p>
        </w:tc>
      </w:tr>
      <w:tr w:rsidR="007E4390" w:rsidRPr="003A450C" w14:paraId="44A5339A" w14:textId="77777777" w:rsidTr="00BE21AB">
        <w:trPr>
          <w:cantSplit/>
          <w:ins w:id="3958" w:author="Gert Morlion" w:date="2024-08-26T14:12:00Z"/>
        </w:trPr>
        <w:tc>
          <w:tcPr>
            <w:tcW w:w="1169" w:type="dxa"/>
          </w:tcPr>
          <w:p w14:paraId="46EFC02A" w14:textId="77777777" w:rsidR="007E4390" w:rsidRPr="00AF45B2" w:rsidRDefault="007E4390" w:rsidP="00BE21AB">
            <w:pPr>
              <w:snapToGrid w:val="0"/>
              <w:spacing w:before="60" w:after="60" w:line="240" w:lineRule="auto"/>
              <w:jc w:val="left"/>
              <w:rPr>
                <w:ins w:id="3959" w:author="Gert Morlion" w:date="2024-08-26T14:12:00Z"/>
                <w:sz w:val="16"/>
                <w:szCs w:val="16"/>
              </w:rPr>
            </w:pPr>
            <w:ins w:id="3960" w:author="Gert Morlion" w:date="2024-08-26T14:12:00Z">
              <w:r w:rsidRPr="00AF45B2">
                <w:rPr>
                  <w:sz w:val="16"/>
                  <w:szCs w:val="16"/>
                </w:rPr>
                <w:t>Value</w:t>
              </w:r>
            </w:ins>
          </w:p>
        </w:tc>
        <w:tc>
          <w:tcPr>
            <w:tcW w:w="3102" w:type="dxa"/>
          </w:tcPr>
          <w:p w14:paraId="76ABF6DA" w14:textId="77777777" w:rsidR="007E4390" w:rsidRPr="00AF45B2" w:rsidRDefault="007E4390" w:rsidP="00BE21AB">
            <w:pPr>
              <w:snapToGrid w:val="0"/>
              <w:spacing w:before="60" w:after="60" w:line="240" w:lineRule="auto"/>
              <w:jc w:val="left"/>
              <w:rPr>
                <w:ins w:id="3961" w:author="Gert Morlion" w:date="2024-08-26T14:12:00Z"/>
                <w:sz w:val="16"/>
                <w:szCs w:val="16"/>
              </w:rPr>
            </w:pPr>
            <w:ins w:id="3962" w:author="Gert Morlion" w:date="2024-08-26T14:12:00Z">
              <w:r w:rsidRPr="00AF45B2">
                <w:rPr>
                  <w:sz w:val="16"/>
                  <w:szCs w:val="16"/>
                </w:rPr>
                <w:t>category3</w:t>
              </w:r>
            </w:ins>
          </w:p>
        </w:tc>
        <w:tc>
          <w:tcPr>
            <w:tcW w:w="3529" w:type="dxa"/>
          </w:tcPr>
          <w:p w14:paraId="3E2A031B" w14:textId="77777777" w:rsidR="007E4390" w:rsidRPr="00AF45B2" w:rsidRDefault="007E4390" w:rsidP="00BE21AB">
            <w:pPr>
              <w:snapToGrid w:val="0"/>
              <w:spacing w:before="60" w:after="60" w:line="240" w:lineRule="auto"/>
              <w:jc w:val="left"/>
              <w:rPr>
                <w:ins w:id="3963" w:author="Gert Morlion" w:date="2024-08-26T14:12:00Z"/>
                <w:sz w:val="16"/>
                <w:szCs w:val="16"/>
              </w:rPr>
            </w:pPr>
            <w:ins w:id="3964"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BE21AB">
            <w:pPr>
              <w:snapToGrid w:val="0"/>
              <w:spacing w:before="60" w:after="60" w:line="240" w:lineRule="auto"/>
              <w:jc w:val="center"/>
              <w:rPr>
                <w:ins w:id="3965" w:author="Gert Morlion" w:date="2024-08-26T14:12:00Z"/>
                <w:sz w:val="16"/>
                <w:szCs w:val="16"/>
              </w:rPr>
            </w:pPr>
            <w:ins w:id="3966" w:author="Gert Morlion" w:date="2024-08-26T14:12:00Z">
              <w:r>
                <w:rPr>
                  <w:sz w:val="16"/>
                  <w:szCs w:val="16"/>
                </w:rPr>
                <w:t>3</w:t>
              </w:r>
            </w:ins>
          </w:p>
        </w:tc>
        <w:tc>
          <w:tcPr>
            <w:tcW w:w="5704" w:type="dxa"/>
          </w:tcPr>
          <w:p w14:paraId="7FC85D03" w14:textId="77777777" w:rsidR="007E4390" w:rsidRPr="003A450C" w:rsidRDefault="007E4390" w:rsidP="00BE21AB">
            <w:pPr>
              <w:snapToGrid w:val="0"/>
              <w:spacing w:before="60" w:after="60" w:line="240" w:lineRule="auto"/>
              <w:jc w:val="left"/>
              <w:rPr>
                <w:ins w:id="3967" w:author="Gert Morlion" w:date="2024-08-26T14:12:00Z"/>
                <w:sz w:val="16"/>
                <w:szCs w:val="16"/>
              </w:rPr>
            </w:pPr>
          </w:p>
        </w:tc>
      </w:tr>
      <w:tr w:rsidR="007E4390" w:rsidRPr="003A450C" w14:paraId="3AE90C8F" w14:textId="77777777" w:rsidTr="00BE21AB">
        <w:trPr>
          <w:cantSplit/>
          <w:ins w:id="3968" w:author="Gert Morlion" w:date="2024-08-26T14:12:00Z"/>
        </w:trPr>
        <w:tc>
          <w:tcPr>
            <w:tcW w:w="1169" w:type="dxa"/>
          </w:tcPr>
          <w:p w14:paraId="10B969FF" w14:textId="77777777" w:rsidR="007E4390" w:rsidRPr="00AF45B2" w:rsidRDefault="007E4390" w:rsidP="00BE21AB">
            <w:pPr>
              <w:snapToGrid w:val="0"/>
              <w:spacing w:before="60" w:after="60" w:line="240" w:lineRule="auto"/>
              <w:jc w:val="left"/>
              <w:rPr>
                <w:ins w:id="3969" w:author="Gert Morlion" w:date="2024-08-26T14:12:00Z"/>
                <w:sz w:val="16"/>
                <w:szCs w:val="16"/>
              </w:rPr>
            </w:pPr>
            <w:ins w:id="3970" w:author="Gert Morlion" w:date="2024-08-26T14:12:00Z">
              <w:r w:rsidRPr="00AF45B2">
                <w:rPr>
                  <w:sz w:val="16"/>
                  <w:szCs w:val="16"/>
                </w:rPr>
                <w:t>Value</w:t>
              </w:r>
            </w:ins>
          </w:p>
        </w:tc>
        <w:tc>
          <w:tcPr>
            <w:tcW w:w="3102" w:type="dxa"/>
          </w:tcPr>
          <w:p w14:paraId="34242751" w14:textId="77777777" w:rsidR="007E4390" w:rsidRPr="00AF45B2" w:rsidRDefault="007E4390" w:rsidP="00BE21AB">
            <w:pPr>
              <w:snapToGrid w:val="0"/>
              <w:spacing w:before="60" w:after="60" w:line="240" w:lineRule="auto"/>
              <w:jc w:val="left"/>
              <w:rPr>
                <w:ins w:id="3971" w:author="Gert Morlion" w:date="2024-08-26T14:12:00Z"/>
                <w:sz w:val="16"/>
                <w:szCs w:val="16"/>
              </w:rPr>
            </w:pPr>
            <w:ins w:id="3972" w:author="Gert Morlion" w:date="2024-08-26T14:12:00Z">
              <w:r w:rsidRPr="00AF45B2">
                <w:rPr>
                  <w:sz w:val="16"/>
                  <w:szCs w:val="16"/>
                </w:rPr>
                <w:t>category4</w:t>
              </w:r>
            </w:ins>
          </w:p>
        </w:tc>
        <w:tc>
          <w:tcPr>
            <w:tcW w:w="3529" w:type="dxa"/>
          </w:tcPr>
          <w:p w14:paraId="6A05136F" w14:textId="77777777" w:rsidR="007E4390" w:rsidRPr="00AF45B2" w:rsidRDefault="007E4390" w:rsidP="00BE21AB">
            <w:pPr>
              <w:snapToGrid w:val="0"/>
              <w:spacing w:before="60" w:after="60" w:line="240" w:lineRule="auto"/>
              <w:jc w:val="left"/>
              <w:rPr>
                <w:ins w:id="3973" w:author="Gert Morlion" w:date="2024-08-26T14:12:00Z"/>
                <w:sz w:val="16"/>
                <w:szCs w:val="16"/>
              </w:rPr>
            </w:pPr>
            <w:ins w:id="3974"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BE21AB">
            <w:pPr>
              <w:snapToGrid w:val="0"/>
              <w:spacing w:before="60" w:after="60" w:line="240" w:lineRule="auto"/>
              <w:jc w:val="center"/>
              <w:rPr>
                <w:ins w:id="3975" w:author="Gert Morlion" w:date="2024-08-26T14:12:00Z"/>
                <w:sz w:val="16"/>
                <w:szCs w:val="16"/>
              </w:rPr>
            </w:pPr>
            <w:ins w:id="3976" w:author="Gert Morlion" w:date="2024-08-26T14:12:00Z">
              <w:r>
                <w:rPr>
                  <w:sz w:val="16"/>
                  <w:szCs w:val="16"/>
                </w:rPr>
                <w:t>4</w:t>
              </w:r>
            </w:ins>
          </w:p>
        </w:tc>
        <w:tc>
          <w:tcPr>
            <w:tcW w:w="5704" w:type="dxa"/>
          </w:tcPr>
          <w:p w14:paraId="00E060AA" w14:textId="77777777" w:rsidR="007E4390" w:rsidRPr="003A450C" w:rsidRDefault="007E4390" w:rsidP="00BE21AB">
            <w:pPr>
              <w:snapToGrid w:val="0"/>
              <w:spacing w:before="60" w:after="60" w:line="240" w:lineRule="auto"/>
              <w:jc w:val="left"/>
              <w:rPr>
                <w:ins w:id="3977" w:author="Gert Morlion" w:date="2024-08-26T14:12:00Z"/>
                <w:sz w:val="16"/>
                <w:szCs w:val="16"/>
              </w:rPr>
            </w:pPr>
          </w:p>
        </w:tc>
      </w:tr>
    </w:tbl>
    <w:p w14:paraId="1993A9A3" w14:textId="77777777" w:rsidR="007E4390" w:rsidRPr="00F7772D" w:rsidRDefault="007E4390" w:rsidP="007E4390">
      <w:pPr>
        <w:spacing w:after="0" w:line="240" w:lineRule="auto"/>
        <w:rPr>
          <w:ins w:id="3978" w:author="Gert Morlion" w:date="2024-08-26T14:12:00Z"/>
        </w:rPr>
      </w:pPr>
    </w:p>
    <w:p w14:paraId="50DF8F6E" w14:textId="77777777" w:rsidR="007E4390" w:rsidRPr="00F7772D" w:rsidRDefault="007E4390" w:rsidP="007E4390">
      <w:pPr>
        <w:pStyle w:val="Kop4"/>
        <w:tabs>
          <w:tab w:val="clear" w:pos="940"/>
          <w:tab w:val="clear" w:pos="1140"/>
          <w:tab w:val="clear" w:pos="1360"/>
          <w:tab w:val="left" w:pos="993"/>
        </w:tabs>
        <w:spacing w:before="120" w:after="120" w:line="240" w:lineRule="auto"/>
        <w:ind w:left="993" w:hanging="993"/>
        <w:rPr>
          <w:ins w:id="3979" w:author="Gert Morlion" w:date="2024-08-26T14:12:00Z"/>
        </w:rPr>
      </w:pPr>
      <w:ins w:id="3980"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981"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BE21AB">
            <w:pPr>
              <w:suppressAutoHyphens/>
              <w:snapToGrid w:val="0"/>
              <w:spacing w:before="60" w:after="60" w:line="240" w:lineRule="auto"/>
              <w:rPr>
                <w:ins w:id="3982" w:author="Gert Morlion" w:date="2024-08-26T14:12:00Z"/>
                <w:b/>
                <w:sz w:val="16"/>
                <w:szCs w:val="16"/>
                <w:lang w:eastAsia="ar-SA"/>
              </w:rPr>
            </w:pPr>
            <w:ins w:id="3983"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BE21AB">
            <w:pPr>
              <w:suppressAutoHyphens/>
              <w:snapToGrid w:val="0"/>
              <w:spacing w:before="60" w:after="60" w:line="240" w:lineRule="auto"/>
              <w:rPr>
                <w:ins w:id="3984" w:author="Gert Morlion" w:date="2024-08-26T14:12:00Z"/>
                <w:b/>
                <w:sz w:val="16"/>
                <w:szCs w:val="16"/>
                <w:lang w:eastAsia="ar-SA"/>
              </w:rPr>
            </w:pPr>
            <w:ins w:id="3985"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BE21AB">
            <w:pPr>
              <w:suppressAutoHyphens/>
              <w:snapToGrid w:val="0"/>
              <w:spacing w:before="60" w:after="60" w:line="240" w:lineRule="auto"/>
              <w:rPr>
                <w:ins w:id="3986" w:author="Gert Morlion" w:date="2024-08-26T14:12:00Z"/>
                <w:b/>
                <w:sz w:val="16"/>
                <w:szCs w:val="16"/>
                <w:lang w:eastAsia="ar-SA"/>
              </w:rPr>
            </w:pPr>
            <w:ins w:id="3987"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BE21AB">
            <w:pPr>
              <w:suppressAutoHyphens/>
              <w:snapToGrid w:val="0"/>
              <w:spacing w:before="60" w:after="60" w:line="240" w:lineRule="auto"/>
              <w:jc w:val="center"/>
              <w:rPr>
                <w:ins w:id="3988" w:author="Gert Morlion" w:date="2024-08-26T14:12:00Z"/>
                <w:b/>
                <w:sz w:val="16"/>
                <w:szCs w:val="16"/>
                <w:lang w:eastAsia="ar-SA"/>
              </w:rPr>
            </w:pPr>
            <w:ins w:id="3989"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BE21AB">
            <w:pPr>
              <w:suppressAutoHyphens/>
              <w:snapToGrid w:val="0"/>
              <w:spacing w:before="60" w:after="60" w:line="240" w:lineRule="auto"/>
              <w:rPr>
                <w:ins w:id="3990" w:author="Gert Morlion" w:date="2024-08-26T14:12:00Z"/>
                <w:b/>
                <w:sz w:val="16"/>
                <w:szCs w:val="16"/>
                <w:lang w:eastAsia="ar-SA"/>
              </w:rPr>
            </w:pPr>
            <w:ins w:id="3991" w:author="Gert Morlion" w:date="2024-08-26T14:12:00Z">
              <w:r w:rsidRPr="00F7772D">
                <w:rPr>
                  <w:b/>
                  <w:sz w:val="16"/>
                  <w:szCs w:val="16"/>
                  <w:lang w:eastAsia="ar-SA"/>
                </w:rPr>
                <w:t>Remarks</w:t>
              </w:r>
            </w:ins>
          </w:p>
        </w:tc>
      </w:tr>
      <w:tr w:rsidR="007E4390" w:rsidRPr="00F7772D" w14:paraId="684360ED" w14:textId="77777777" w:rsidTr="00BE21AB">
        <w:trPr>
          <w:cantSplit/>
          <w:ins w:id="3992" w:author="Gert Morlion" w:date="2024-08-26T14:12:00Z"/>
        </w:trPr>
        <w:tc>
          <w:tcPr>
            <w:tcW w:w="1134" w:type="dxa"/>
            <w:tcMar>
              <w:top w:w="0" w:type="dxa"/>
              <w:bottom w:w="0" w:type="dxa"/>
            </w:tcMar>
          </w:tcPr>
          <w:p w14:paraId="45FD9401" w14:textId="77777777" w:rsidR="007E4390" w:rsidRPr="00F7772D" w:rsidRDefault="007E4390" w:rsidP="00BE21AB">
            <w:pPr>
              <w:suppressAutoHyphens/>
              <w:snapToGrid w:val="0"/>
              <w:spacing w:before="60" w:after="60" w:line="240" w:lineRule="auto"/>
              <w:rPr>
                <w:ins w:id="3993" w:author="Gert Morlion" w:date="2024-08-26T14:12:00Z"/>
                <w:sz w:val="16"/>
                <w:szCs w:val="16"/>
                <w:lang w:eastAsia="ar-SA"/>
              </w:rPr>
            </w:pPr>
            <w:ins w:id="3994"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BE21AB">
            <w:pPr>
              <w:suppressAutoHyphens/>
              <w:snapToGrid w:val="0"/>
              <w:spacing w:before="60" w:after="60" w:line="240" w:lineRule="auto"/>
              <w:rPr>
                <w:ins w:id="3995" w:author="Gert Morlion" w:date="2024-08-26T14:12:00Z"/>
                <w:sz w:val="16"/>
                <w:szCs w:val="16"/>
                <w:lang w:eastAsia="ar-SA"/>
              </w:rPr>
            </w:pPr>
            <w:ins w:id="3996"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BE21AB">
            <w:pPr>
              <w:suppressAutoHyphens/>
              <w:snapToGrid w:val="0"/>
              <w:spacing w:before="60" w:after="60" w:line="240" w:lineRule="auto"/>
              <w:jc w:val="left"/>
              <w:rPr>
                <w:ins w:id="3997" w:author="Gert Morlion" w:date="2024-08-26T14:12:00Z"/>
                <w:sz w:val="16"/>
                <w:szCs w:val="16"/>
                <w:lang w:eastAsia="ar-SA"/>
              </w:rPr>
            </w:pPr>
            <w:ins w:id="3998" w:author="Gert Morlion" w:date="2024-08-26T14:12:00Z">
              <w:r w:rsidRPr="00F7772D">
                <w:rPr>
                  <w:sz w:val="16"/>
                  <w:szCs w:val="16"/>
                </w:rPr>
                <w:t>Data protection schemes</w:t>
              </w:r>
            </w:ins>
          </w:p>
        </w:tc>
        <w:tc>
          <w:tcPr>
            <w:tcW w:w="804" w:type="dxa"/>
          </w:tcPr>
          <w:p w14:paraId="07AFA670" w14:textId="77777777" w:rsidR="007E4390" w:rsidRPr="00F7772D" w:rsidRDefault="007E4390" w:rsidP="00BE21AB">
            <w:pPr>
              <w:suppressAutoHyphens/>
              <w:snapToGrid w:val="0"/>
              <w:spacing w:before="60" w:after="60" w:line="240" w:lineRule="auto"/>
              <w:jc w:val="center"/>
              <w:rPr>
                <w:ins w:id="3999" w:author="Gert Morlion" w:date="2024-08-26T14:12:00Z"/>
                <w:sz w:val="16"/>
                <w:szCs w:val="16"/>
              </w:rPr>
            </w:pPr>
            <w:ins w:id="4000"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BE21AB">
            <w:pPr>
              <w:suppressAutoHyphens/>
              <w:snapToGrid w:val="0"/>
              <w:spacing w:before="60" w:after="60" w:line="240" w:lineRule="auto"/>
              <w:rPr>
                <w:ins w:id="4001" w:author="Gert Morlion" w:date="2024-08-26T14:12:00Z"/>
                <w:sz w:val="16"/>
                <w:szCs w:val="16"/>
                <w:lang w:eastAsia="ar-SA"/>
              </w:rPr>
            </w:pPr>
            <w:ins w:id="4002" w:author="Gert Morlion" w:date="2024-08-26T14:12:00Z">
              <w:r w:rsidRPr="00F7772D">
                <w:rPr>
                  <w:sz w:val="16"/>
                  <w:szCs w:val="16"/>
                </w:rPr>
                <w:t>-</w:t>
              </w:r>
            </w:ins>
          </w:p>
        </w:tc>
      </w:tr>
      <w:tr w:rsidR="007E4390" w:rsidRPr="00F7772D" w14:paraId="58D354F8" w14:textId="77777777" w:rsidTr="00BE21AB">
        <w:trPr>
          <w:cantSplit/>
          <w:ins w:id="4003" w:author="Gert Morlion" w:date="2024-08-26T14:12:00Z"/>
        </w:trPr>
        <w:tc>
          <w:tcPr>
            <w:tcW w:w="1134" w:type="dxa"/>
            <w:tcMar>
              <w:top w:w="0" w:type="dxa"/>
              <w:bottom w:w="0" w:type="dxa"/>
            </w:tcMar>
          </w:tcPr>
          <w:p w14:paraId="7BEA40A1" w14:textId="77777777" w:rsidR="007E4390" w:rsidRPr="00F7772D" w:rsidRDefault="007E4390" w:rsidP="00BE21AB">
            <w:pPr>
              <w:suppressAutoHyphens/>
              <w:snapToGrid w:val="0"/>
              <w:spacing w:before="60" w:after="60" w:line="240" w:lineRule="auto"/>
              <w:rPr>
                <w:ins w:id="4004" w:author="Gert Morlion" w:date="2024-08-26T14:12:00Z"/>
                <w:sz w:val="16"/>
                <w:szCs w:val="16"/>
                <w:lang w:eastAsia="ar-SA"/>
              </w:rPr>
            </w:pPr>
            <w:ins w:id="4005"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BE21AB">
            <w:pPr>
              <w:suppressAutoHyphens/>
              <w:snapToGrid w:val="0"/>
              <w:spacing w:before="60" w:after="60" w:line="240" w:lineRule="auto"/>
              <w:rPr>
                <w:ins w:id="4006" w:author="Gert Morlion" w:date="2024-08-26T14:12:00Z"/>
                <w:sz w:val="16"/>
                <w:szCs w:val="16"/>
                <w:lang w:eastAsia="ar-SA"/>
              </w:rPr>
            </w:pPr>
            <w:ins w:id="4007"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BE21AB">
            <w:pPr>
              <w:suppressAutoHyphens/>
              <w:snapToGrid w:val="0"/>
              <w:spacing w:before="60" w:after="60" w:line="240" w:lineRule="auto"/>
              <w:jc w:val="left"/>
              <w:rPr>
                <w:ins w:id="4008" w:author="Gert Morlion" w:date="2024-08-26T14:12:00Z"/>
                <w:sz w:val="16"/>
                <w:szCs w:val="16"/>
                <w:lang w:val="fr-MC" w:eastAsia="ar-SA"/>
              </w:rPr>
            </w:pPr>
            <w:ins w:id="4009"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BE21AB">
            <w:pPr>
              <w:suppressAutoHyphens/>
              <w:snapToGrid w:val="0"/>
              <w:spacing w:before="60" w:after="60" w:line="240" w:lineRule="auto"/>
              <w:jc w:val="center"/>
              <w:rPr>
                <w:ins w:id="4010" w:author="Gert Morlion" w:date="2024-08-26T14:12:00Z"/>
                <w:sz w:val="16"/>
                <w:szCs w:val="16"/>
              </w:rPr>
            </w:pPr>
            <w:ins w:id="4011"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BE21AB">
            <w:pPr>
              <w:suppressAutoHyphens/>
              <w:snapToGrid w:val="0"/>
              <w:spacing w:before="60" w:after="60" w:line="240" w:lineRule="auto"/>
              <w:rPr>
                <w:ins w:id="4012" w:author="Gert Morlion" w:date="2024-08-26T14:12:00Z"/>
                <w:sz w:val="16"/>
                <w:szCs w:val="16"/>
                <w:lang w:eastAsia="ar-SA"/>
              </w:rPr>
            </w:pPr>
            <w:ins w:id="4013"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014" w:author="Gert Morlion" w:date="2024-08-26T14:12:00Z"/>
        </w:rPr>
      </w:pPr>
    </w:p>
    <w:p w14:paraId="4087A075" w14:textId="77777777" w:rsidR="007E4390" w:rsidRPr="00D22CCD" w:rsidRDefault="007E4390"/>
    <w:p w14:paraId="0F4AFA99" w14:textId="092281F0" w:rsidR="00453023" w:rsidRPr="00D22CCD" w:rsidDel="00A223BF" w:rsidRDefault="007260E2" w:rsidP="00A223BF">
      <w:pPr>
        <w:pStyle w:val="Kop3"/>
        <w:jc w:val="both"/>
        <w:rPr>
          <w:del w:id="4015" w:author="Gert Morlion" w:date="2024-08-26T14:13:00Z" w16du:dateUtc="2024-08-26T12:13:00Z"/>
        </w:rPr>
      </w:pPr>
      <w:bookmarkStart w:id="4016" w:name="_Toc487203187"/>
      <w:r w:rsidRPr="00D22CCD">
        <w:lastRenderedPageBreak/>
        <w:t>S</w:t>
      </w:r>
      <w:r w:rsidR="006D34BD" w:rsidRPr="00D22CCD">
        <w:t>100</w:t>
      </w:r>
      <w:r w:rsidRPr="00D22CCD">
        <w:t>_SupportFileDiscoveryMetadata</w:t>
      </w:r>
      <w:bookmarkEnd w:id="4016"/>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A223BF" w14:paraId="58202308" w14:textId="7826BEDF" w:rsidTr="00E27500">
        <w:trPr>
          <w:cantSplit/>
          <w:trHeight w:val="499"/>
          <w:tblHeader/>
          <w:del w:id="4017" w:author="Gert Morlion" w:date="2024-08-26T14:13: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4A7C862A" w14:textId="1875C12B" w:rsidR="00453023" w:rsidRPr="00D22CCD" w:rsidDel="00A223BF" w:rsidRDefault="007260E2" w:rsidP="00A223BF">
            <w:pPr>
              <w:pStyle w:val="Kop3"/>
              <w:jc w:val="both"/>
              <w:rPr>
                <w:del w:id="4018" w:author="Gert Morlion" w:date="2024-08-26T14:13:00Z" w16du:dateUtc="2024-08-26T12:13:00Z"/>
                <w:rFonts w:cs="Arial"/>
                <w:sz w:val="16"/>
                <w:szCs w:val="16"/>
                <w:lang w:eastAsia="en-US"/>
              </w:rPr>
            </w:pPr>
            <w:del w:id="4019" w:author="Gert Morlion" w:date="2024-08-26T14:13:00Z" w16du:dateUtc="2024-08-26T12:13:00Z">
              <w:r w:rsidRPr="00D22CCD" w:rsidDel="00A223BF">
                <w:rPr>
                  <w:rFonts w:cs="Arial"/>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2633D725" w14:textId="6AE7B117" w:rsidR="00453023" w:rsidRPr="00D22CCD" w:rsidDel="00A223BF" w:rsidRDefault="007260E2" w:rsidP="00A223BF">
            <w:pPr>
              <w:pStyle w:val="Kop3"/>
              <w:jc w:val="both"/>
              <w:rPr>
                <w:del w:id="4020" w:author="Gert Morlion" w:date="2024-08-26T14:13:00Z" w16du:dateUtc="2024-08-26T12:13:00Z"/>
                <w:rFonts w:cs="Arial"/>
                <w:sz w:val="16"/>
                <w:szCs w:val="16"/>
                <w:lang w:eastAsia="en-US"/>
              </w:rPr>
            </w:pPr>
            <w:del w:id="4021" w:author="Gert Morlion" w:date="2024-08-26T14:13:00Z" w16du:dateUtc="2024-08-26T12:13:00Z">
              <w:r w:rsidRPr="00D22CCD" w:rsidDel="00A223BF">
                <w:rPr>
                  <w:rFonts w:cs="Arial"/>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2DD170C6" w14:textId="69549419" w:rsidR="00453023" w:rsidRPr="00D22CCD" w:rsidDel="00A223BF" w:rsidRDefault="007260E2" w:rsidP="00A223BF">
            <w:pPr>
              <w:pStyle w:val="Kop3"/>
              <w:jc w:val="both"/>
              <w:rPr>
                <w:del w:id="4022" w:author="Gert Morlion" w:date="2024-08-26T14:13:00Z" w16du:dateUtc="2024-08-26T12:13:00Z"/>
                <w:rFonts w:cs="Arial"/>
                <w:b w:val="0"/>
                <w:bCs w:val="0"/>
                <w:sz w:val="16"/>
                <w:szCs w:val="16"/>
                <w:lang w:eastAsia="en-US"/>
              </w:rPr>
            </w:pPr>
            <w:del w:id="4023" w:author="Gert Morlion" w:date="2024-08-26T14:13:00Z" w16du:dateUtc="2024-08-26T12:13:00Z">
              <w:r w:rsidRPr="00D22CCD" w:rsidDel="00A223BF">
                <w:rPr>
                  <w:rFonts w:cs="Arial"/>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6E01699" w14:textId="78A16DD3" w:rsidR="00453023" w:rsidRPr="00D22CCD" w:rsidDel="00A223BF" w:rsidRDefault="007260E2" w:rsidP="00A223BF">
            <w:pPr>
              <w:pStyle w:val="Kop3"/>
              <w:jc w:val="both"/>
              <w:rPr>
                <w:del w:id="4024" w:author="Gert Morlion" w:date="2024-08-26T14:13:00Z" w16du:dateUtc="2024-08-26T12:13:00Z"/>
                <w:rFonts w:cs="Arial"/>
                <w:sz w:val="16"/>
                <w:szCs w:val="16"/>
                <w:lang w:eastAsia="en-US"/>
              </w:rPr>
            </w:pPr>
            <w:del w:id="4025" w:author="Gert Morlion" w:date="2024-08-26T14:13:00Z" w16du:dateUtc="2024-08-26T12:13:00Z">
              <w:r w:rsidRPr="00D22CCD" w:rsidDel="00A223BF">
                <w:rPr>
                  <w:rFonts w:cs="Arial"/>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DCFCE09" w14:textId="4F653172" w:rsidR="00453023" w:rsidRPr="00D22CCD" w:rsidDel="00A223BF" w:rsidRDefault="007260E2" w:rsidP="00A223BF">
            <w:pPr>
              <w:pStyle w:val="Kop3"/>
              <w:jc w:val="both"/>
              <w:rPr>
                <w:del w:id="4026" w:author="Gert Morlion" w:date="2024-08-26T14:13:00Z" w16du:dateUtc="2024-08-26T12:13:00Z"/>
                <w:rFonts w:cs="Arial"/>
                <w:sz w:val="16"/>
                <w:szCs w:val="16"/>
                <w:lang w:eastAsia="en-US"/>
              </w:rPr>
            </w:pPr>
            <w:del w:id="4027" w:author="Gert Morlion" w:date="2024-08-26T14:13:00Z" w16du:dateUtc="2024-08-26T12:13:00Z">
              <w:r w:rsidRPr="00D22CCD" w:rsidDel="00A223BF">
                <w:rPr>
                  <w:rFonts w:cs="Arial"/>
                  <w:sz w:val="16"/>
                  <w:szCs w:val="16"/>
                  <w:lang w:eastAsia="en-US"/>
                </w:rPr>
                <w:delText>Remarks</w:delText>
              </w:r>
            </w:del>
          </w:p>
        </w:tc>
      </w:tr>
      <w:tr w:rsidR="00453023" w:rsidRPr="00D22CCD" w:rsidDel="00A223BF" w14:paraId="7C58A453" w14:textId="3028470F" w:rsidTr="00E27500">
        <w:trPr>
          <w:trHeight w:val="428"/>
          <w:del w:id="4028"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3ECDC2C" w14:textId="64960E12" w:rsidR="00453023" w:rsidRPr="00D22CCD" w:rsidDel="00A223BF" w:rsidRDefault="007260E2" w:rsidP="00A223BF">
            <w:pPr>
              <w:pStyle w:val="Kop3"/>
              <w:jc w:val="both"/>
              <w:rPr>
                <w:del w:id="4029" w:author="Gert Morlion" w:date="2024-08-26T14:13:00Z" w16du:dateUtc="2024-08-26T12:13:00Z"/>
                <w:rFonts w:cs="Arial"/>
                <w:sz w:val="16"/>
                <w:szCs w:val="16"/>
              </w:rPr>
            </w:pPr>
            <w:del w:id="4030" w:author="Gert Morlion" w:date="2024-08-26T14:13:00Z" w16du:dateUtc="2024-08-26T12:13:00Z">
              <w:r w:rsidRPr="00D22CCD" w:rsidDel="00A223BF">
                <w:rPr>
                  <w:rFonts w:cs="Arial"/>
                  <w:sz w:val="16"/>
                  <w:szCs w:val="16"/>
                </w:rPr>
                <w:delText>S</w:delText>
              </w:r>
              <w:r w:rsidR="006D34BD" w:rsidRPr="00D22CCD" w:rsidDel="00A223BF">
                <w:rPr>
                  <w:rFonts w:cs="Arial"/>
                  <w:sz w:val="16"/>
                  <w:szCs w:val="16"/>
                </w:rPr>
                <w:delText>100</w:delText>
              </w:r>
              <w:r w:rsidRPr="00D22CCD" w:rsidDel="00A223BF">
                <w:rPr>
                  <w:rFonts w:cs="Arial"/>
                  <w:sz w:val="16"/>
                  <w:szCs w:val="16"/>
                </w:rPr>
                <w:delText>_SupportFileDiscoveryMetadata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10C75DE7" w14:textId="7404D58B" w:rsidR="00453023" w:rsidRPr="00D22CCD" w:rsidDel="00A223BF" w:rsidRDefault="007260E2" w:rsidP="00A223BF">
            <w:pPr>
              <w:pStyle w:val="Kop3"/>
              <w:jc w:val="both"/>
              <w:rPr>
                <w:del w:id="4031" w:author="Gert Morlion" w:date="2024-08-26T14:13:00Z" w16du:dateUtc="2024-08-26T12:13:00Z"/>
                <w:rFonts w:cs="Arial"/>
                <w:sz w:val="16"/>
                <w:szCs w:val="16"/>
              </w:rPr>
            </w:pPr>
            <w:del w:id="4032" w:author="Gert Morlion" w:date="2024-08-26T14:13:00Z" w16du:dateUtc="2024-08-26T12:13:00Z">
              <w:r w:rsidRPr="00D22CCD" w:rsidDel="00A223BF">
                <w:rPr>
                  <w:rFonts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4B6A1932" w14:textId="78813C4A" w:rsidR="00453023" w:rsidRPr="00D22CCD" w:rsidDel="00A223BF" w:rsidRDefault="00453023" w:rsidP="00A223BF">
            <w:pPr>
              <w:pStyle w:val="Kop3"/>
              <w:jc w:val="both"/>
              <w:rPr>
                <w:del w:id="4033" w:author="Gert Morlion" w:date="2024-08-26T14:13:00Z" w16du:dateUtc="2024-08-26T12: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055686F" w14:textId="4FB123BD" w:rsidR="00453023" w:rsidRPr="00D22CCD" w:rsidDel="00A223BF" w:rsidRDefault="007260E2" w:rsidP="00A223BF">
            <w:pPr>
              <w:pStyle w:val="Kop3"/>
              <w:jc w:val="both"/>
              <w:rPr>
                <w:del w:id="4034" w:author="Gert Morlion" w:date="2024-08-26T14:13:00Z" w16du:dateUtc="2024-08-26T12:13:00Z"/>
                <w:rFonts w:cs="Arial"/>
                <w:sz w:val="16"/>
                <w:szCs w:val="16"/>
              </w:rPr>
            </w:pPr>
            <w:del w:id="4035" w:author="Gert Morlion" w:date="2024-08-26T14:13:00Z" w16du:dateUtc="2024-08-26T12:13:00Z">
              <w:r w:rsidRPr="00D22CCD" w:rsidDel="00A223BF">
                <w:rPr>
                  <w:rFonts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9438ED" w14:textId="0F28ED67" w:rsidR="00453023" w:rsidRPr="00D22CCD" w:rsidDel="00A223BF" w:rsidRDefault="007260E2" w:rsidP="00A223BF">
            <w:pPr>
              <w:pStyle w:val="Kop3"/>
              <w:jc w:val="both"/>
              <w:rPr>
                <w:del w:id="4036" w:author="Gert Morlion" w:date="2024-08-26T14:13:00Z" w16du:dateUtc="2024-08-26T12:13:00Z"/>
                <w:rFonts w:cs="Arial"/>
                <w:sz w:val="16"/>
                <w:szCs w:val="16"/>
              </w:rPr>
            </w:pPr>
            <w:del w:id="4037" w:author="Gert Morlion" w:date="2024-08-26T14:13:00Z" w16du:dateUtc="2024-08-26T12:13:00Z">
              <w:r w:rsidRPr="00D22CCD" w:rsidDel="00A223BF">
                <w:rPr>
                  <w:rFonts w:cs="Arial"/>
                  <w:sz w:val="16"/>
                  <w:szCs w:val="16"/>
                </w:rPr>
                <w:delText>-</w:delText>
              </w:r>
            </w:del>
          </w:p>
        </w:tc>
      </w:tr>
      <w:tr w:rsidR="00453023" w:rsidRPr="00D22CCD" w:rsidDel="00A223BF" w14:paraId="37E08FF5" w14:textId="6871A915" w:rsidTr="00E27500">
        <w:trPr>
          <w:trHeight w:val="296"/>
          <w:del w:id="4038"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FA50840" w14:textId="317A4662" w:rsidR="00453023" w:rsidRPr="00D22CCD" w:rsidDel="00A223BF" w:rsidRDefault="007260E2" w:rsidP="00A223BF">
            <w:pPr>
              <w:pStyle w:val="Kop3"/>
              <w:jc w:val="both"/>
              <w:rPr>
                <w:del w:id="4039" w:author="Gert Morlion" w:date="2024-08-26T14:13:00Z" w16du:dateUtc="2024-08-26T12:13:00Z"/>
                <w:rFonts w:cs="Arial"/>
                <w:sz w:val="16"/>
                <w:szCs w:val="16"/>
              </w:rPr>
            </w:pPr>
            <w:del w:id="4040" w:author="Gert Morlion" w:date="2024-08-26T14:13:00Z" w16du:dateUtc="2024-08-26T12:13:00Z">
              <w:r w:rsidRPr="00D22CCD" w:rsidDel="00A223BF">
                <w:rPr>
                  <w:rFonts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tcPr>
          <w:p w14:paraId="293A6215" w14:textId="6403B1A2" w:rsidR="00453023" w:rsidRPr="00D22CCD" w:rsidDel="00A223BF" w:rsidRDefault="007260E2" w:rsidP="00A223BF">
            <w:pPr>
              <w:pStyle w:val="Kop3"/>
              <w:jc w:val="both"/>
              <w:rPr>
                <w:del w:id="4041" w:author="Gert Morlion" w:date="2024-08-26T14:13:00Z" w16du:dateUtc="2024-08-26T12:13:00Z"/>
                <w:rFonts w:cs="Arial"/>
                <w:sz w:val="16"/>
                <w:szCs w:val="16"/>
              </w:rPr>
            </w:pPr>
            <w:del w:id="4042" w:author="Gert Morlion" w:date="2024-08-26T14:13:00Z" w16du:dateUtc="2024-08-26T12:13:00Z">
              <w:r w:rsidRPr="00D22CCD" w:rsidDel="00A223BF">
                <w:rPr>
                  <w:rFonts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3FD18995" w14:textId="7CC28511" w:rsidR="00453023" w:rsidRPr="00D22CCD" w:rsidDel="00A223BF" w:rsidRDefault="00453023" w:rsidP="00A223BF">
            <w:pPr>
              <w:pStyle w:val="Kop3"/>
              <w:jc w:val="both"/>
              <w:rPr>
                <w:del w:id="4043" w:author="Gert Morlion" w:date="2024-08-26T14:13:00Z" w16du:dateUtc="2024-08-26T12: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497FDAE" w14:textId="075867E3" w:rsidR="00453023" w:rsidRPr="00D22CCD" w:rsidDel="00A223BF" w:rsidRDefault="007260E2" w:rsidP="00A223BF">
            <w:pPr>
              <w:pStyle w:val="Kop3"/>
              <w:jc w:val="both"/>
              <w:rPr>
                <w:del w:id="4044" w:author="Gert Morlion" w:date="2024-08-26T14:13:00Z" w16du:dateUtc="2024-08-26T12:13:00Z"/>
                <w:rFonts w:cs="Arial"/>
                <w:sz w:val="16"/>
                <w:szCs w:val="16"/>
              </w:rPr>
            </w:pPr>
            <w:del w:id="4045" w:author="Gert Morlion" w:date="2024-08-26T14:13:00Z" w16du:dateUtc="2024-08-26T12:13:00Z">
              <w:r w:rsidRPr="00D22CCD" w:rsidDel="00A223BF">
                <w:rPr>
                  <w:rFonts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5EBF346" w14:textId="4C65621C" w:rsidR="00453023" w:rsidRPr="00D22CCD" w:rsidDel="00A223BF" w:rsidRDefault="007260E2" w:rsidP="00A223BF">
            <w:pPr>
              <w:pStyle w:val="Kop3"/>
              <w:jc w:val="both"/>
              <w:rPr>
                <w:del w:id="4046" w:author="Gert Morlion" w:date="2024-08-26T14:13:00Z" w16du:dateUtc="2024-08-26T12:13:00Z"/>
                <w:rFonts w:cs="Arial"/>
                <w:sz w:val="16"/>
                <w:szCs w:val="16"/>
              </w:rPr>
            </w:pPr>
            <w:del w:id="4047" w:author="Gert Morlion" w:date="2024-08-26T14:13:00Z" w16du:dateUtc="2024-08-26T12:13:00Z">
              <w:r w:rsidRPr="00D22CCD" w:rsidDel="00A223BF">
                <w:rPr>
                  <w:rFonts w:cs="Arial"/>
                  <w:sz w:val="16"/>
                  <w:szCs w:val="16"/>
                </w:rPr>
                <w:delText> </w:delText>
              </w:r>
            </w:del>
          </w:p>
        </w:tc>
      </w:tr>
      <w:tr w:rsidR="00453023" w:rsidRPr="00D22CCD" w:rsidDel="00A223BF" w14:paraId="02B82F7D" w14:textId="27F5D62B" w:rsidTr="00E27500">
        <w:trPr>
          <w:trHeight w:val="312"/>
          <w:del w:id="4048"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3CFF8771" w14:textId="532411BF" w:rsidR="00453023" w:rsidRPr="00D22CCD" w:rsidDel="00A223BF" w:rsidRDefault="007260E2" w:rsidP="00A223BF">
            <w:pPr>
              <w:pStyle w:val="Kop3"/>
              <w:jc w:val="both"/>
              <w:rPr>
                <w:del w:id="4049" w:author="Gert Morlion" w:date="2024-08-26T14:13:00Z" w16du:dateUtc="2024-08-26T12:13:00Z"/>
                <w:rFonts w:cs="Arial"/>
                <w:sz w:val="16"/>
                <w:szCs w:val="16"/>
              </w:rPr>
            </w:pPr>
            <w:del w:id="4050" w:author="Gert Morlion" w:date="2024-08-26T14:13:00Z" w16du:dateUtc="2024-08-26T12:13:00Z">
              <w:r w:rsidRPr="00D22CCD" w:rsidDel="00A223BF">
                <w:rPr>
                  <w:rFonts w:cs="Arial"/>
                  <w:sz w:val="16"/>
                  <w:szCs w:val="16"/>
                </w:rPr>
                <w:delText>fileLocation</w:delText>
              </w:r>
            </w:del>
          </w:p>
        </w:tc>
        <w:tc>
          <w:tcPr>
            <w:tcW w:w="519" w:type="pct"/>
            <w:tcBorders>
              <w:top w:val="nil"/>
              <w:left w:val="nil"/>
              <w:bottom w:val="single" w:sz="8" w:space="0" w:color="000000"/>
              <w:right w:val="single" w:sz="4" w:space="0" w:color="auto"/>
            </w:tcBorders>
            <w:shd w:val="clear" w:color="auto" w:fill="auto"/>
          </w:tcPr>
          <w:p w14:paraId="31FBC0EF" w14:textId="38904A05" w:rsidR="00453023" w:rsidRPr="00D22CCD" w:rsidDel="00A223BF" w:rsidRDefault="007260E2" w:rsidP="00A223BF">
            <w:pPr>
              <w:pStyle w:val="Kop3"/>
              <w:jc w:val="both"/>
              <w:rPr>
                <w:del w:id="4051" w:author="Gert Morlion" w:date="2024-08-26T14:13:00Z" w16du:dateUtc="2024-08-26T12:13:00Z"/>
                <w:rFonts w:cs="Arial"/>
                <w:sz w:val="16"/>
                <w:szCs w:val="16"/>
              </w:rPr>
            </w:pPr>
            <w:del w:id="4052"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2256439" w14:textId="127464BB" w:rsidR="00453023" w:rsidRPr="00D22CCD" w:rsidDel="00A223BF" w:rsidRDefault="00453023" w:rsidP="00A223BF">
            <w:pPr>
              <w:pStyle w:val="Kop3"/>
              <w:jc w:val="both"/>
              <w:rPr>
                <w:del w:id="4053"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F82988E" w14:textId="0CC2193E" w:rsidR="00453023" w:rsidRPr="00D22CCD" w:rsidDel="00A223BF" w:rsidRDefault="007260E2" w:rsidP="00A223BF">
            <w:pPr>
              <w:pStyle w:val="Kop3"/>
              <w:jc w:val="both"/>
              <w:rPr>
                <w:del w:id="4054" w:author="Gert Morlion" w:date="2024-08-26T14:13:00Z" w16du:dateUtc="2024-08-26T12:13:00Z"/>
                <w:rFonts w:cs="Arial"/>
                <w:sz w:val="16"/>
                <w:szCs w:val="16"/>
              </w:rPr>
            </w:pPr>
            <w:del w:id="4055" w:author="Gert Morlion" w:date="2024-08-26T14:13:00Z" w16du:dateUtc="2024-08-26T12: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0233BC1" w14:textId="2BEC6BF1" w:rsidR="00453023" w:rsidRPr="00D22CCD" w:rsidDel="00A223BF" w:rsidRDefault="007260E2" w:rsidP="00A223BF">
            <w:pPr>
              <w:pStyle w:val="Kop3"/>
              <w:jc w:val="both"/>
              <w:rPr>
                <w:del w:id="4056" w:author="Gert Morlion" w:date="2024-08-26T14:13:00Z" w16du:dateUtc="2024-08-26T12:13:00Z"/>
                <w:rFonts w:cs="Arial"/>
                <w:sz w:val="16"/>
                <w:szCs w:val="16"/>
              </w:rPr>
            </w:pPr>
            <w:del w:id="4057" w:author="Gert Morlion" w:date="2024-08-26T14:13:00Z" w16du:dateUtc="2024-08-26T12:13:00Z">
              <w:r w:rsidRPr="00D22CCD" w:rsidDel="00A223BF">
                <w:rPr>
                  <w:rFonts w:cs="Arial"/>
                  <w:sz w:val="16"/>
                  <w:szCs w:val="16"/>
                </w:rPr>
                <w:delText>Full location from the exchange set root directory</w:delText>
              </w:r>
            </w:del>
          </w:p>
        </w:tc>
      </w:tr>
      <w:tr w:rsidR="00453023" w:rsidRPr="00D22CCD" w:rsidDel="00A223BF" w14:paraId="6C85E6FD" w14:textId="4FECC5FC" w:rsidTr="00E27500">
        <w:trPr>
          <w:trHeight w:val="558"/>
          <w:del w:id="4058"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F026FC0" w14:textId="07FF9AF3" w:rsidR="00453023" w:rsidRPr="00D22CCD" w:rsidDel="00A223BF" w:rsidRDefault="00D61EE1" w:rsidP="00A223BF">
            <w:pPr>
              <w:pStyle w:val="Kop3"/>
              <w:jc w:val="both"/>
              <w:rPr>
                <w:del w:id="4059" w:author="Gert Morlion" w:date="2024-08-26T14:13:00Z" w16du:dateUtc="2024-08-26T12:13:00Z"/>
                <w:rFonts w:cs="Arial"/>
                <w:sz w:val="16"/>
                <w:szCs w:val="16"/>
              </w:rPr>
            </w:pPr>
            <w:del w:id="4060" w:author="Gert Morlion" w:date="2024-08-26T14:13:00Z" w16du:dateUtc="2024-08-26T12:13:00Z">
              <w:r w:rsidRPr="00D22CCD" w:rsidDel="00A223BF">
                <w:rPr>
                  <w:rFonts w:cs="Arial"/>
                  <w:sz w:val="16"/>
                  <w:szCs w:val="16"/>
                </w:rPr>
                <w:delText>p</w:delText>
              </w:r>
              <w:r w:rsidR="007260E2" w:rsidRPr="00D22CCD" w:rsidDel="00A223BF">
                <w:rPr>
                  <w:rFonts w:cs="Arial"/>
                  <w:sz w:val="16"/>
                  <w:szCs w:val="16"/>
                </w:rPr>
                <w:delText>urpose</w:delText>
              </w:r>
            </w:del>
          </w:p>
        </w:tc>
        <w:tc>
          <w:tcPr>
            <w:tcW w:w="519" w:type="pct"/>
            <w:tcBorders>
              <w:top w:val="nil"/>
              <w:left w:val="nil"/>
              <w:bottom w:val="single" w:sz="8" w:space="0" w:color="000000"/>
              <w:right w:val="single" w:sz="4" w:space="0" w:color="auto"/>
            </w:tcBorders>
            <w:shd w:val="clear" w:color="auto" w:fill="auto"/>
          </w:tcPr>
          <w:p w14:paraId="4B86126F" w14:textId="282A16DD" w:rsidR="00453023" w:rsidRPr="00D22CCD" w:rsidDel="00A223BF" w:rsidRDefault="00D61EE1" w:rsidP="00A223BF">
            <w:pPr>
              <w:pStyle w:val="Kop3"/>
              <w:jc w:val="both"/>
              <w:rPr>
                <w:del w:id="4061" w:author="Gert Morlion" w:date="2024-08-26T14:13:00Z" w16du:dateUtc="2024-08-26T12:13:00Z"/>
                <w:rFonts w:cs="Arial"/>
                <w:sz w:val="16"/>
                <w:szCs w:val="16"/>
              </w:rPr>
            </w:pPr>
            <w:del w:id="4062"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17E1CA4" w14:textId="71BBF79F" w:rsidR="00453023" w:rsidRPr="00D22CCD" w:rsidDel="00A223BF" w:rsidRDefault="00453023" w:rsidP="00A223BF">
            <w:pPr>
              <w:pStyle w:val="Kop3"/>
              <w:jc w:val="both"/>
              <w:rPr>
                <w:del w:id="4063"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E1DA423" w14:textId="467EB1F6" w:rsidR="00453023" w:rsidRPr="00D22CCD" w:rsidDel="00A223BF" w:rsidRDefault="007260E2" w:rsidP="00A223BF">
            <w:pPr>
              <w:pStyle w:val="Kop3"/>
              <w:jc w:val="both"/>
              <w:rPr>
                <w:del w:id="4064" w:author="Gert Morlion" w:date="2024-08-26T14:13:00Z" w16du:dateUtc="2024-08-26T12:13:00Z"/>
                <w:rFonts w:cs="Arial"/>
                <w:sz w:val="16"/>
                <w:szCs w:val="16"/>
              </w:rPr>
            </w:pPr>
            <w:del w:id="4065" w:author="Gert Morlion" w:date="2024-08-26T14:13:00Z" w16du:dateUtc="2024-08-26T12:13:00Z">
              <w:r w:rsidRPr="00D22CCD" w:rsidDel="00A223BF">
                <w:rPr>
                  <w:rFonts w:cs="Arial"/>
                  <w:sz w:val="16"/>
                  <w:szCs w:val="16"/>
                </w:rPr>
                <w:delText>S100_SupportFilePurpose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2E7D34" w14:textId="057E0E07" w:rsidR="00453023" w:rsidRPr="00D22CCD" w:rsidDel="00A223BF" w:rsidRDefault="00453023" w:rsidP="00A223BF">
            <w:pPr>
              <w:pStyle w:val="Kop3"/>
              <w:jc w:val="both"/>
              <w:rPr>
                <w:del w:id="4066" w:author="Gert Morlion" w:date="2024-08-26T14:13:00Z" w16du:dateUtc="2024-08-26T12:13:00Z"/>
                <w:rFonts w:cs="Arial"/>
                <w:sz w:val="16"/>
                <w:szCs w:val="16"/>
              </w:rPr>
            </w:pPr>
          </w:p>
        </w:tc>
      </w:tr>
      <w:tr w:rsidR="00453023" w:rsidRPr="00D22CCD" w:rsidDel="00A223BF" w14:paraId="4BF21706" w14:textId="2A3F6650" w:rsidTr="00E27500">
        <w:trPr>
          <w:trHeight w:val="483"/>
          <w:del w:id="4067"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7FB7377" w14:textId="08A8C334" w:rsidR="00453023" w:rsidRPr="00D22CCD" w:rsidDel="00A223BF" w:rsidRDefault="007260E2" w:rsidP="00A223BF">
            <w:pPr>
              <w:pStyle w:val="Kop3"/>
              <w:jc w:val="both"/>
              <w:rPr>
                <w:del w:id="4068" w:author="Gert Morlion" w:date="2024-08-26T14:13:00Z" w16du:dateUtc="2024-08-26T12:13:00Z"/>
                <w:rFonts w:cs="Arial"/>
                <w:sz w:val="16"/>
                <w:szCs w:val="16"/>
              </w:rPr>
            </w:pPr>
            <w:del w:id="4069" w:author="Gert Morlion" w:date="2024-08-26T14:13:00Z" w16du:dateUtc="2024-08-26T12:13:00Z">
              <w:r w:rsidRPr="00D22CCD" w:rsidDel="00A223BF">
                <w:rPr>
                  <w:rFonts w:cs="Arial"/>
                  <w:sz w:val="16"/>
                  <w:szCs w:val="16"/>
                </w:rPr>
                <w:delText>editionNumber</w:delText>
              </w:r>
            </w:del>
          </w:p>
        </w:tc>
        <w:tc>
          <w:tcPr>
            <w:tcW w:w="519" w:type="pct"/>
            <w:tcBorders>
              <w:top w:val="nil"/>
              <w:left w:val="nil"/>
              <w:bottom w:val="single" w:sz="8" w:space="0" w:color="000000"/>
              <w:right w:val="single" w:sz="4" w:space="0" w:color="auto"/>
            </w:tcBorders>
            <w:shd w:val="clear" w:color="auto" w:fill="auto"/>
          </w:tcPr>
          <w:p w14:paraId="34898A4D" w14:textId="5B7702D0" w:rsidR="00453023" w:rsidRPr="00D22CCD" w:rsidDel="00A223BF" w:rsidRDefault="007260E2" w:rsidP="00A223BF">
            <w:pPr>
              <w:pStyle w:val="Kop3"/>
              <w:jc w:val="both"/>
              <w:rPr>
                <w:del w:id="4070" w:author="Gert Morlion" w:date="2024-08-26T14:13:00Z" w16du:dateUtc="2024-08-26T12:13:00Z"/>
                <w:rFonts w:cs="Arial"/>
                <w:sz w:val="16"/>
                <w:szCs w:val="16"/>
              </w:rPr>
            </w:pPr>
            <w:del w:id="4071"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1B8B7F4C" w14:textId="7FB3D5A7" w:rsidR="00453023" w:rsidRPr="00D22CCD" w:rsidDel="00A223BF" w:rsidRDefault="00453023" w:rsidP="00A223BF">
            <w:pPr>
              <w:pStyle w:val="Kop3"/>
              <w:jc w:val="both"/>
              <w:rPr>
                <w:del w:id="4072"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19F397C" w14:textId="0ECEB95A" w:rsidR="00453023" w:rsidRPr="00D22CCD" w:rsidDel="00A223BF" w:rsidRDefault="007260E2" w:rsidP="00A223BF">
            <w:pPr>
              <w:pStyle w:val="Kop3"/>
              <w:jc w:val="both"/>
              <w:rPr>
                <w:del w:id="4073" w:author="Gert Morlion" w:date="2024-08-26T14:13:00Z" w16du:dateUtc="2024-08-26T12:13:00Z"/>
                <w:rFonts w:cs="Arial"/>
                <w:sz w:val="16"/>
                <w:szCs w:val="16"/>
              </w:rPr>
            </w:pPr>
            <w:del w:id="4074" w:author="Gert Morlion" w:date="2024-08-26T14:13:00Z" w16du:dateUtc="2024-08-26T12: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D30B2" w14:textId="5BD58AEC" w:rsidR="00453023" w:rsidRPr="00D22CCD" w:rsidDel="00A223BF" w:rsidRDefault="007260E2" w:rsidP="00A223BF">
            <w:pPr>
              <w:pStyle w:val="Kop3"/>
              <w:jc w:val="both"/>
              <w:rPr>
                <w:del w:id="4075" w:author="Gert Morlion" w:date="2024-08-26T14:13:00Z" w16du:dateUtc="2024-08-26T12:13:00Z"/>
                <w:rFonts w:cs="Arial"/>
                <w:sz w:val="16"/>
                <w:szCs w:val="16"/>
                <w:lang w:eastAsia="en-US"/>
              </w:rPr>
            </w:pPr>
            <w:del w:id="4076" w:author="Gert Morlion" w:date="2024-08-26T14:13:00Z" w16du:dateUtc="2024-08-26T12:13:00Z">
              <w:r w:rsidRPr="00D22CCD" w:rsidDel="00A223BF">
                <w:rPr>
                  <w:rFonts w:cs="Arial"/>
                  <w:sz w:val="16"/>
                  <w:szCs w:val="16"/>
                </w:rPr>
                <w:delText>When a dataset is initially created, the edition number 1 is assigned to it. The edition number is increased by 1 at each new edition</w:delText>
              </w:r>
              <w:r w:rsidR="00D61EE1" w:rsidRPr="00D22CCD" w:rsidDel="00A223BF">
                <w:rPr>
                  <w:rFonts w:cs="Arial"/>
                  <w:sz w:val="16"/>
                  <w:szCs w:val="16"/>
                </w:rPr>
                <w:delText xml:space="preserve"> of the support file</w:delText>
              </w:r>
              <w:r w:rsidRPr="00D22CCD" w:rsidDel="00A223BF">
                <w:rPr>
                  <w:rFonts w:cs="Arial"/>
                  <w:sz w:val="16"/>
                  <w:szCs w:val="16"/>
                </w:rPr>
                <w:delText xml:space="preserve">. </w:delText>
              </w:r>
              <w:r w:rsidR="00D61EE1" w:rsidRPr="00D22CCD" w:rsidDel="00A223BF">
                <w:rPr>
                  <w:rFonts w:cs="Arial"/>
                  <w:sz w:val="16"/>
                  <w:szCs w:val="16"/>
                </w:rPr>
                <w:delText>Characters forming the editionNumber must be integers from 0 to 9.</w:delText>
              </w:r>
            </w:del>
          </w:p>
        </w:tc>
      </w:tr>
      <w:tr w:rsidR="00453023" w:rsidRPr="00D22CCD" w:rsidDel="00A223BF" w14:paraId="117C81A9" w14:textId="1F06AC2D" w:rsidTr="00E27500">
        <w:trPr>
          <w:trHeight w:val="538"/>
          <w:del w:id="4077"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216A0C69" w14:textId="3522B9B5" w:rsidR="00453023" w:rsidRPr="00D22CCD" w:rsidDel="00A223BF" w:rsidRDefault="007260E2" w:rsidP="00A223BF">
            <w:pPr>
              <w:pStyle w:val="Kop3"/>
              <w:jc w:val="both"/>
              <w:rPr>
                <w:del w:id="4078" w:author="Gert Morlion" w:date="2024-08-26T14:13:00Z" w16du:dateUtc="2024-08-26T12:13:00Z"/>
                <w:rFonts w:cs="Arial"/>
                <w:sz w:val="16"/>
                <w:szCs w:val="16"/>
              </w:rPr>
            </w:pPr>
            <w:del w:id="4079" w:author="Gert Morlion" w:date="2024-08-26T14:13:00Z" w16du:dateUtc="2024-08-26T12:13:00Z">
              <w:r w:rsidRPr="00D22CCD" w:rsidDel="00A223BF">
                <w:rPr>
                  <w:rFonts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tcPr>
          <w:p w14:paraId="7C6AD9B4" w14:textId="45C59970" w:rsidR="00453023" w:rsidRPr="00D22CCD" w:rsidDel="00A223BF" w:rsidRDefault="007260E2" w:rsidP="00A223BF">
            <w:pPr>
              <w:pStyle w:val="Kop3"/>
              <w:jc w:val="both"/>
              <w:rPr>
                <w:del w:id="4080" w:author="Gert Morlion" w:date="2024-08-26T14:13:00Z" w16du:dateUtc="2024-08-26T12:13:00Z"/>
                <w:rFonts w:cs="Arial"/>
                <w:sz w:val="16"/>
                <w:szCs w:val="16"/>
              </w:rPr>
            </w:pPr>
            <w:del w:id="4081"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A2ECC1F" w14:textId="489C4430" w:rsidR="00453023" w:rsidRPr="00D22CCD" w:rsidDel="00A223BF" w:rsidRDefault="00453023" w:rsidP="00A223BF">
            <w:pPr>
              <w:pStyle w:val="Kop3"/>
              <w:jc w:val="both"/>
              <w:rPr>
                <w:del w:id="4082"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59934E" w14:textId="0AAFB865" w:rsidR="00453023" w:rsidRPr="00D22CCD" w:rsidDel="00A223BF" w:rsidRDefault="007260E2" w:rsidP="00A223BF">
            <w:pPr>
              <w:pStyle w:val="Kop3"/>
              <w:jc w:val="both"/>
              <w:rPr>
                <w:del w:id="4083" w:author="Gert Morlion" w:date="2024-08-26T14:13:00Z" w16du:dateUtc="2024-08-26T12:13:00Z"/>
                <w:rFonts w:cs="Arial"/>
                <w:sz w:val="16"/>
                <w:szCs w:val="16"/>
              </w:rPr>
            </w:pPr>
            <w:del w:id="4084" w:author="Gert Morlion" w:date="2024-08-26T14:13:00Z" w16du:dateUtc="2024-08-26T12:13:00Z">
              <w:r w:rsidRPr="00D22CCD" w:rsidDel="00A223BF">
                <w:rPr>
                  <w:rFonts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751391" w14:textId="7EC32245" w:rsidR="00453023" w:rsidRPr="00D22CCD" w:rsidDel="00A223BF" w:rsidRDefault="007260E2" w:rsidP="00A223BF">
            <w:pPr>
              <w:pStyle w:val="Kop3"/>
              <w:jc w:val="both"/>
              <w:rPr>
                <w:del w:id="4085" w:author="Gert Morlion" w:date="2024-08-26T14:13:00Z" w16du:dateUtc="2024-08-26T12:13:00Z"/>
                <w:rFonts w:cs="Arial"/>
                <w:sz w:val="16"/>
                <w:szCs w:val="16"/>
              </w:rPr>
            </w:pPr>
            <w:del w:id="4086" w:author="Gert Morlion" w:date="2024-08-26T14:13:00Z" w16du:dateUtc="2024-08-26T12:13:00Z">
              <w:r w:rsidRPr="00D22CCD" w:rsidDel="00A223BF">
                <w:rPr>
                  <w:rFonts w:cs="Arial"/>
                  <w:sz w:val="16"/>
                  <w:szCs w:val="16"/>
                  <w:lang w:eastAsia="en-US"/>
                </w:rPr>
                <w:delText>Date on which the data was made available by the data producer.</w:delText>
              </w:r>
            </w:del>
          </w:p>
        </w:tc>
      </w:tr>
      <w:tr w:rsidR="00D61EE1" w:rsidRPr="00D22CCD" w:rsidDel="00A223BF" w14:paraId="50E1F4BF" w14:textId="16BBB3BF" w:rsidTr="00E27500">
        <w:trPr>
          <w:trHeight w:val="538"/>
          <w:del w:id="4087"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7086FE05" w14:textId="73BF6C5A" w:rsidR="00D61EE1" w:rsidRPr="00D22CCD" w:rsidDel="00A223BF" w:rsidRDefault="00D61EE1" w:rsidP="00A223BF">
            <w:pPr>
              <w:pStyle w:val="Kop3"/>
              <w:jc w:val="both"/>
              <w:rPr>
                <w:del w:id="4088" w:author="Gert Morlion" w:date="2024-08-26T14:13:00Z" w16du:dateUtc="2024-08-26T12:13:00Z"/>
                <w:rFonts w:cs="Arial"/>
                <w:sz w:val="16"/>
                <w:szCs w:val="16"/>
              </w:rPr>
            </w:pPr>
            <w:del w:id="4089" w:author="Gert Morlion" w:date="2024-08-26T14:13:00Z" w16du:dateUtc="2024-08-26T12:13:00Z">
              <w:r w:rsidRPr="00D22CCD" w:rsidDel="00A223BF">
                <w:rPr>
                  <w:rFonts w:cs="Arial"/>
                  <w:sz w:val="16"/>
                  <w:szCs w:val="16"/>
                </w:rPr>
                <w:delText>supportFileSpecification</w:delText>
              </w:r>
            </w:del>
          </w:p>
        </w:tc>
        <w:tc>
          <w:tcPr>
            <w:tcW w:w="519" w:type="pct"/>
            <w:tcBorders>
              <w:top w:val="nil"/>
              <w:left w:val="nil"/>
              <w:bottom w:val="single" w:sz="8" w:space="0" w:color="000000"/>
              <w:right w:val="single" w:sz="4" w:space="0" w:color="auto"/>
            </w:tcBorders>
            <w:shd w:val="clear" w:color="auto" w:fill="auto"/>
          </w:tcPr>
          <w:p w14:paraId="05CBE68D" w14:textId="29D0E638" w:rsidR="00D61EE1" w:rsidRPr="00D22CCD" w:rsidDel="00A223BF" w:rsidRDefault="00D61EE1" w:rsidP="00A223BF">
            <w:pPr>
              <w:pStyle w:val="Kop3"/>
              <w:jc w:val="both"/>
              <w:rPr>
                <w:del w:id="4090" w:author="Gert Morlion" w:date="2024-08-26T14:13:00Z" w16du:dateUtc="2024-08-26T12:13:00Z"/>
                <w:rFonts w:cs="Arial"/>
                <w:sz w:val="16"/>
                <w:szCs w:val="16"/>
              </w:rPr>
            </w:pPr>
            <w:del w:id="4091"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A5875E0" w14:textId="4E1CAF7C" w:rsidR="00D61EE1" w:rsidRPr="00D22CCD" w:rsidDel="00A223BF" w:rsidRDefault="00D61EE1" w:rsidP="00A223BF">
            <w:pPr>
              <w:pStyle w:val="Kop3"/>
              <w:jc w:val="both"/>
              <w:rPr>
                <w:del w:id="4092"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EAF1D98" w14:textId="33E824A7" w:rsidR="00D61EE1" w:rsidRPr="00D22CCD" w:rsidDel="00A223BF" w:rsidRDefault="00D61EE1" w:rsidP="00A223BF">
            <w:pPr>
              <w:pStyle w:val="Kop3"/>
              <w:jc w:val="both"/>
              <w:rPr>
                <w:del w:id="4093" w:author="Gert Morlion" w:date="2024-08-26T14:13:00Z" w16du:dateUtc="2024-08-26T12:13:00Z"/>
                <w:rFonts w:cs="Arial"/>
                <w:sz w:val="16"/>
                <w:szCs w:val="16"/>
              </w:rPr>
            </w:pPr>
            <w:del w:id="4094" w:author="Gert Morlion" w:date="2024-08-26T14:13:00Z" w16du:dateUtc="2024-08-26T12:13:00Z">
              <w:r w:rsidRPr="00D22CCD" w:rsidDel="00A223BF">
                <w:rPr>
                  <w:rFonts w:cs="Arial"/>
                  <w:sz w:val="16"/>
                  <w:szCs w:val="16"/>
                </w:rPr>
                <w:delText>S100_SupportFileSpecification</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0F1694" w14:textId="6BD2F2DB" w:rsidR="00D61EE1" w:rsidRPr="00D22CCD" w:rsidDel="00A223BF" w:rsidRDefault="00D61EE1" w:rsidP="00A223BF">
            <w:pPr>
              <w:pStyle w:val="Kop3"/>
              <w:jc w:val="both"/>
              <w:rPr>
                <w:del w:id="4095" w:author="Gert Morlion" w:date="2024-08-26T14:13:00Z" w16du:dateUtc="2024-08-26T12:13:00Z"/>
                <w:rFonts w:cs="Arial"/>
                <w:sz w:val="16"/>
                <w:szCs w:val="16"/>
              </w:rPr>
            </w:pPr>
          </w:p>
        </w:tc>
      </w:tr>
      <w:tr w:rsidR="00453023" w:rsidRPr="00D22CCD" w:rsidDel="00A223BF" w14:paraId="6506EB64" w14:textId="6E16D2C9" w:rsidTr="00E27500">
        <w:trPr>
          <w:del w:id="4096"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07771A15" w14:textId="775BB8B6" w:rsidR="00453023" w:rsidRPr="00D22CCD" w:rsidDel="00A223BF" w:rsidRDefault="00D61EE1" w:rsidP="00A223BF">
            <w:pPr>
              <w:pStyle w:val="Kop3"/>
              <w:jc w:val="both"/>
              <w:rPr>
                <w:del w:id="4097" w:author="Gert Morlion" w:date="2024-08-26T14:13:00Z" w16du:dateUtc="2024-08-26T12:13:00Z"/>
                <w:rFonts w:cs="Arial"/>
                <w:sz w:val="16"/>
                <w:szCs w:val="16"/>
              </w:rPr>
            </w:pPr>
            <w:del w:id="4098" w:author="Gert Morlion" w:date="2024-08-26T14:13:00Z" w16du:dateUtc="2024-08-26T12:13:00Z">
              <w:r w:rsidRPr="00D22CCD" w:rsidDel="00A223BF">
                <w:rPr>
                  <w:rFonts w:cs="Arial"/>
                  <w:sz w:val="16"/>
                  <w:szCs w:val="16"/>
                </w:rPr>
                <w:delText>dataT</w:delText>
              </w:r>
              <w:r w:rsidR="007260E2" w:rsidRPr="00D22CCD" w:rsidDel="00A223BF">
                <w:rPr>
                  <w:rFonts w:cs="Arial"/>
                  <w:sz w:val="16"/>
                  <w:szCs w:val="16"/>
                </w:rPr>
                <w:delText>ype</w:delText>
              </w:r>
            </w:del>
          </w:p>
        </w:tc>
        <w:tc>
          <w:tcPr>
            <w:tcW w:w="519" w:type="pct"/>
            <w:tcBorders>
              <w:top w:val="nil"/>
              <w:left w:val="nil"/>
              <w:bottom w:val="single" w:sz="8" w:space="0" w:color="000000"/>
              <w:right w:val="single" w:sz="4" w:space="0" w:color="auto"/>
            </w:tcBorders>
            <w:shd w:val="clear" w:color="auto" w:fill="auto"/>
          </w:tcPr>
          <w:p w14:paraId="7F30512C" w14:textId="25D8058B" w:rsidR="00453023" w:rsidRPr="00D22CCD" w:rsidDel="00A223BF" w:rsidRDefault="007260E2" w:rsidP="00A223BF">
            <w:pPr>
              <w:pStyle w:val="Kop3"/>
              <w:jc w:val="both"/>
              <w:rPr>
                <w:del w:id="4099" w:author="Gert Morlion" w:date="2024-08-26T14:13:00Z" w16du:dateUtc="2024-08-26T12:13:00Z"/>
                <w:rFonts w:cs="Arial"/>
                <w:sz w:val="16"/>
                <w:szCs w:val="16"/>
              </w:rPr>
            </w:pPr>
            <w:del w:id="4100"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BA6F200" w14:textId="6B597DC2" w:rsidR="00453023" w:rsidRPr="00D22CCD" w:rsidDel="00A223BF" w:rsidRDefault="00453023" w:rsidP="00A223BF">
            <w:pPr>
              <w:pStyle w:val="Kop3"/>
              <w:jc w:val="both"/>
              <w:rPr>
                <w:del w:id="4101"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9EF54B" w14:textId="110A33E5" w:rsidR="00453023" w:rsidRPr="00D22CCD" w:rsidDel="00A223BF" w:rsidRDefault="00D61EE1" w:rsidP="00A223BF">
            <w:pPr>
              <w:pStyle w:val="Kop3"/>
              <w:jc w:val="both"/>
              <w:rPr>
                <w:del w:id="4102" w:author="Gert Morlion" w:date="2024-08-26T14:13:00Z" w16du:dateUtc="2024-08-26T12:13:00Z"/>
                <w:rFonts w:cs="Arial"/>
                <w:sz w:val="16"/>
                <w:szCs w:val="16"/>
              </w:rPr>
            </w:pPr>
            <w:del w:id="4103" w:author="Gert Morlion" w:date="2024-08-26T14:13:00Z" w16du:dateUtc="2024-08-26T12:13:00Z">
              <w:r w:rsidRPr="00D22CCD" w:rsidDel="00A223BF">
                <w:rPr>
                  <w:rFonts w:cs="Arial"/>
                  <w:sz w:val="16"/>
                  <w:szCs w:val="16"/>
                </w:rPr>
                <w:delText>S100</w:delText>
              </w:r>
              <w:r w:rsidR="007260E2" w:rsidRPr="00D22CCD" w:rsidDel="00A223BF">
                <w:rPr>
                  <w:rFonts w:cs="Arial"/>
                  <w:sz w:val="16"/>
                  <w:szCs w:val="16"/>
                </w:rPr>
                <w:delText>_SupportFileFormat</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3350B7F" w14:textId="4F759D0D" w:rsidR="00453023" w:rsidRPr="00D22CCD" w:rsidDel="00A223BF" w:rsidRDefault="00453023" w:rsidP="00A223BF">
            <w:pPr>
              <w:pStyle w:val="Kop3"/>
              <w:jc w:val="both"/>
              <w:rPr>
                <w:del w:id="4104" w:author="Gert Morlion" w:date="2024-08-26T14:13:00Z" w16du:dateUtc="2024-08-26T12:13:00Z"/>
                <w:rFonts w:cs="Arial"/>
                <w:sz w:val="16"/>
                <w:szCs w:val="16"/>
              </w:rPr>
            </w:pPr>
          </w:p>
        </w:tc>
      </w:tr>
      <w:tr w:rsidR="00453023" w:rsidRPr="00D22CCD" w:rsidDel="00A223BF" w14:paraId="0B70AC3B" w14:textId="674ADE79" w:rsidTr="00E27500">
        <w:trPr>
          <w:del w:id="410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813684" w14:textId="1F232FDC" w:rsidR="00453023" w:rsidRPr="00D22CCD" w:rsidDel="00A223BF" w:rsidRDefault="00D61EE1" w:rsidP="00A223BF">
            <w:pPr>
              <w:pStyle w:val="Kop3"/>
              <w:jc w:val="both"/>
              <w:rPr>
                <w:del w:id="4106" w:author="Gert Morlion" w:date="2024-08-26T14:13:00Z" w16du:dateUtc="2024-08-26T12:13:00Z"/>
                <w:rFonts w:cs="Arial"/>
                <w:sz w:val="16"/>
                <w:szCs w:val="16"/>
              </w:rPr>
            </w:pPr>
            <w:del w:id="4107" w:author="Gert Morlion" w:date="2024-08-26T14:13:00Z" w16du:dateUtc="2024-08-26T12:13:00Z">
              <w:r w:rsidRPr="00D22CCD" w:rsidDel="00A223BF">
                <w:rPr>
                  <w:rFonts w:cs="Arial"/>
                  <w:sz w:val="16"/>
                  <w:szCs w:val="16"/>
                </w:rPr>
                <w:delText>c</w:delText>
              </w:r>
              <w:r w:rsidR="007260E2" w:rsidRPr="00D22CCD" w:rsidDel="00A223BF">
                <w:rPr>
                  <w:rFonts w:cs="Arial"/>
                  <w:sz w:val="16"/>
                  <w:szCs w:val="16"/>
                </w:rPr>
                <w:delText>omment</w:delText>
              </w:r>
            </w:del>
          </w:p>
        </w:tc>
        <w:tc>
          <w:tcPr>
            <w:tcW w:w="519" w:type="pct"/>
            <w:tcBorders>
              <w:top w:val="single" w:sz="4" w:space="0" w:color="auto"/>
              <w:left w:val="nil"/>
              <w:bottom w:val="single" w:sz="4" w:space="0" w:color="auto"/>
              <w:right w:val="single" w:sz="4" w:space="0" w:color="auto"/>
            </w:tcBorders>
            <w:shd w:val="clear" w:color="auto" w:fill="auto"/>
          </w:tcPr>
          <w:p w14:paraId="591541F7" w14:textId="400079DF" w:rsidR="00453023" w:rsidRPr="00D22CCD" w:rsidDel="00A223BF" w:rsidRDefault="007260E2" w:rsidP="00A223BF">
            <w:pPr>
              <w:pStyle w:val="Kop3"/>
              <w:jc w:val="both"/>
              <w:rPr>
                <w:del w:id="4108" w:author="Gert Morlion" w:date="2024-08-26T14:13:00Z" w16du:dateUtc="2024-08-26T12:13:00Z"/>
                <w:rFonts w:cs="Arial"/>
                <w:sz w:val="16"/>
                <w:szCs w:val="16"/>
              </w:rPr>
            </w:pPr>
            <w:del w:id="4109" w:author="Gert Morlion" w:date="2024-08-26T14:13:00Z" w16du:dateUtc="2024-08-26T12: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907CAB" w14:textId="6D50452A" w:rsidR="00453023" w:rsidRPr="00D22CCD" w:rsidDel="00A223BF" w:rsidRDefault="00453023" w:rsidP="00A223BF">
            <w:pPr>
              <w:pStyle w:val="Kop3"/>
              <w:jc w:val="both"/>
              <w:rPr>
                <w:del w:id="4110" w:author="Gert Morlion" w:date="2024-08-26T14:13:00Z" w16du:dateUtc="2024-08-26T12: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0B8118" w14:textId="5BB6609A" w:rsidR="00453023" w:rsidRPr="00D22CCD" w:rsidDel="00A223BF" w:rsidRDefault="007260E2" w:rsidP="00A223BF">
            <w:pPr>
              <w:pStyle w:val="Kop3"/>
              <w:jc w:val="both"/>
              <w:rPr>
                <w:del w:id="4111" w:author="Gert Morlion" w:date="2024-08-26T14:13:00Z" w16du:dateUtc="2024-08-26T12:13:00Z"/>
                <w:rFonts w:cs="Arial"/>
                <w:sz w:val="16"/>
                <w:szCs w:val="16"/>
              </w:rPr>
            </w:pPr>
            <w:del w:id="4112" w:author="Gert Morlion" w:date="2024-08-26T14:13:00Z" w16du:dateUtc="2024-08-26T12:13:00Z">
              <w:r w:rsidRPr="00D22CCD" w:rsidDel="00A223BF">
                <w:rPr>
                  <w:rFonts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5642872" w14:textId="157FB249" w:rsidR="00453023" w:rsidRPr="00D22CCD" w:rsidDel="00A223BF" w:rsidRDefault="007260E2" w:rsidP="00A223BF">
            <w:pPr>
              <w:pStyle w:val="Kop3"/>
              <w:jc w:val="both"/>
              <w:rPr>
                <w:del w:id="4113" w:author="Gert Morlion" w:date="2024-08-26T14:13:00Z" w16du:dateUtc="2024-08-26T12:13:00Z"/>
                <w:sz w:val="16"/>
                <w:szCs w:val="16"/>
                <w:lang w:eastAsia="en-US"/>
              </w:rPr>
            </w:pPr>
            <w:del w:id="4114" w:author="Gert Morlion" w:date="2024-08-26T14:13:00Z" w16du:dateUtc="2024-08-26T12:13:00Z">
              <w:r w:rsidRPr="00D22CCD" w:rsidDel="00A223BF">
                <w:rPr>
                  <w:sz w:val="16"/>
                  <w:szCs w:val="16"/>
                  <w:lang w:eastAsia="en-US"/>
                </w:rPr>
                <w:delText>Any additional Information</w:delText>
              </w:r>
            </w:del>
          </w:p>
          <w:p w14:paraId="0E707622" w14:textId="6DCCDD18" w:rsidR="00453023" w:rsidRPr="00D22CCD" w:rsidDel="00A223BF" w:rsidRDefault="007260E2" w:rsidP="00A223BF">
            <w:pPr>
              <w:pStyle w:val="Kop3"/>
              <w:jc w:val="both"/>
              <w:rPr>
                <w:del w:id="4115" w:author="Gert Morlion" w:date="2024-08-26T14:13:00Z" w16du:dateUtc="2024-08-26T12:13:00Z"/>
              </w:rPr>
            </w:pPr>
            <w:del w:id="4116" w:author="Gert Morlion" w:date="2024-08-26T14:13:00Z" w16du:dateUtc="2024-08-26T12:13:00Z">
              <w:r w:rsidRPr="00D22CCD" w:rsidDel="00A223BF">
                <w:rPr>
                  <w:sz w:val="16"/>
                  <w:szCs w:val="16"/>
                  <w:lang w:eastAsia="en-US"/>
                </w:rPr>
                <w:delText>NATIONAL LANGUAGE enabled</w:delText>
              </w:r>
            </w:del>
          </w:p>
        </w:tc>
      </w:tr>
      <w:tr w:rsidR="00453023" w:rsidRPr="00D22CCD" w:rsidDel="00A223BF" w14:paraId="64D83318" w14:textId="56F3ED0B" w:rsidTr="00E27500">
        <w:trPr>
          <w:del w:id="411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C8BF78C" w14:textId="773805C5" w:rsidR="00453023" w:rsidRPr="00D22CCD" w:rsidDel="00A223BF" w:rsidRDefault="007260E2" w:rsidP="00A223BF">
            <w:pPr>
              <w:pStyle w:val="Kop3"/>
              <w:jc w:val="both"/>
              <w:rPr>
                <w:del w:id="4118" w:author="Gert Morlion" w:date="2024-08-26T14:13:00Z" w16du:dateUtc="2024-08-26T12:13:00Z"/>
                <w:rFonts w:cs="Arial"/>
                <w:sz w:val="16"/>
                <w:szCs w:val="16"/>
              </w:rPr>
            </w:pPr>
            <w:del w:id="4119" w:author="Gert Morlion" w:date="2024-08-26T14:13:00Z" w16du:dateUtc="2024-08-26T12:13:00Z">
              <w:r w:rsidRPr="00D22CCD" w:rsidDel="00A223BF">
                <w:rPr>
                  <w:rFonts w:cs="Arial"/>
                  <w:sz w:val="16"/>
                  <w:szCs w:val="16"/>
                </w:rPr>
                <w:lastRenderedPageBreak/>
                <w:delText>digitalSignature</w:delText>
              </w:r>
              <w:r w:rsidR="00D61EE1" w:rsidRPr="00D22CCD" w:rsidDel="00A223BF">
                <w:rPr>
                  <w:rFonts w:cs="Arial"/>
                  <w:sz w:val="16"/>
                  <w:szCs w:val="16"/>
                </w:rPr>
                <w:delText>Reference</w:delText>
              </w:r>
            </w:del>
          </w:p>
        </w:tc>
        <w:tc>
          <w:tcPr>
            <w:tcW w:w="519" w:type="pct"/>
            <w:tcBorders>
              <w:top w:val="single" w:sz="4" w:space="0" w:color="auto"/>
              <w:left w:val="nil"/>
              <w:bottom w:val="single" w:sz="4" w:space="0" w:color="auto"/>
              <w:right w:val="single" w:sz="4" w:space="0" w:color="auto"/>
            </w:tcBorders>
            <w:shd w:val="clear" w:color="auto" w:fill="auto"/>
          </w:tcPr>
          <w:p w14:paraId="20A4A4D5" w14:textId="7A413E4F" w:rsidR="00453023" w:rsidRPr="00D22CCD" w:rsidDel="00A223BF" w:rsidRDefault="007260E2" w:rsidP="00A223BF">
            <w:pPr>
              <w:pStyle w:val="Kop3"/>
              <w:jc w:val="both"/>
              <w:rPr>
                <w:del w:id="4120" w:author="Gert Morlion" w:date="2024-08-26T14:13:00Z" w16du:dateUtc="2024-08-26T12:13:00Z"/>
                <w:rFonts w:cs="Arial"/>
                <w:sz w:val="16"/>
                <w:szCs w:val="16"/>
              </w:rPr>
            </w:pPr>
            <w:del w:id="4121" w:author="Gert Morlion" w:date="2024-08-26T14:13:00Z" w16du:dateUtc="2024-08-26T12: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754334D" w14:textId="340053D6" w:rsidR="00453023" w:rsidRPr="00D22CCD" w:rsidDel="00A223BF" w:rsidRDefault="00453023" w:rsidP="00A223BF">
            <w:pPr>
              <w:pStyle w:val="Kop3"/>
              <w:jc w:val="both"/>
              <w:rPr>
                <w:del w:id="4122" w:author="Gert Morlion" w:date="2024-08-26T14:13:00Z" w16du:dateUtc="2024-08-26T12: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4410C75" w14:textId="22CABC38" w:rsidR="00453023" w:rsidRPr="00D22CCD" w:rsidDel="00A223BF" w:rsidRDefault="00D61EE1" w:rsidP="00A223BF">
            <w:pPr>
              <w:pStyle w:val="Kop3"/>
              <w:jc w:val="both"/>
              <w:rPr>
                <w:del w:id="4123" w:author="Gert Morlion" w:date="2024-08-26T14:13:00Z" w16du:dateUtc="2024-08-26T12:13:00Z"/>
                <w:rFonts w:cs="Arial"/>
                <w:sz w:val="16"/>
                <w:szCs w:val="16"/>
              </w:rPr>
            </w:pPr>
            <w:del w:id="4124" w:author="Gert Morlion" w:date="2024-08-26T14:13:00Z" w16du:dateUtc="2024-08-26T12:13:00Z">
              <w:r w:rsidRPr="00D22CCD" w:rsidDel="00A223BF">
                <w:rPr>
                  <w:rFonts w:cs="Arial"/>
                  <w:sz w:val="16"/>
                  <w:szCs w:val="16"/>
                </w:rPr>
                <w:delText>S100_DigitalSignature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E87A52A" w14:textId="56A36F5B" w:rsidR="00453023" w:rsidRPr="00D22CCD" w:rsidDel="00A223BF" w:rsidRDefault="00453023" w:rsidP="00A223BF">
            <w:pPr>
              <w:pStyle w:val="Kop3"/>
              <w:jc w:val="both"/>
              <w:rPr>
                <w:del w:id="4125" w:author="Gert Morlion" w:date="2024-08-26T14:13:00Z" w16du:dateUtc="2024-08-26T12:13:00Z"/>
                <w:rFonts w:cs="Arial"/>
                <w:sz w:val="16"/>
                <w:szCs w:val="16"/>
              </w:rPr>
            </w:pPr>
          </w:p>
        </w:tc>
      </w:tr>
      <w:tr w:rsidR="00D61EE1" w:rsidRPr="00D22CCD" w:rsidDel="00A223BF" w14:paraId="4CD57FC1" w14:textId="6D4A0949" w:rsidTr="00E27500">
        <w:trPr>
          <w:del w:id="412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2CFCDB" w14:textId="47587DED" w:rsidR="00D61EE1" w:rsidRPr="00D22CCD" w:rsidDel="00A223BF" w:rsidRDefault="00D61EE1" w:rsidP="00A223BF">
            <w:pPr>
              <w:pStyle w:val="Kop3"/>
              <w:jc w:val="both"/>
              <w:rPr>
                <w:del w:id="4127" w:author="Gert Morlion" w:date="2024-08-26T14:13:00Z" w16du:dateUtc="2024-08-26T12:13:00Z"/>
                <w:rFonts w:cs="Arial"/>
                <w:sz w:val="16"/>
                <w:szCs w:val="16"/>
              </w:rPr>
            </w:pPr>
            <w:del w:id="4128" w:author="Gert Morlion" w:date="2024-08-26T14:13:00Z" w16du:dateUtc="2024-08-26T12:13:00Z">
              <w:r w:rsidRPr="00D22CCD" w:rsidDel="00A223BF">
                <w:rPr>
                  <w:rFonts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tcPr>
          <w:p w14:paraId="39ED2EEE" w14:textId="482DD603" w:rsidR="00D61EE1" w:rsidRPr="00D22CCD" w:rsidDel="00A223BF" w:rsidRDefault="00D61EE1" w:rsidP="00A223BF">
            <w:pPr>
              <w:pStyle w:val="Kop3"/>
              <w:jc w:val="both"/>
              <w:rPr>
                <w:del w:id="4129" w:author="Gert Morlion" w:date="2024-08-26T14:13:00Z" w16du:dateUtc="2024-08-26T12:13:00Z"/>
                <w:rFonts w:cs="Arial"/>
                <w:sz w:val="16"/>
                <w:szCs w:val="16"/>
              </w:rPr>
            </w:pPr>
            <w:del w:id="4130" w:author="Gert Morlion" w:date="2024-08-26T14:13:00Z" w16du:dateUtc="2024-08-26T12:13:00Z">
              <w:r w:rsidRPr="00D22CCD" w:rsidDel="00A223BF">
                <w:rPr>
                  <w:rFonts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B2E4457" w14:textId="139331CB" w:rsidR="00D61EE1" w:rsidRPr="00D22CCD" w:rsidDel="00A223BF" w:rsidRDefault="00D61EE1" w:rsidP="00A223BF">
            <w:pPr>
              <w:pStyle w:val="Kop3"/>
              <w:jc w:val="both"/>
              <w:rPr>
                <w:del w:id="4131" w:author="Gert Morlion" w:date="2024-08-26T14:13:00Z" w16du:dateUtc="2024-08-26T12:13:00Z"/>
                <w:rFonts w:cs="Arial"/>
                <w:sz w:val="16"/>
                <w:szCs w:val="16"/>
              </w:rPr>
            </w:pPr>
            <w:del w:id="4132" w:author="Gert Morlion" w:date="2024-08-26T14:13:00Z" w16du:dateUtc="2024-08-26T12:13:00Z">
              <w:r w:rsidRPr="00D22CCD" w:rsidDel="00A223BF">
                <w:rPr>
                  <w:rFonts w:cs="Arial"/>
                  <w:sz w:val="16"/>
                  <w:szCs w:val="16"/>
                </w:rPr>
                <w:delText>Derived from the digital signature</w:delText>
              </w:r>
            </w:del>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009C51" w14:textId="7AE9C36D" w:rsidR="00D61EE1" w:rsidRPr="00D22CCD" w:rsidDel="00A223BF" w:rsidRDefault="00D61EE1" w:rsidP="00A223BF">
            <w:pPr>
              <w:pStyle w:val="Kop3"/>
              <w:jc w:val="both"/>
              <w:rPr>
                <w:del w:id="4133" w:author="Gert Morlion" w:date="2024-08-26T14:13:00Z" w16du:dateUtc="2024-08-26T12:13:00Z"/>
                <w:rFonts w:cs="Arial"/>
                <w:sz w:val="16"/>
                <w:szCs w:val="16"/>
              </w:rPr>
            </w:pPr>
            <w:del w:id="4134" w:author="Gert Morlion" w:date="2024-08-26T14:13:00Z" w16du:dateUtc="2024-08-26T12:13:00Z">
              <w:r w:rsidRPr="00D22CCD" w:rsidDel="00A223BF">
                <w:rPr>
                  <w:rFonts w:cs="Arial"/>
                  <w:sz w:val="16"/>
                  <w:szCs w:val="16"/>
                </w:rPr>
                <w:delText>S100_DigitalSignatureValue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7999AE" w14:textId="609121A3" w:rsidR="00D61EE1" w:rsidRPr="00D22CCD" w:rsidDel="00A223BF" w:rsidRDefault="00D61EE1" w:rsidP="00A223BF">
            <w:pPr>
              <w:pStyle w:val="Kop3"/>
              <w:jc w:val="both"/>
              <w:rPr>
                <w:del w:id="4135" w:author="Gert Morlion" w:date="2024-08-26T14:13:00Z" w16du:dateUtc="2024-08-26T12:13:00Z"/>
                <w:rFonts w:cs="Arial"/>
                <w:sz w:val="16"/>
                <w:szCs w:val="16"/>
              </w:rPr>
            </w:pPr>
            <w:del w:id="4136" w:author="Gert Morlion" w:date="2024-08-26T14:13:00Z" w16du:dateUtc="2024-08-26T12:13:00Z">
              <w:r w:rsidRPr="00D22CCD" w:rsidDel="00A223BF">
                <w:rPr>
                  <w:rFonts w:cs="Arial"/>
                  <w:sz w:val="16"/>
                  <w:szCs w:val="16"/>
                </w:rPr>
                <w:delText>The value resulting from application of digitalSignatureReference</w:delText>
              </w:r>
            </w:del>
          </w:p>
          <w:p w14:paraId="1F098247" w14:textId="16232262" w:rsidR="00D61EE1" w:rsidRPr="00D22CCD" w:rsidDel="00A223BF" w:rsidRDefault="00D61EE1" w:rsidP="00A223BF">
            <w:pPr>
              <w:pStyle w:val="Kop3"/>
              <w:jc w:val="both"/>
              <w:rPr>
                <w:del w:id="4137" w:author="Gert Morlion" w:date="2024-08-26T14:13:00Z" w16du:dateUtc="2024-08-26T12:13:00Z"/>
                <w:rFonts w:cs="Arial"/>
                <w:sz w:val="16"/>
                <w:szCs w:val="16"/>
              </w:rPr>
            </w:pPr>
            <w:del w:id="4138" w:author="Gert Morlion" w:date="2024-08-26T14:13:00Z" w16du:dateUtc="2024-08-26T12:13:00Z">
              <w:r w:rsidRPr="00D22CCD" w:rsidDel="00A223BF">
                <w:rPr>
                  <w:rFonts w:cs="Arial"/>
                  <w:sz w:val="16"/>
                  <w:szCs w:val="16"/>
                </w:rPr>
                <w:delText>Implemented as the digital signature format specified in S-100 Part 15</w:delText>
              </w:r>
            </w:del>
          </w:p>
          <w:p w14:paraId="4AD79E02" w14:textId="4B5DEC96" w:rsidR="00D61EE1" w:rsidRPr="00D22CCD" w:rsidDel="00A223BF" w:rsidRDefault="00D61EE1" w:rsidP="00A223BF">
            <w:pPr>
              <w:pStyle w:val="Kop3"/>
              <w:jc w:val="both"/>
              <w:rPr>
                <w:del w:id="4139" w:author="Gert Morlion" w:date="2024-08-26T14:13:00Z" w16du:dateUtc="2024-08-26T12:13:00Z"/>
                <w:rFonts w:cs="Arial"/>
                <w:sz w:val="16"/>
                <w:szCs w:val="16"/>
              </w:rPr>
            </w:pPr>
            <w:del w:id="4140" w:author="Gert Morlion" w:date="2024-08-26T14:13:00Z" w16du:dateUtc="2024-08-26T12:13:00Z">
              <w:r w:rsidRPr="00D22CCD" w:rsidDel="00A223BF">
                <w:rPr>
                  <w:rFonts w:cs="Arial"/>
                  <w:sz w:val="16"/>
                  <w:szCs w:val="16"/>
                </w:rPr>
                <w:delText>0..1 multiplicity in S-100 restricted to 1 in S-</w:delText>
              </w:r>
              <w:r w:rsidR="00514B73" w:rsidDel="00A223BF">
                <w:rPr>
                  <w:rFonts w:cs="Arial"/>
                  <w:sz w:val="16"/>
                  <w:szCs w:val="16"/>
                </w:rPr>
                <w:delText>4</w:delText>
              </w:r>
              <w:r w:rsidRPr="00D22CCD" w:rsidDel="00A223BF">
                <w:rPr>
                  <w:rFonts w:cs="Arial"/>
                  <w:sz w:val="16"/>
                  <w:szCs w:val="16"/>
                </w:rPr>
                <w:delText>01</w:delText>
              </w:r>
            </w:del>
          </w:p>
        </w:tc>
      </w:tr>
      <w:tr w:rsidR="00D61EE1" w:rsidRPr="00D22CCD" w:rsidDel="00A223BF" w14:paraId="0B5C37FF" w14:textId="491ED2D0" w:rsidTr="00E27500">
        <w:trPr>
          <w:del w:id="414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592DE77" w14:textId="2D9A3EE4" w:rsidR="00D61EE1" w:rsidRPr="00D22CCD" w:rsidDel="00A223BF" w:rsidRDefault="00D61EE1" w:rsidP="00A223BF">
            <w:pPr>
              <w:pStyle w:val="Kop3"/>
              <w:jc w:val="both"/>
              <w:rPr>
                <w:del w:id="4142" w:author="Gert Morlion" w:date="2024-08-26T14:13:00Z" w16du:dateUtc="2024-08-26T12:13:00Z"/>
                <w:rFonts w:cs="Arial"/>
                <w:sz w:val="16"/>
                <w:szCs w:val="16"/>
              </w:rPr>
            </w:pPr>
            <w:del w:id="4143" w:author="Gert Morlion" w:date="2024-08-26T14:13:00Z" w16du:dateUtc="2024-08-26T12:13:00Z">
              <w:r w:rsidRPr="00D22CCD" w:rsidDel="00A223BF">
                <w:rPr>
                  <w:rFonts w:cs="Arial"/>
                  <w:sz w:val="16"/>
                  <w:szCs w:val="16"/>
                </w:rPr>
                <w:delText>defaultLocale</w:delText>
              </w:r>
            </w:del>
          </w:p>
        </w:tc>
        <w:tc>
          <w:tcPr>
            <w:tcW w:w="519" w:type="pct"/>
            <w:tcBorders>
              <w:top w:val="single" w:sz="4" w:space="0" w:color="auto"/>
              <w:left w:val="nil"/>
              <w:bottom w:val="single" w:sz="4" w:space="0" w:color="auto"/>
              <w:right w:val="single" w:sz="4" w:space="0" w:color="auto"/>
            </w:tcBorders>
            <w:shd w:val="clear" w:color="auto" w:fill="auto"/>
          </w:tcPr>
          <w:p w14:paraId="5E6D3C6B" w14:textId="646EC268" w:rsidR="00D61EE1" w:rsidRPr="00D22CCD" w:rsidDel="00A223BF" w:rsidRDefault="00D61EE1" w:rsidP="00A223BF">
            <w:pPr>
              <w:pStyle w:val="Kop3"/>
              <w:jc w:val="both"/>
              <w:rPr>
                <w:del w:id="4144" w:author="Gert Morlion" w:date="2024-08-26T14:13:00Z" w16du:dateUtc="2024-08-26T12:13:00Z"/>
                <w:rFonts w:cs="Arial"/>
                <w:sz w:val="16"/>
                <w:szCs w:val="16"/>
              </w:rPr>
            </w:pPr>
            <w:del w:id="4145" w:author="Gert Morlion" w:date="2024-08-26T14:13:00Z" w16du:dateUtc="2024-08-26T12: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B3AFC3" w14:textId="0824EE7F" w:rsidR="00D61EE1" w:rsidRPr="00D22CCD" w:rsidDel="00A223BF" w:rsidRDefault="00D61EE1" w:rsidP="00A223BF">
            <w:pPr>
              <w:pStyle w:val="Kop3"/>
              <w:jc w:val="both"/>
              <w:rPr>
                <w:del w:id="4146" w:author="Gert Morlion" w:date="2024-08-26T14:13:00Z" w16du:dateUtc="2024-08-26T12: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B6A8BFA" w14:textId="63CC409B" w:rsidR="00D61EE1" w:rsidRPr="00D22CCD" w:rsidDel="00A223BF" w:rsidRDefault="00D61EE1" w:rsidP="00A223BF">
            <w:pPr>
              <w:pStyle w:val="Kop3"/>
              <w:jc w:val="both"/>
              <w:rPr>
                <w:del w:id="4147" w:author="Gert Morlion" w:date="2024-08-26T14:13:00Z" w16du:dateUtc="2024-08-26T12:13:00Z"/>
                <w:rFonts w:cs="Arial"/>
                <w:sz w:val="16"/>
                <w:szCs w:val="16"/>
              </w:rPr>
            </w:pPr>
            <w:del w:id="4148" w:author="Gert Morlion" w:date="2024-08-26T14:13:00Z" w16du:dateUtc="2024-08-26T12:13:00Z">
              <w:r w:rsidRPr="00D22CCD" w:rsidDel="00A223BF">
                <w:rPr>
                  <w:rFonts w:cs="Arial"/>
                  <w:sz w:val="16"/>
                  <w:szCs w:val="16"/>
                </w:rPr>
                <w:delText>PT_Locale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188E23E" w14:textId="0E21FE20" w:rsidR="00D61EE1" w:rsidRPr="00D22CCD" w:rsidDel="00A223BF" w:rsidRDefault="00D61EE1" w:rsidP="00A223BF">
            <w:pPr>
              <w:pStyle w:val="Kop3"/>
              <w:jc w:val="both"/>
              <w:rPr>
                <w:del w:id="4149" w:author="Gert Morlion" w:date="2024-08-26T14:13:00Z" w16du:dateUtc="2024-08-26T12:13:00Z"/>
                <w:rFonts w:cs="Arial"/>
                <w:sz w:val="16"/>
                <w:szCs w:val="16"/>
              </w:rPr>
            </w:pPr>
            <w:del w:id="4150" w:author="Gert Morlion" w:date="2024-08-26T14:13:00Z" w16du:dateUtc="2024-08-26T12:13:00Z">
              <w:r w:rsidRPr="00D22CCD" w:rsidDel="00A223BF">
                <w:rPr>
                  <w:rFonts w:cs="Arial"/>
                  <w:sz w:val="16"/>
                  <w:szCs w:val="16"/>
                </w:rPr>
                <w:delText>A support file is expected to use only one locale, because other files can be created for other languages</w:delText>
              </w:r>
            </w:del>
          </w:p>
        </w:tc>
      </w:tr>
      <w:tr w:rsidR="00A223BF" w:rsidRPr="008A2C29" w14:paraId="600F6122" w14:textId="77777777" w:rsidTr="00A223BF">
        <w:trPr>
          <w:ins w:id="415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Kop3"/>
              <w:numPr>
                <w:ilvl w:val="2"/>
                <w:numId w:val="0"/>
              </w:numPr>
              <w:ind w:left="720" w:hanging="720"/>
              <w:rPr>
                <w:ins w:id="4152" w:author="Gert Morlion" w:date="2024-08-26T14:13:00Z"/>
                <w:rFonts w:cs="Arial"/>
                <w:sz w:val="16"/>
                <w:szCs w:val="16"/>
              </w:rPr>
            </w:pPr>
            <w:ins w:id="4153"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A223BF" w:rsidRDefault="00A223BF" w:rsidP="00A223BF">
            <w:pPr>
              <w:pStyle w:val="Kop3"/>
              <w:numPr>
                <w:ilvl w:val="2"/>
                <w:numId w:val="0"/>
              </w:numPr>
              <w:ind w:left="720" w:hanging="720"/>
              <w:jc w:val="both"/>
              <w:rPr>
                <w:ins w:id="4154" w:author="Gert Morlion" w:date="2024-08-26T14:13:00Z"/>
                <w:rFonts w:cs="Arial"/>
                <w:sz w:val="16"/>
                <w:szCs w:val="16"/>
              </w:rPr>
            </w:pPr>
            <w:ins w:id="4155" w:author="Gert Morlion" w:date="2024-08-26T14:13:00Z">
              <w:r>
                <w:rPr>
                  <w:rFonts w:cs="Arial"/>
                  <w:sz w:val="16"/>
                  <w:szCs w:val="16"/>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Kop3"/>
              <w:numPr>
                <w:ilvl w:val="2"/>
                <w:numId w:val="0"/>
              </w:numPr>
              <w:ind w:left="720" w:hanging="720"/>
              <w:jc w:val="both"/>
              <w:rPr>
                <w:ins w:id="4156" w:author="Gert Morlion" w:date="2024-08-26T14:13:00Z"/>
                <w:rFonts w:cs="Arial"/>
                <w:sz w:val="16"/>
                <w:szCs w:val="16"/>
              </w:rPr>
            </w:pPr>
            <w:ins w:id="4157"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Kop3"/>
              <w:numPr>
                <w:ilvl w:val="2"/>
                <w:numId w:val="0"/>
              </w:numPr>
              <w:ind w:left="720" w:hanging="720"/>
              <w:rPr>
                <w:ins w:id="4158" w:author="Gert Morlion" w:date="2024-08-26T14:13:00Z"/>
                <w:rFonts w:cs="Arial"/>
                <w:sz w:val="16"/>
                <w:szCs w:val="16"/>
              </w:rPr>
            </w:pPr>
            <w:ins w:id="4159"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Kop3"/>
              <w:numPr>
                <w:ilvl w:val="2"/>
                <w:numId w:val="0"/>
              </w:numPr>
              <w:ind w:left="720" w:hanging="720"/>
              <w:rPr>
                <w:ins w:id="4160" w:author="Gert Morlion" w:date="2024-08-26T14:13:00Z"/>
                <w:rFonts w:cs="Arial"/>
                <w:sz w:val="16"/>
                <w:szCs w:val="16"/>
              </w:rPr>
            </w:pPr>
            <w:ins w:id="4161" w:author="Gert Morlion" w:date="2024-08-26T14:13:00Z">
              <w:r w:rsidRPr="008A2C29">
                <w:rPr>
                  <w:rFonts w:cs="Arial"/>
                  <w:sz w:val="16"/>
                  <w:szCs w:val="16"/>
                </w:rPr>
                <w:t>Remarks</w:t>
              </w:r>
            </w:ins>
          </w:p>
        </w:tc>
      </w:tr>
      <w:tr w:rsidR="00A223BF" w:rsidRPr="008A2C29" w14:paraId="62DE2727" w14:textId="77777777" w:rsidTr="00A223BF">
        <w:trPr>
          <w:ins w:id="416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77777777" w:rsidR="00A223BF" w:rsidRPr="00A223BF" w:rsidRDefault="00A223BF" w:rsidP="00A223BF">
            <w:pPr>
              <w:pStyle w:val="Kop3"/>
              <w:numPr>
                <w:ilvl w:val="2"/>
                <w:numId w:val="0"/>
              </w:numPr>
              <w:ind w:left="720" w:hanging="720"/>
              <w:rPr>
                <w:ins w:id="4163" w:author="Gert Morlion" w:date="2024-08-26T14:13:00Z"/>
                <w:rFonts w:cs="Arial"/>
                <w:sz w:val="16"/>
                <w:szCs w:val="16"/>
              </w:rPr>
            </w:pPr>
            <w:ins w:id="4164" w:author="Gert Morlion" w:date="2024-08-26T14:13:00Z">
              <w:r w:rsidRPr="008A2C29">
                <w:rPr>
                  <w:rFonts w:cs="Arial"/>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77777777" w:rsidR="00A223BF" w:rsidRPr="00A223BF" w:rsidRDefault="00A223BF" w:rsidP="00A223BF">
            <w:pPr>
              <w:pStyle w:val="Kop3"/>
              <w:numPr>
                <w:ilvl w:val="2"/>
                <w:numId w:val="0"/>
              </w:numPr>
              <w:ind w:left="720" w:hanging="720"/>
              <w:jc w:val="both"/>
              <w:rPr>
                <w:ins w:id="4165" w:author="Gert Morlion" w:date="2024-08-26T14:13:00Z"/>
                <w:rFonts w:cs="Arial"/>
                <w:sz w:val="16"/>
                <w:szCs w:val="16"/>
              </w:rPr>
            </w:pPr>
            <w:ins w:id="4166" w:author="Gert Morlion" w:date="2024-08-26T14:13:00Z">
              <w:r w:rsidRPr="00A66719">
                <w:rPr>
                  <w:rFonts w:cs="Arial"/>
                  <w:sz w:val="16"/>
                  <w:szCs w:val="16"/>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77777777" w:rsidR="00A223BF" w:rsidRPr="00A223BF" w:rsidRDefault="00A223BF" w:rsidP="00A223BF">
            <w:pPr>
              <w:pStyle w:val="Kop3"/>
              <w:numPr>
                <w:ilvl w:val="2"/>
                <w:numId w:val="0"/>
              </w:numPr>
              <w:ind w:left="720" w:hanging="720"/>
              <w:jc w:val="both"/>
              <w:rPr>
                <w:ins w:id="4167" w:author="Gert Morlion" w:date="2024-08-26T14:13:00Z"/>
                <w:rFonts w:cs="Arial"/>
                <w:sz w:val="16"/>
                <w:szCs w:val="16"/>
              </w:rPr>
            </w:pPr>
            <w:ins w:id="4168" w:author="Gert Morlion" w:date="2024-08-26T14:13:00Z">
              <w:r w:rsidRPr="008A2C29">
                <w:rPr>
                  <w:rFonts w:cs="Arial"/>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77777777" w:rsidR="00A223BF" w:rsidRPr="00A223BF" w:rsidRDefault="00A223BF" w:rsidP="00A223BF">
            <w:pPr>
              <w:pStyle w:val="Kop3"/>
              <w:numPr>
                <w:ilvl w:val="2"/>
                <w:numId w:val="0"/>
              </w:numPr>
              <w:ind w:left="720" w:hanging="720"/>
              <w:rPr>
                <w:ins w:id="4169" w:author="Gert Morlion" w:date="2024-08-26T14:13:00Z"/>
                <w:rFonts w:cs="Arial"/>
                <w:sz w:val="16"/>
                <w:szCs w:val="16"/>
              </w:rPr>
            </w:pPr>
            <w:ins w:id="4170" w:author="Gert Morlion" w:date="2024-08-26T14:13:00Z">
              <w:r w:rsidRPr="008A2C29">
                <w:rPr>
                  <w:rFonts w:cs="Arial"/>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77777777" w:rsidR="00A223BF" w:rsidRPr="00A223BF" w:rsidRDefault="00A223BF" w:rsidP="00A223BF">
            <w:pPr>
              <w:pStyle w:val="Kop3"/>
              <w:numPr>
                <w:ilvl w:val="2"/>
                <w:numId w:val="0"/>
              </w:numPr>
              <w:ind w:left="720" w:hanging="720"/>
              <w:rPr>
                <w:ins w:id="4171" w:author="Gert Morlion" w:date="2024-08-26T14:13:00Z"/>
                <w:rFonts w:cs="Arial"/>
                <w:sz w:val="16"/>
                <w:szCs w:val="16"/>
              </w:rPr>
            </w:pPr>
            <w:ins w:id="4172" w:author="Gert Morlion" w:date="2024-08-26T14:13:00Z">
              <w:r w:rsidRPr="008A2C29">
                <w:rPr>
                  <w:rFonts w:cs="Arial"/>
                  <w:sz w:val="16"/>
                  <w:szCs w:val="16"/>
                </w:rPr>
                <w:t>-</w:t>
              </w:r>
            </w:ins>
          </w:p>
        </w:tc>
      </w:tr>
      <w:tr w:rsidR="00A223BF" w:rsidRPr="008A2C29" w14:paraId="031443C1" w14:textId="77777777" w:rsidTr="00A223BF">
        <w:trPr>
          <w:ins w:id="417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77777777" w:rsidR="00A223BF" w:rsidRPr="00A223BF" w:rsidRDefault="00A223BF" w:rsidP="00A223BF">
            <w:pPr>
              <w:pStyle w:val="Kop3"/>
              <w:numPr>
                <w:ilvl w:val="2"/>
                <w:numId w:val="0"/>
              </w:numPr>
              <w:ind w:left="720" w:hanging="720"/>
              <w:rPr>
                <w:ins w:id="4174" w:author="Gert Morlion" w:date="2024-08-26T14:13:00Z"/>
                <w:rFonts w:cs="Arial"/>
                <w:sz w:val="16"/>
                <w:szCs w:val="16"/>
              </w:rPr>
            </w:pPr>
            <w:ins w:id="4175" w:author="Gert Morlion" w:date="2024-08-26T14:13:00Z">
              <w:r w:rsidRPr="008A2C29">
                <w:rPr>
                  <w:rFonts w:cs="Arial"/>
                  <w:sz w:val="16"/>
                  <w:szCs w:val="16"/>
                </w:rPr>
                <w:t>fileName</w:t>
              </w:r>
            </w:ins>
          </w:p>
        </w:tc>
        <w:tc>
          <w:tcPr>
            <w:tcW w:w="519" w:type="pct"/>
            <w:tcBorders>
              <w:top w:val="single" w:sz="4" w:space="0" w:color="auto"/>
              <w:left w:val="nil"/>
              <w:bottom w:val="single" w:sz="4" w:space="0" w:color="auto"/>
              <w:right w:val="single" w:sz="4" w:space="0" w:color="auto"/>
            </w:tcBorders>
            <w:shd w:val="clear" w:color="auto" w:fill="auto"/>
          </w:tcPr>
          <w:p w14:paraId="782FD135" w14:textId="77777777" w:rsidR="00A223BF" w:rsidRPr="00A223BF" w:rsidRDefault="00A223BF" w:rsidP="00A223BF">
            <w:pPr>
              <w:pStyle w:val="Kop3"/>
              <w:numPr>
                <w:ilvl w:val="2"/>
                <w:numId w:val="0"/>
              </w:numPr>
              <w:ind w:left="720" w:hanging="720"/>
              <w:jc w:val="both"/>
              <w:rPr>
                <w:ins w:id="4176" w:author="Gert Morlion" w:date="2024-08-26T14:13:00Z"/>
                <w:rFonts w:cs="Arial"/>
                <w:sz w:val="16"/>
                <w:szCs w:val="16"/>
              </w:rPr>
            </w:pPr>
            <w:ins w:id="4177" w:author="Gert Morlion" w:date="2024-08-26T14:13:00Z">
              <w:r w:rsidRPr="00A66719">
                <w:rPr>
                  <w:rFonts w:cs="Arial"/>
                  <w:sz w:val="16"/>
                  <w:szCs w:val="16"/>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77777777" w:rsidR="00A223BF" w:rsidRPr="00A223BF" w:rsidRDefault="00A223BF" w:rsidP="00A223BF">
            <w:pPr>
              <w:pStyle w:val="Kop3"/>
              <w:numPr>
                <w:ilvl w:val="2"/>
                <w:numId w:val="0"/>
              </w:numPr>
              <w:ind w:left="720" w:hanging="720"/>
              <w:jc w:val="both"/>
              <w:rPr>
                <w:ins w:id="4178" w:author="Gert Morlion" w:date="2024-08-26T14:13:00Z"/>
                <w:rFonts w:cs="Arial"/>
                <w:sz w:val="16"/>
                <w:szCs w:val="16"/>
              </w:rPr>
            </w:pPr>
            <w:ins w:id="4179"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77777777" w:rsidR="00A223BF" w:rsidRPr="00A223BF" w:rsidRDefault="00A223BF" w:rsidP="00A223BF">
            <w:pPr>
              <w:pStyle w:val="Kop3"/>
              <w:numPr>
                <w:ilvl w:val="2"/>
                <w:numId w:val="0"/>
              </w:numPr>
              <w:ind w:left="720" w:hanging="720"/>
              <w:rPr>
                <w:ins w:id="4180" w:author="Gert Morlion" w:date="2024-08-26T14:13:00Z"/>
                <w:rFonts w:cs="Arial"/>
                <w:sz w:val="16"/>
                <w:szCs w:val="16"/>
              </w:rPr>
            </w:pPr>
            <w:ins w:id="4181" w:author="Gert Morlion" w:date="2024-08-26T14:13:00Z">
              <w:r>
                <w:rPr>
                  <w:rFonts w:cs="Arial"/>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7777777" w:rsidR="00A223BF" w:rsidRPr="00A223BF" w:rsidRDefault="00A223BF" w:rsidP="00A223BF">
            <w:pPr>
              <w:pStyle w:val="Kop3"/>
              <w:numPr>
                <w:ilvl w:val="2"/>
                <w:numId w:val="0"/>
              </w:numPr>
              <w:ind w:left="720" w:hanging="720"/>
              <w:rPr>
                <w:ins w:id="4182" w:author="Gert Morlion" w:date="2024-08-26T14:13:00Z"/>
                <w:rFonts w:cs="Arial"/>
                <w:sz w:val="16"/>
                <w:szCs w:val="16"/>
              </w:rPr>
            </w:pPr>
            <w:ins w:id="4183" w:author="Gert Morlion" w:date="2024-08-26T14:13:00Z">
              <w:r w:rsidRPr="00353431">
                <w:rPr>
                  <w:rFonts w:cs="Arial"/>
                  <w:sz w:val="16"/>
                  <w:szCs w:val="16"/>
                </w:rPr>
                <w:t xml:space="preserve">See </w:t>
              </w:r>
              <w:r>
                <w:rPr>
                  <w:rFonts w:cs="Arial"/>
                  <w:sz w:val="16"/>
                  <w:szCs w:val="16"/>
                </w:rPr>
                <w:t xml:space="preserve">S-100 </w:t>
              </w:r>
              <w:r w:rsidRPr="00353431">
                <w:rPr>
                  <w:rFonts w:cs="Arial"/>
                  <w:sz w:val="16"/>
                  <w:szCs w:val="16"/>
                </w:rPr>
                <w:t>Part1, clause 1-4.6</w:t>
              </w:r>
            </w:ins>
          </w:p>
        </w:tc>
      </w:tr>
      <w:tr w:rsidR="00A223BF" w:rsidRPr="008A2C29" w14:paraId="4C39FB65" w14:textId="77777777" w:rsidTr="00A223BF">
        <w:trPr>
          <w:ins w:id="418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77777777" w:rsidR="00A223BF" w:rsidRPr="00A223BF" w:rsidRDefault="00A223BF" w:rsidP="00A223BF">
            <w:pPr>
              <w:pStyle w:val="Kop3"/>
              <w:numPr>
                <w:ilvl w:val="2"/>
                <w:numId w:val="0"/>
              </w:numPr>
              <w:ind w:left="720" w:hanging="720"/>
              <w:rPr>
                <w:ins w:id="4185" w:author="Gert Morlion" w:date="2024-08-26T14:13:00Z"/>
                <w:rFonts w:cs="Arial"/>
                <w:sz w:val="16"/>
                <w:szCs w:val="16"/>
              </w:rPr>
            </w:pPr>
            <w:ins w:id="4186" w:author="Gert Morlion" w:date="2024-08-26T14:13:00Z">
              <w:r w:rsidRPr="008A2C29">
                <w:rPr>
                  <w:rFonts w:cs="Arial"/>
                  <w:sz w:val="16"/>
                  <w:szCs w:val="16"/>
                </w:rPr>
                <w:lastRenderedPageBreak/>
                <w:t>revisionStatus</w:t>
              </w:r>
            </w:ins>
          </w:p>
        </w:tc>
        <w:tc>
          <w:tcPr>
            <w:tcW w:w="519" w:type="pct"/>
            <w:tcBorders>
              <w:top w:val="single" w:sz="4" w:space="0" w:color="auto"/>
              <w:left w:val="nil"/>
              <w:bottom w:val="single" w:sz="4" w:space="0" w:color="auto"/>
              <w:right w:val="single" w:sz="4" w:space="0" w:color="auto"/>
            </w:tcBorders>
            <w:shd w:val="clear" w:color="auto" w:fill="auto"/>
          </w:tcPr>
          <w:p w14:paraId="01B50DA2" w14:textId="77777777" w:rsidR="00A223BF" w:rsidRPr="00A223BF" w:rsidRDefault="00A223BF" w:rsidP="00A223BF">
            <w:pPr>
              <w:pStyle w:val="Kop3"/>
              <w:numPr>
                <w:ilvl w:val="2"/>
                <w:numId w:val="0"/>
              </w:numPr>
              <w:ind w:left="720" w:hanging="720"/>
              <w:jc w:val="both"/>
              <w:rPr>
                <w:ins w:id="4187" w:author="Gert Morlion" w:date="2024-08-26T14:13:00Z"/>
                <w:rFonts w:cs="Arial"/>
                <w:sz w:val="16"/>
                <w:szCs w:val="16"/>
              </w:rPr>
            </w:pPr>
            <w:ins w:id="4188" w:author="Gert Morlion" w:date="2024-08-26T14:13:00Z">
              <w:r w:rsidRPr="00353431">
                <w:rPr>
                  <w:rFonts w:cs="Arial"/>
                  <w:sz w:val="16"/>
                  <w:szCs w:val="16"/>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77777777" w:rsidR="00A223BF" w:rsidRPr="00A223BF" w:rsidRDefault="00A223BF" w:rsidP="00A223BF">
            <w:pPr>
              <w:pStyle w:val="Kop3"/>
              <w:numPr>
                <w:ilvl w:val="2"/>
                <w:numId w:val="0"/>
              </w:numPr>
              <w:ind w:left="720" w:hanging="720"/>
              <w:jc w:val="both"/>
              <w:rPr>
                <w:ins w:id="4189" w:author="Gert Morlion" w:date="2024-08-26T14:13:00Z"/>
                <w:rFonts w:cs="Arial"/>
                <w:sz w:val="16"/>
                <w:szCs w:val="16"/>
              </w:rPr>
            </w:pPr>
            <w:ins w:id="4190"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77777777" w:rsidR="00A223BF" w:rsidRPr="008A2C29" w:rsidRDefault="00A223BF" w:rsidP="00A223BF">
            <w:pPr>
              <w:pStyle w:val="Kop3"/>
              <w:numPr>
                <w:ilvl w:val="2"/>
                <w:numId w:val="0"/>
              </w:numPr>
              <w:ind w:left="720" w:hanging="720"/>
              <w:rPr>
                <w:ins w:id="4191" w:author="Gert Morlion" w:date="2024-08-26T14:13:00Z"/>
                <w:rFonts w:cs="Arial"/>
                <w:sz w:val="16"/>
                <w:szCs w:val="16"/>
              </w:rPr>
            </w:pPr>
            <w:ins w:id="4192" w:author="Gert Morlion" w:date="2024-08-26T14:13:00Z">
              <w:r w:rsidRPr="008A2C29">
                <w:rPr>
                  <w:rFonts w:cs="Arial"/>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77777777" w:rsidR="00A223BF" w:rsidRPr="00A223BF" w:rsidRDefault="00A223BF" w:rsidP="00A223BF">
            <w:pPr>
              <w:pStyle w:val="Kop3"/>
              <w:numPr>
                <w:ilvl w:val="2"/>
                <w:numId w:val="0"/>
              </w:numPr>
              <w:ind w:left="720" w:hanging="720"/>
              <w:jc w:val="both"/>
              <w:rPr>
                <w:ins w:id="4193" w:author="Gert Morlion" w:date="2024-08-26T14:13:00Z"/>
                <w:rFonts w:cs="Arial"/>
                <w:sz w:val="16"/>
                <w:szCs w:val="16"/>
              </w:rPr>
            </w:pPr>
            <w:ins w:id="4194" w:author="Gert Morlion" w:date="2024-08-26T14:13:00Z">
              <w:r w:rsidRPr="008A2C29">
                <w:rPr>
                  <w:rFonts w:cs="Arial"/>
                  <w:sz w:val="16"/>
                  <w:szCs w:val="16"/>
                </w:rPr>
                <w:t>For example new, replacement, etc</w:t>
              </w:r>
            </w:ins>
          </w:p>
        </w:tc>
      </w:tr>
      <w:tr w:rsidR="00A223BF" w:rsidRPr="008A2C29" w14:paraId="04591949" w14:textId="77777777" w:rsidTr="00A223BF">
        <w:trPr>
          <w:ins w:id="419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77777777" w:rsidR="00A223BF" w:rsidRPr="00A223BF" w:rsidRDefault="00A223BF" w:rsidP="00A223BF">
            <w:pPr>
              <w:pStyle w:val="Kop3"/>
              <w:numPr>
                <w:ilvl w:val="2"/>
                <w:numId w:val="0"/>
              </w:numPr>
              <w:ind w:left="720" w:hanging="720"/>
              <w:rPr>
                <w:ins w:id="4196" w:author="Gert Morlion" w:date="2024-08-26T14:13:00Z"/>
                <w:rFonts w:cs="Arial"/>
                <w:sz w:val="16"/>
                <w:szCs w:val="16"/>
              </w:rPr>
            </w:pPr>
            <w:ins w:id="4197" w:author="Gert Morlion" w:date="2024-08-26T14:13:00Z">
              <w:r w:rsidRPr="008A2C29">
                <w:rPr>
                  <w:rFonts w:cs="Arial"/>
                  <w:sz w:val="16"/>
                  <w:szCs w:val="16"/>
                </w:rPr>
                <w:t>editionNumber</w:t>
              </w:r>
            </w:ins>
          </w:p>
        </w:tc>
        <w:tc>
          <w:tcPr>
            <w:tcW w:w="519" w:type="pct"/>
            <w:tcBorders>
              <w:top w:val="single" w:sz="4" w:space="0" w:color="auto"/>
              <w:left w:val="nil"/>
              <w:bottom w:val="single" w:sz="4" w:space="0" w:color="auto"/>
              <w:right w:val="single" w:sz="4" w:space="0" w:color="auto"/>
            </w:tcBorders>
            <w:shd w:val="clear" w:color="auto" w:fill="auto"/>
          </w:tcPr>
          <w:p w14:paraId="08BF6FA0" w14:textId="77777777" w:rsidR="00A223BF" w:rsidRPr="008A2C29" w:rsidRDefault="00A223BF" w:rsidP="00A223BF">
            <w:pPr>
              <w:pStyle w:val="Kop3"/>
              <w:numPr>
                <w:ilvl w:val="2"/>
                <w:numId w:val="0"/>
              </w:numPr>
              <w:ind w:left="720" w:hanging="720"/>
              <w:jc w:val="both"/>
              <w:rPr>
                <w:ins w:id="4198" w:author="Gert Morlion" w:date="2024-08-26T14:13:00Z"/>
                <w:rFonts w:cs="Arial"/>
                <w:sz w:val="16"/>
                <w:szCs w:val="16"/>
              </w:rPr>
            </w:pPr>
            <w:ins w:id="4199" w:author="Gert Morlion" w:date="2024-08-26T14:13:00Z">
              <w:r w:rsidRPr="00353431">
                <w:rPr>
                  <w:rFonts w:cs="Arial"/>
                  <w:sz w:val="16"/>
                  <w:szCs w:val="16"/>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7777777" w:rsidR="00A223BF" w:rsidRPr="00A223BF" w:rsidRDefault="00A223BF" w:rsidP="00A223BF">
            <w:pPr>
              <w:pStyle w:val="Kop3"/>
              <w:numPr>
                <w:ilvl w:val="2"/>
                <w:numId w:val="0"/>
              </w:numPr>
              <w:ind w:left="720" w:hanging="720"/>
              <w:jc w:val="both"/>
              <w:rPr>
                <w:ins w:id="4200" w:author="Gert Morlion" w:date="2024-08-26T14:13:00Z"/>
                <w:rFonts w:cs="Arial"/>
                <w:sz w:val="16"/>
                <w:szCs w:val="16"/>
              </w:rPr>
            </w:pPr>
            <w:ins w:id="4201"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77777777" w:rsidR="00A223BF" w:rsidRPr="00A223BF" w:rsidRDefault="00A223BF" w:rsidP="00A223BF">
            <w:pPr>
              <w:pStyle w:val="Kop3"/>
              <w:numPr>
                <w:ilvl w:val="2"/>
                <w:numId w:val="0"/>
              </w:numPr>
              <w:ind w:left="720" w:hanging="720"/>
              <w:rPr>
                <w:ins w:id="4202" w:author="Gert Morlion" w:date="2024-08-26T14:13:00Z"/>
                <w:rFonts w:cs="Arial"/>
                <w:sz w:val="16"/>
                <w:szCs w:val="16"/>
              </w:rPr>
            </w:pPr>
            <w:ins w:id="4203" w:author="Gert Morlion" w:date="2024-08-26T14:13:00Z">
              <w:r w:rsidRPr="008A2C29">
                <w:rPr>
                  <w:rFonts w:cs="Arial"/>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77777777" w:rsidR="00A223BF" w:rsidRPr="00A223BF" w:rsidRDefault="00A223BF" w:rsidP="00A223BF">
            <w:pPr>
              <w:pStyle w:val="Kop3"/>
              <w:numPr>
                <w:ilvl w:val="2"/>
                <w:numId w:val="0"/>
              </w:numPr>
              <w:ind w:left="720" w:hanging="720"/>
              <w:jc w:val="both"/>
              <w:rPr>
                <w:ins w:id="4204" w:author="Gert Morlion" w:date="2024-08-26T14:13:00Z"/>
                <w:rFonts w:cs="Arial"/>
                <w:sz w:val="16"/>
                <w:szCs w:val="16"/>
              </w:rPr>
            </w:pPr>
            <w:ins w:id="4205" w:author="Gert Morlion" w:date="2024-08-26T14:13:00Z">
              <w:r w:rsidRPr="00A223BF">
                <w:rPr>
                  <w:rFonts w:cs="Arial"/>
                  <w:sz w:val="16"/>
                  <w:szCs w:val="16"/>
                </w:rPr>
                <w:t>When a data set is initially created, the Edition number 1 is assigned to it. The Edition number is increased by 1 at each new Edition. Edition number remains the same for a re-issue</w:t>
              </w:r>
            </w:ins>
          </w:p>
        </w:tc>
      </w:tr>
      <w:tr w:rsidR="00A223BF" w:rsidRPr="008A2C29" w14:paraId="0C14FF59" w14:textId="77777777" w:rsidTr="00A223BF">
        <w:trPr>
          <w:ins w:id="420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77777777" w:rsidR="00A223BF" w:rsidRPr="00A223BF" w:rsidRDefault="00A223BF" w:rsidP="00A223BF">
            <w:pPr>
              <w:pStyle w:val="Kop3"/>
              <w:numPr>
                <w:ilvl w:val="2"/>
                <w:numId w:val="0"/>
              </w:numPr>
              <w:ind w:left="720" w:hanging="720"/>
              <w:rPr>
                <w:ins w:id="4207" w:author="Gert Morlion" w:date="2024-08-26T14:13:00Z"/>
                <w:rFonts w:cs="Arial"/>
                <w:sz w:val="16"/>
                <w:szCs w:val="16"/>
              </w:rPr>
            </w:pPr>
            <w:ins w:id="4208" w:author="Gert Morlion" w:date="2024-08-26T14:13:00Z">
              <w:r w:rsidRPr="008A2C29">
                <w:rPr>
                  <w:rFonts w:cs="Arial"/>
                  <w:sz w:val="16"/>
                  <w:szCs w:val="16"/>
                </w:rPr>
                <w:t>issueDate</w:t>
              </w:r>
            </w:ins>
          </w:p>
        </w:tc>
        <w:tc>
          <w:tcPr>
            <w:tcW w:w="519" w:type="pct"/>
            <w:tcBorders>
              <w:top w:val="single" w:sz="4" w:space="0" w:color="auto"/>
              <w:left w:val="nil"/>
              <w:bottom w:val="single" w:sz="4" w:space="0" w:color="auto"/>
              <w:right w:val="single" w:sz="4" w:space="0" w:color="auto"/>
            </w:tcBorders>
            <w:shd w:val="clear" w:color="auto" w:fill="auto"/>
          </w:tcPr>
          <w:p w14:paraId="501F60E2" w14:textId="77777777" w:rsidR="00A223BF" w:rsidRPr="00A223BF" w:rsidRDefault="00A223BF" w:rsidP="00A223BF">
            <w:pPr>
              <w:pStyle w:val="Kop3"/>
              <w:numPr>
                <w:ilvl w:val="2"/>
                <w:numId w:val="0"/>
              </w:numPr>
              <w:ind w:left="720" w:hanging="720"/>
              <w:jc w:val="both"/>
              <w:rPr>
                <w:ins w:id="4209" w:author="Gert Morlion" w:date="2024-08-26T14:13:00Z"/>
                <w:rFonts w:cs="Arial"/>
                <w:sz w:val="16"/>
                <w:szCs w:val="16"/>
              </w:rPr>
            </w:pPr>
            <w:ins w:id="4210" w:author="Gert Morlion" w:date="2024-08-26T14:13:00Z">
              <w:r w:rsidRPr="00353431">
                <w:rPr>
                  <w:rFonts w:cs="Arial"/>
                  <w:sz w:val="16"/>
                  <w:szCs w:val="16"/>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77777777" w:rsidR="00A223BF" w:rsidRPr="00A223BF" w:rsidRDefault="00A223BF" w:rsidP="00A223BF">
            <w:pPr>
              <w:pStyle w:val="Kop3"/>
              <w:numPr>
                <w:ilvl w:val="2"/>
                <w:numId w:val="0"/>
              </w:numPr>
              <w:ind w:left="720" w:hanging="720"/>
              <w:jc w:val="both"/>
              <w:rPr>
                <w:ins w:id="4211" w:author="Gert Morlion" w:date="2024-08-26T14:13:00Z"/>
                <w:rFonts w:cs="Arial"/>
                <w:sz w:val="16"/>
                <w:szCs w:val="16"/>
              </w:rPr>
            </w:pPr>
            <w:ins w:id="4212"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77777777" w:rsidR="00A223BF" w:rsidRPr="00A223BF" w:rsidRDefault="00A223BF" w:rsidP="00A223BF">
            <w:pPr>
              <w:pStyle w:val="Kop3"/>
              <w:numPr>
                <w:ilvl w:val="2"/>
                <w:numId w:val="0"/>
              </w:numPr>
              <w:ind w:left="720" w:hanging="720"/>
              <w:rPr>
                <w:ins w:id="4213" w:author="Gert Morlion" w:date="2024-08-26T14:13:00Z"/>
                <w:rFonts w:cs="Arial"/>
                <w:sz w:val="16"/>
                <w:szCs w:val="16"/>
              </w:rPr>
            </w:pPr>
            <w:ins w:id="4214" w:author="Gert Morlion" w:date="2024-08-26T14:13:00Z">
              <w:r w:rsidRPr="008A2C29">
                <w:rPr>
                  <w:rFonts w:cs="Arial"/>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A223BF" w:rsidRPr="00A223BF" w:rsidRDefault="00A223BF" w:rsidP="00A223BF">
            <w:pPr>
              <w:pStyle w:val="Kop3"/>
              <w:numPr>
                <w:ilvl w:val="2"/>
                <w:numId w:val="0"/>
              </w:numPr>
              <w:ind w:left="720" w:hanging="720"/>
              <w:jc w:val="both"/>
              <w:rPr>
                <w:ins w:id="4215" w:author="Gert Morlion" w:date="2024-08-26T14:13:00Z"/>
                <w:rFonts w:cs="Arial"/>
                <w:sz w:val="16"/>
                <w:szCs w:val="16"/>
              </w:rPr>
            </w:pPr>
          </w:p>
        </w:tc>
      </w:tr>
      <w:tr w:rsidR="00A223BF" w:rsidRPr="008A2C29" w14:paraId="17967D4E" w14:textId="77777777" w:rsidTr="00A223BF">
        <w:trPr>
          <w:ins w:id="421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77777777" w:rsidR="00A223BF" w:rsidRPr="00A223BF" w:rsidRDefault="00A223BF" w:rsidP="00A223BF">
            <w:pPr>
              <w:pStyle w:val="Kop3"/>
              <w:numPr>
                <w:ilvl w:val="2"/>
                <w:numId w:val="0"/>
              </w:numPr>
              <w:ind w:left="720" w:hanging="720"/>
              <w:rPr>
                <w:ins w:id="4217" w:author="Gert Morlion" w:date="2024-08-26T14:13:00Z"/>
                <w:rFonts w:cs="Arial"/>
                <w:sz w:val="16"/>
                <w:szCs w:val="16"/>
              </w:rPr>
            </w:pPr>
            <w:ins w:id="4218" w:author="Gert Morlion" w:date="2024-08-26T14:13:00Z">
              <w:r w:rsidRPr="008A2C29">
                <w:rPr>
                  <w:rFonts w:cs="Arial"/>
                  <w:sz w:val="16"/>
                  <w:szCs w:val="16"/>
                </w:rPr>
                <w:t>supportFileSpecification</w:t>
              </w:r>
            </w:ins>
          </w:p>
        </w:tc>
        <w:tc>
          <w:tcPr>
            <w:tcW w:w="519" w:type="pct"/>
            <w:tcBorders>
              <w:top w:val="single" w:sz="4" w:space="0" w:color="auto"/>
              <w:left w:val="nil"/>
              <w:bottom w:val="single" w:sz="4" w:space="0" w:color="auto"/>
              <w:right w:val="single" w:sz="4" w:space="0" w:color="auto"/>
            </w:tcBorders>
            <w:shd w:val="clear" w:color="auto" w:fill="auto"/>
          </w:tcPr>
          <w:p w14:paraId="0EFE2FA4" w14:textId="77777777" w:rsidR="00A223BF" w:rsidRPr="00A223BF" w:rsidRDefault="00A223BF" w:rsidP="00A223BF">
            <w:pPr>
              <w:pStyle w:val="Kop3"/>
              <w:numPr>
                <w:ilvl w:val="2"/>
                <w:numId w:val="0"/>
              </w:numPr>
              <w:ind w:left="720" w:hanging="720"/>
              <w:jc w:val="both"/>
              <w:rPr>
                <w:ins w:id="4219" w:author="Gert Morlion" w:date="2024-08-26T14:13:00Z"/>
                <w:rFonts w:cs="Arial"/>
                <w:sz w:val="16"/>
                <w:szCs w:val="16"/>
              </w:rPr>
            </w:pPr>
            <w:ins w:id="4220" w:author="Gert Morlion" w:date="2024-08-26T14:13:00Z">
              <w:r w:rsidRPr="00353431">
                <w:rPr>
                  <w:rFonts w:cs="Arial"/>
                  <w:sz w:val="16"/>
                  <w:szCs w:val="16"/>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77777777" w:rsidR="00A223BF" w:rsidRPr="00A223BF" w:rsidRDefault="00A223BF" w:rsidP="00A223BF">
            <w:pPr>
              <w:pStyle w:val="Kop3"/>
              <w:numPr>
                <w:ilvl w:val="2"/>
                <w:numId w:val="0"/>
              </w:numPr>
              <w:ind w:left="720" w:hanging="720"/>
              <w:jc w:val="both"/>
              <w:rPr>
                <w:ins w:id="4221" w:author="Gert Morlion" w:date="2024-08-26T14:13:00Z"/>
                <w:rFonts w:cs="Arial"/>
                <w:sz w:val="16"/>
                <w:szCs w:val="16"/>
              </w:rPr>
            </w:pPr>
            <w:ins w:id="4222"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77777777" w:rsidR="00A223BF" w:rsidRPr="00A223BF" w:rsidRDefault="00A223BF" w:rsidP="00A223BF">
            <w:pPr>
              <w:pStyle w:val="Kop3"/>
              <w:numPr>
                <w:ilvl w:val="2"/>
                <w:numId w:val="0"/>
              </w:numPr>
              <w:ind w:left="720" w:hanging="720"/>
              <w:rPr>
                <w:ins w:id="4223" w:author="Gert Morlion" w:date="2024-08-26T14:13:00Z"/>
                <w:rFonts w:cs="Arial"/>
                <w:sz w:val="16"/>
                <w:szCs w:val="16"/>
              </w:rPr>
            </w:pPr>
            <w:ins w:id="4224" w:author="Gert Morlion" w:date="2024-08-26T14:13:00Z">
              <w:r w:rsidRPr="008A2C29">
                <w:rPr>
                  <w:rFonts w:cs="Arial"/>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77777777" w:rsidR="00A223BF" w:rsidRPr="00A223BF" w:rsidRDefault="00A223BF" w:rsidP="00A223BF">
            <w:pPr>
              <w:pStyle w:val="Kop3"/>
              <w:numPr>
                <w:ilvl w:val="2"/>
                <w:numId w:val="0"/>
              </w:numPr>
              <w:ind w:left="720" w:hanging="720"/>
              <w:rPr>
                <w:ins w:id="4225" w:author="Gert Morlion" w:date="2024-08-26T14:13:00Z"/>
                <w:rFonts w:cs="Arial"/>
                <w:sz w:val="16"/>
                <w:szCs w:val="16"/>
              </w:rPr>
            </w:pPr>
            <w:ins w:id="4226" w:author="Gert Morlion" w:date="2024-08-26T14:13:00Z">
              <w:r w:rsidRPr="00353431">
                <w:rPr>
                  <w:rFonts w:cs="Arial"/>
                  <w:sz w:val="16"/>
                  <w:szCs w:val="16"/>
                </w:rPr>
                <w:t>0..1 multiplicity in S-100 restricted to 1 in S-101</w:t>
              </w:r>
            </w:ins>
          </w:p>
        </w:tc>
      </w:tr>
      <w:tr w:rsidR="00A223BF" w:rsidRPr="008A2C29" w14:paraId="161E6453" w14:textId="77777777" w:rsidTr="00A223BF">
        <w:trPr>
          <w:ins w:id="422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77777777" w:rsidR="00A223BF" w:rsidRPr="00A223BF" w:rsidRDefault="00A223BF" w:rsidP="00A223BF">
            <w:pPr>
              <w:pStyle w:val="Kop3"/>
              <w:numPr>
                <w:ilvl w:val="2"/>
                <w:numId w:val="0"/>
              </w:numPr>
              <w:ind w:left="720" w:hanging="720"/>
              <w:rPr>
                <w:ins w:id="4228" w:author="Gert Morlion" w:date="2024-08-26T14:13:00Z"/>
                <w:rFonts w:cs="Arial"/>
                <w:sz w:val="16"/>
                <w:szCs w:val="16"/>
              </w:rPr>
            </w:pPr>
            <w:ins w:id="4229" w:author="Gert Morlion" w:date="2024-08-26T14:13:00Z">
              <w:r w:rsidRPr="008A2C29">
                <w:rPr>
                  <w:rFonts w:cs="Arial"/>
                  <w:sz w:val="16"/>
                  <w:szCs w:val="16"/>
                </w:rPr>
                <w:t>dataType</w:t>
              </w:r>
            </w:ins>
          </w:p>
        </w:tc>
        <w:tc>
          <w:tcPr>
            <w:tcW w:w="519" w:type="pct"/>
            <w:tcBorders>
              <w:top w:val="single" w:sz="4" w:space="0" w:color="auto"/>
              <w:left w:val="nil"/>
              <w:bottom w:val="single" w:sz="4" w:space="0" w:color="auto"/>
              <w:right w:val="single" w:sz="4" w:space="0" w:color="auto"/>
            </w:tcBorders>
            <w:shd w:val="clear" w:color="auto" w:fill="auto"/>
          </w:tcPr>
          <w:p w14:paraId="7835EAAD" w14:textId="77777777" w:rsidR="00A223BF" w:rsidRPr="00A223BF" w:rsidRDefault="00A223BF" w:rsidP="00A223BF">
            <w:pPr>
              <w:pStyle w:val="Kop3"/>
              <w:numPr>
                <w:ilvl w:val="2"/>
                <w:numId w:val="0"/>
              </w:numPr>
              <w:ind w:left="720" w:hanging="720"/>
              <w:jc w:val="both"/>
              <w:rPr>
                <w:ins w:id="4230" w:author="Gert Morlion" w:date="2024-08-26T14:13:00Z"/>
                <w:rFonts w:cs="Arial"/>
                <w:sz w:val="16"/>
                <w:szCs w:val="16"/>
              </w:rPr>
            </w:pPr>
            <w:ins w:id="4231" w:author="Gert Morlion" w:date="2024-08-26T14:13:00Z">
              <w:r w:rsidRPr="00353431">
                <w:rPr>
                  <w:rFonts w:cs="Arial"/>
                  <w:sz w:val="16"/>
                  <w:szCs w:val="16"/>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777777" w:rsidR="00A223BF" w:rsidRPr="00A223BF" w:rsidRDefault="00A223BF" w:rsidP="00A223BF">
            <w:pPr>
              <w:pStyle w:val="Kop3"/>
              <w:numPr>
                <w:ilvl w:val="2"/>
                <w:numId w:val="0"/>
              </w:numPr>
              <w:ind w:left="720" w:hanging="720"/>
              <w:jc w:val="both"/>
              <w:rPr>
                <w:ins w:id="4232" w:author="Gert Morlion" w:date="2024-08-26T14:13:00Z"/>
                <w:rFonts w:cs="Arial"/>
                <w:sz w:val="16"/>
                <w:szCs w:val="16"/>
              </w:rPr>
            </w:pPr>
            <w:ins w:id="4233"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77777777" w:rsidR="00A223BF" w:rsidRPr="00A223BF" w:rsidRDefault="00A223BF" w:rsidP="00A223BF">
            <w:pPr>
              <w:pStyle w:val="Kop3"/>
              <w:numPr>
                <w:ilvl w:val="2"/>
                <w:numId w:val="0"/>
              </w:numPr>
              <w:ind w:left="720" w:hanging="720"/>
              <w:rPr>
                <w:ins w:id="4234" w:author="Gert Morlion" w:date="2024-08-26T14:13:00Z"/>
                <w:rFonts w:cs="Arial"/>
                <w:sz w:val="16"/>
                <w:szCs w:val="16"/>
              </w:rPr>
            </w:pPr>
            <w:ins w:id="4235" w:author="Gert Morlion" w:date="2024-08-26T14:13:00Z">
              <w:r w:rsidRPr="008A2C29">
                <w:rPr>
                  <w:rFonts w:cs="Arial"/>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77777777" w:rsidR="00A223BF" w:rsidRPr="00A223BF" w:rsidRDefault="00A223BF" w:rsidP="00A223BF">
            <w:pPr>
              <w:pStyle w:val="Kop3"/>
              <w:numPr>
                <w:ilvl w:val="2"/>
                <w:numId w:val="0"/>
              </w:numPr>
              <w:ind w:left="720" w:hanging="720"/>
              <w:rPr>
                <w:ins w:id="4236" w:author="Gert Morlion" w:date="2024-08-26T14:13:00Z"/>
                <w:rFonts w:cs="Arial"/>
                <w:sz w:val="16"/>
                <w:szCs w:val="16"/>
              </w:rPr>
            </w:pPr>
          </w:p>
        </w:tc>
      </w:tr>
      <w:tr w:rsidR="00A223BF" w:rsidRPr="008A2C29" w14:paraId="6830FBBE" w14:textId="77777777" w:rsidTr="00A223BF">
        <w:trPr>
          <w:ins w:id="423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77777777" w:rsidR="00A223BF" w:rsidRPr="00A223BF" w:rsidRDefault="00A223BF" w:rsidP="00A223BF">
            <w:pPr>
              <w:pStyle w:val="Kop3"/>
              <w:numPr>
                <w:ilvl w:val="2"/>
                <w:numId w:val="0"/>
              </w:numPr>
              <w:ind w:left="720" w:hanging="720"/>
              <w:rPr>
                <w:ins w:id="4238" w:author="Gert Morlion" w:date="2024-08-26T14:13:00Z"/>
                <w:rFonts w:cs="Arial"/>
                <w:sz w:val="16"/>
                <w:szCs w:val="16"/>
              </w:rPr>
            </w:pPr>
            <w:ins w:id="4239" w:author="Gert Morlion" w:date="2024-08-26T14:13:00Z">
              <w:r w:rsidRPr="008A2C29">
                <w:rPr>
                  <w:rFonts w:cs="Arial"/>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77777777" w:rsidR="00A223BF" w:rsidRPr="00A223BF" w:rsidRDefault="00A223BF" w:rsidP="00A223BF">
            <w:pPr>
              <w:pStyle w:val="Kop3"/>
              <w:numPr>
                <w:ilvl w:val="2"/>
                <w:numId w:val="0"/>
              </w:numPr>
              <w:ind w:left="720" w:hanging="720"/>
              <w:jc w:val="both"/>
              <w:rPr>
                <w:ins w:id="4240" w:author="Gert Morlion" w:date="2024-08-26T14:13:00Z"/>
                <w:rFonts w:cs="Arial"/>
                <w:sz w:val="16"/>
                <w:szCs w:val="16"/>
              </w:rPr>
            </w:pPr>
            <w:ins w:id="4241" w:author="Gert Morlion" w:date="2024-08-26T14:13:00Z">
              <w:r w:rsidRPr="00353431">
                <w:rPr>
                  <w:rFonts w:cs="Arial"/>
                  <w:sz w:val="16"/>
                  <w:szCs w:val="16"/>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77777777" w:rsidR="00A223BF" w:rsidRPr="00A223BF" w:rsidRDefault="00A223BF" w:rsidP="00A223BF">
            <w:pPr>
              <w:pStyle w:val="Kop3"/>
              <w:numPr>
                <w:ilvl w:val="2"/>
                <w:numId w:val="0"/>
              </w:numPr>
              <w:ind w:left="720" w:hanging="720"/>
              <w:jc w:val="both"/>
              <w:rPr>
                <w:ins w:id="4242" w:author="Gert Morlion" w:date="2024-08-26T14:13:00Z"/>
                <w:rFonts w:cs="Arial"/>
                <w:sz w:val="16"/>
                <w:szCs w:val="16"/>
              </w:rPr>
            </w:pPr>
            <w:ins w:id="4243"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77777777" w:rsidR="00A223BF" w:rsidRPr="00A223BF" w:rsidRDefault="00A223BF" w:rsidP="00A223BF">
            <w:pPr>
              <w:pStyle w:val="Kop3"/>
              <w:numPr>
                <w:ilvl w:val="2"/>
                <w:numId w:val="0"/>
              </w:numPr>
              <w:ind w:left="720" w:hanging="720"/>
              <w:rPr>
                <w:ins w:id="4244" w:author="Gert Morlion" w:date="2024-08-26T14:13:00Z"/>
                <w:rFonts w:cs="Arial"/>
                <w:sz w:val="16"/>
                <w:szCs w:val="16"/>
              </w:rPr>
            </w:pPr>
            <w:ins w:id="4245" w:author="Gert Morlion" w:date="2024-08-26T14:13:00Z">
              <w:r w:rsidRPr="008A2C29">
                <w:rPr>
                  <w:rFonts w:cs="Arial"/>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8C68E5" w14:textId="77777777" w:rsidR="00A223BF" w:rsidRPr="008A2C29" w:rsidRDefault="00A223BF" w:rsidP="00A223BF">
            <w:pPr>
              <w:pStyle w:val="Kop3"/>
              <w:numPr>
                <w:ilvl w:val="2"/>
                <w:numId w:val="0"/>
              </w:numPr>
              <w:ind w:left="720" w:hanging="720"/>
              <w:rPr>
                <w:ins w:id="4246" w:author="Gert Morlion" w:date="2024-08-26T14:13:00Z"/>
                <w:rFonts w:cs="Arial"/>
                <w:sz w:val="16"/>
                <w:szCs w:val="16"/>
              </w:rPr>
            </w:pPr>
            <w:ins w:id="4247" w:author="Gert Morlion" w:date="2024-08-26T14:13:00Z">
              <w:r w:rsidRPr="008A2C29">
                <w:rPr>
                  <w:rFonts w:cs="Arial"/>
                  <w:sz w:val="16"/>
                  <w:szCs w:val="16"/>
                </w:rPr>
                <w:t>Any additional Information</w:t>
              </w:r>
            </w:ins>
          </w:p>
          <w:p w14:paraId="70A0E9A9" w14:textId="77777777" w:rsidR="00A223BF" w:rsidRPr="00A223BF" w:rsidRDefault="00A223BF" w:rsidP="00A223BF">
            <w:pPr>
              <w:pStyle w:val="Kop3"/>
              <w:numPr>
                <w:ilvl w:val="2"/>
                <w:numId w:val="0"/>
              </w:numPr>
              <w:ind w:left="720" w:hanging="720"/>
              <w:rPr>
                <w:ins w:id="4248" w:author="Gert Morlion" w:date="2024-08-26T14:13:00Z"/>
                <w:rFonts w:cs="Arial"/>
                <w:sz w:val="16"/>
                <w:szCs w:val="16"/>
              </w:rPr>
            </w:pPr>
          </w:p>
        </w:tc>
      </w:tr>
      <w:tr w:rsidR="00A223BF" w:rsidRPr="008A2C29" w14:paraId="1BD2E7E3" w14:textId="77777777" w:rsidTr="00A223BF">
        <w:trPr>
          <w:ins w:id="424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77777777" w:rsidR="00A223BF" w:rsidRPr="008A2C29" w:rsidRDefault="00A223BF" w:rsidP="00A223BF">
            <w:pPr>
              <w:pStyle w:val="Kop3"/>
              <w:numPr>
                <w:ilvl w:val="2"/>
                <w:numId w:val="0"/>
              </w:numPr>
              <w:ind w:left="720" w:hanging="720"/>
              <w:rPr>
                <w:ins w:id="4250" w:author="Gert Morlion" w:date="2024-08-26T14:13:00Z"/>
                <w:rFonts w:cs="Arial"/>
                <w:sz w:val="16"/>
                <w:szCs w:val="16"/>
              </w:rPr>
            </w:pPr>
            <w:ins w:id="4251" w:author="Gert Morlion" w:date="2024-08-26T14:13:00Z">
              <w:r w:rsidRPr="008A2C29">
                <w:rPr>
                  <w:rFonts w:cs="Arial"/>
                  <w:sz w:val="16"/>
                  <w:szCs w:val="16"/>
                </w:rPr>
                <w:lastRenderedPageBreak/>
                <w:t>compressionFlag</w:t>
              </w:r>
            </w:ins>
          </w:p>
        </w:tc>
        <w:tc>
          <w:tcPr>
            <w:tcW w:w="519" w:type="pct"/>
            <w:tcBorders>
              <w:top w:val="single" w:sz="4" w:space="0" w:color="auto"/>
              <w:left w:val="nil"/>
              <w:bottom w:val="single" w:sz="4" w:space="0" w:color="auto"/>
              <w:right w:val="single" w:sz="4" w:space="0" w:color="auto"/>
            </w:tcBorders>
            <w:shd w:val="clear" w:color="auto" w:fill="auto"/>
          </w:tcPr>
          <w:p w14:paraId="5A87F148" w14:textId="77777777" w:rsidR="00A223BF" w:rsidRPr="008A2C29" w:rsidRDefault="00A223BF" w:rsidP="00A223BF">
            <w:pPr>
              <w:pStyle w:val="Kop3"/>
              <w:numPr>
                <w:ilvl w:val="2"/>
                <w:numId w:val="0"/>
              </w:numPr>
              <w:ind w:left="720" w:hanging="720"/>
              <w:jc w:val="both"/>
              <w:rPr>
                <w:ins w:id="4252" w:author="Gert Morlion" w:date="2024-08-26T14:13:00Z"/>
                <w:rFonts w:cs="Arial"/>
                <w:sz w:val="16"/>
                <w:szCs w:val="16"/>
              </w:rPr>
            </w:pPr>
            <w:ins w:id="4253" w:author="Gert Morlion" w:date="2024-08-26T14:13:00Z">
              <w:r w:rsidRPr="006834DB">
                <w:rPr>
                  <w:rFonts w:cs="Arial"/>
                  <w:sz w:val="16"/>
                  <w:szCs w:val="16"/>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77777777" w:rsidR="00A223BF" w:rsidRPr="00A223BF" w:rsidRDefault="00A223BF" w:rsidP="00A223BF">
            <w:pPr>
              <w:pStyle w:val="Kop3"/>
              <w:numPr>
                <w:ilvl w:val="2"/>
                <w:numId w:val="0"/>
              </w:numPr>
              <w:ind w:left="720" w:hanging="720"/>
              <w:jc w:val="both"/>
              <w:rPr>
                <w:ins w:id="4254" w:author="Gert Morlion" w:date="2024-08-26T14:13:00Z"/>
                <w:rFonts w:cs="Arial"/>
                <w:sz w:val="16"/>
                <w:szCs w:val="16"/>
              </w:rPr>
            </w:pPr>
            <w:ins w:id="4255"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77777777" w:rsidR="00A223BF" w:rsidRPr="008A2C29" w:rsidRDefault="00A223BF" w:rsidP="00A223BF">
            <w:pPr>
              <w:pStyle w:val="Kop3"/>
              <w:numPr>
                <w:ilvl w:val="2"/>
                <w:numId w:val="0"/>
              </w:numPr>
              <w:ind w:left="720" w:hanging="720"/>
              <w:rPr>
                <w:ins w:id="4256" w:author="Gert Morlion" w:date="2024-08-26T14:13:00Z"/>
                <w:rFonts w:cs="Arial"/>
                <w:sz w:val="16"/>
                <w:szCs w:val="16"/>
              </w:rPr>
            </w:pPr>
            <w:ins w:id="4257" w:author="Gert Morlion" w:date="2024-08-26T14:13:00Z">
              <w:r w:rsidRPr="008A2C29">
                <w:rPr>
                  <w:rFonts w:cs="Arial"/>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A84818" w14:textId="77777777" w:rsidR="00A223BF" w:rsidRPr="008A2C29" w:rsidRDefault="00A223BF" w:rsidP="00A223BF">
            <w:pPr>
              <w:pStyle w:val="Kop3"/>
              <w:numPr>
                <w:ilvl w:val="2"/>
                <w:numId w:val="0"/>
              </w:numPr>
              <w:ind w:left="720" w:hanging="720"/>
              <w:jc w:val="both"/>
              <w:rPr>
                <w:ins w:id="4258" w:author="Gert Morlion" w:date="2024-08-26T14:13:00Z"/>
                <w:rFonts w:cs="Arial"/>
                <w:sz w:val="16"/>
                <w:szCs w:val="16"/>
              </w:rPr>
            </w:pPr>
            <w:ins w:id="4259" w:author="Gert Morlion" w:date="2024-08-26T14:13:00Z">
              <w:r w:rsidRPr="00A223BF">
                <w:rPr>
                  <w:rFonts w:cs="Arial"/>
                  <w:sz w:val="16"/>
                  <w:szCs w:val="16"/>
                </w:rPr>
                <w:t>True</w:t>
              </w:r>
              <w:r w:rsidRPr="008A2C29">
                <w:rPr>
                  <w:rFonts w:cs="Arial"/>
                  <w:sz w:val="16"/>
                  <w:szCs w:val="16"/>
                </w:rPr>
                <w:t xml:space="preserve"> indicates a compressed resource</w:t>
              </w:r>
            </w:ins>
          </w:p>
          <w:p w14:paraId="2FE26895" w14:textId="77777777" w:rsidR="00A223BF" w:rsidRPr="00A223BF" w:rsidRDefault="00A223BF" w:rsidP="00A223BF">
            <w:pPr>
              <w:pStyle w:val="Kop3"/>
              <w:numPr>
                <w:ilvl w:val="2"/>
                <w:numId w:val="0"/>
              </w:numPr>
              <w:ind w:left="720" w:hanging="720"/>
              <w:rPr>
                <w:ins w:id="4260" w:author="Gert Morlion" w:date="2024-08-26T14:13:00Z"/>
                <w:rFonts w:cs="Arial"/>
                <w:sz w:val="16"/>
                <w:szCs w:val="16"/>
              </w:rPr>
            </w:pPr>
            <w:ins w:id="4261" w:author="Gert Morlion" w:date="2024-08-26T14:13:00Z">
              <w:r w:rsidRPr="00A223BF">
                <w:rPr>
                  <w:rFonts w:cs="Arial"/>
                  <w:sz w:val="16"/>
                  <w:szCs w:val="16"/>
                </w:rPr>
                <w:t>False</w:t>
              </w:r>
              <w:r w:rsidRPr="008A2C29">
                <w:rPr>
                  <w:rFonts w:cs="Arial"/>
                  <w:sz w:val="16"/>
                  <w:szCs w:val="16"/>
                </w:rPr>
                <w:t xml:space="preserve"> indicates an uncompressed resource</w:t>
              </w:r>
            </w:ins>
          </w:p>
        </w:tc>
      </w:tr>
      <w:tr w:rsidR="00A223BF" w:rsidRPr="008A2C29" w14:paraId="040F59A0" w14:textId="77777777" w:rsidTr="00A223BF">
        <w:trPr>
          <w:ins w:id="426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77777777" w:rsidR="00A223BF" w:rsidRPr="00A223BF" w:rsidRDefault="00A223BF" w:rsidP="00A223BF">
            <w:pPr>
              <w:pStyle w:val="Kop3"/>
              <w:numPr>
                <w:ilvl w:val="2"/>
                <w:numId w:val="0"/>
              </w:numPr>
              <w:ind w:left="720" w:hanging="720"/>
              <w:rPr>
                <w:ins w:id="4263" w:author="Gert Morlion" w:date="2024-08-26T14:13:00Z"/>
                <w:rFonts w:cs="Arial"/>
                <w:sz w:val="16"/>
                <w:szCs w:val="16"/>
              </w:rPr>
            </w:pPr>
            <w:ins w:id="4264" w:author="Gert Morlion" w:date="2024-08-26T14:13:00Z">
              <w:r w:rsidRPr="008A2C29">
                <w:rPr>
                  <w:rFonts w:cs="Arial"/>
                  <w:sz w:val="16"/>
                  <w:szCs w:val="16"/>
                </w:rPr>
                <w:t>digitalSignatureReference</w:t>
              </w:r>
            </w:ins>
          </w:p>
        </w:tc>
        <w:tc>
          <w:tcPr>
            <w:tcW w:w="519" w:type="pct"/>
            <w:tcBorders>
              <w:top w:val="single" w:sz="4" w:space="0" w:color="auto"/>
              <w:left w:val="nil"/>
              <w:bottom w:val="single" w:sz="4" w:space="0" w:color="auto"/>
              <w:right w:val="single" w:sz="4" w:space="0" w:color="auto"/>
            </w:tcBorders>
            <w:shd w:val="clear" w:color="auto" w:fill="auto"/>
          </w:tcPr>
          <w:p w14:paraId="501B3D4C" w14:textId="77777777" w:rsidR="00A223BF" w:rsidRPr="008A2C29" w:rsidRDefault="00A223BF" w:rsidP="00A223BF">
            <w:pPr>
              <w:pStyle w:val="Kop3"/>
              <w:numPr>
                <w:ilvl w:val="2"/>
                <w:numId w:val="0"/>
              </w:numPr>
              <w:ind w:left="720" w:hanging="720"/>
              <w:jc w:val="both"/>
              <w:rPr>
                <w:ins w:id="4265" w:author="Gert Morlion" w:date="2024-08-26T14:13:00Z"/>
                <w:rFonts w:cs="Arial"/>
                <w:sz w:val="16"/>
                <w:szCs w:val="16"/>
              </w:rPr>
            </w:pPr>
            <w:ins w:id="4266" w:author="Gert Morlion" w:date="2024-08-26T14:13:00Z">
              <w:r w:rsidRPr="00353431">
                <w:rPr>
                  <w:rFonts w:cs="Arial"/>
                  <w:sz w:val="16"/>
                  <w:szCs w:val="16"/>
                </w:rPr>
                <w:t>Specifies the algorithm used to compute 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77777777" w:rsidR="00A223BF" w:rsidRPr="00A223BF" w:rsidRDefault="00A223BF" w:rsidP="00A223BF">
            <w:pPr>
              <w:pStyle w:val="Kop3"/>
              <w:numPr>
                <w:ilvl w:val="2"/>
                <w:numId w:val="0"/>
              </w:numPr>
              <w:ind w:left="720" w:hanging="720"/>
              <w:jc w:val="both"/>
              <w:rPr>
                <w:ins w:id="4267" w:author="Gert Morlion" w:date="2024-08-26T14:13:00Z"/>
                <w:rFonts w:cs="Arial"/>
                <w:sz w:val="16"/>
                <w:szCs w:val="16"/>
              </w:rPr>
            </w:pPr>
            <w:ins w:id="4268"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77777777" w:rsidR="00A223BF" w:rsidRPr="008A2C29" w:rsidRDefault="00A223BF" w:rsidP="00A223BF">
            <w:pPr>
              <w:pStyle w:val="Kop3"/>
              <w:numPr>
                <w:ilvl w:val="2"/>
                <w:numId w:val="0"/>
              </w:numPr>
              <w:ind w:left="720" w:hanging="720"/>
              <w:jc w:val="both"/>
              <w:rPr>
                <w:ins w:id="4269" w:author="Gert Morlion" w:date="2024-08-26T14:13:00Z"/>
                <w:rFonts w:cs="Arial"/>
                <w:sz w:val="16"/>
                <w:szCs w:val="16"/>
              </w:rPr>
            </w:pPr>
            <w:ins w:id="4270"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A223BF" w:rsidRPr="00A223BF" w:rsidRDefault="00A223BF" w:rsidP="00A223BF">
            <w:pPr>
              <w:pStyle w:val="Kop3"/>
              <w:numPr>
                <w:ilvl w:val="2"/>
                <w:numId w:val="0"/>
              </w:numPr>
              <w:ind w:left="720" w:hanging="720"/>
              <w:rPr>
                <w:ins w:id="4271" w:author="Gert Morlion" w:date="2024-08-26T14:13:00Z"/>
                <w:rFonts w:cs="Arial"/>
                <w:sz w:val="16"/>
                <w:szCs w:val="16"/>
              </w:rPr>
            </w:pPr>
          </w:p>
        </w:tc>
      </w:tr>
      <w:tr w:rsidR="00A223BF" w:rsidRPr="008A2C29" w14:paraId="06B01DE9" w14:textId="77777777" w:rsidTr="00A223BF">
        <w:trPr>
          <w:ins w:id="427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77777777" w:rsidR="00A223BF" w:rsidRPr="00A223BF" w:rsidRDefault="00A223BF" w:rsidP="00A223BF">
            <w:pPr>
              <w:pStyle w:val="Kop3"/>
              <w:numPr>
                <w:ilvl w:val="2"/>
                <w:numId w:val="0"/>
              </w:numPr>
              <w:ind w:left="720" w:hanging="720"/>
              <w:rPr>
                <w:ins w:id="4273" w:author="Gert Morlion" w:date="2024-08-26T14:13:00Z"/>
                <w:rFonts w:cs="Arial"/>
                <w:sz w:val="16"/>
                <w:szCs w:val="16"/>
              </w:rPr>
            </w:pPr>
            <w:ins w:id="4274" w:author="Gert Morlion" w:date="2024-08-26T14:13:00Z">
              <w:r w:rsidRPr="008A2C29">
                <w:rPr>
                  <w:rFonts w:cs="Arial"/>
                  <w:sz w:val="16"/>
                  <w:szCs w:val="16"/>
                </w:rPr>
                <w:t>digitalSignatureValue</w:t>
              </w:r>
            </w:ins>
          </w:p>
        </w:tc>
        <w:tc>
          <w:tcPr>
            <w:tcW w:w="519" w:type="pct"/>
            <w:tcBorders>
              <w:top w:val="single" w:sz="4" w:space="0" w:color="auto"/>
              <w:left w:val="nil"/>
              <w:bottom w:val="single" w:sz="4" w:space="0" w:color="auto"/>
              <w:right w:val="single" w:sz="4" w:space="0" w:color="auto"/>
            </w:tcBorders>
            <w:shd w:val="clear" w:color="auto" w:fill="auto"/>
          </w:tcPr>
          <w:p w14:paraId="52D5C2E9" w14:textId="77777777" w:rsidR="00A223BF" w:rsidRPr="00A223BF" w:rsidRDefault="00A223BF" w:rsidP="00A223BF">
            <w:pPr>
              <w:pStyle w:val="Kop3"/>
              <w:numPr>
                <w:ilvl w:val="2"/>
                <w:numId w:val="0"/>
              </w:numPr>
              <w:ind w:left="720" w:hanging="720"/>
              <w:jc w:val="both"/>
              <w:rPr>
                <w:ins w:id="4275" w:author="Gert Morlion" w:date="2024-08-26T14:13:00Z"/>
                <w:rFonts w:cs="Arial"/>
                <w:sz w:val="16"/>
                <w:szCs w:val="16"/>
              </w:rPr>
            </w:pPr>
            <w:ins w:id="4276" w:author="Gert Morlion" w:date="2024-08-26T14:13:00Z">
              <w:r w:rsidRPr="00353431">
                <w:rPr>
                  <w:rFonts w:cs="Arial"/>
                  <w:sz w:val="16"/>
                  <w:szCs w:val="16"/>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77777777" w:rsidR="00A223BF" w:rsidRPr="00A223BF" w:rsidRDefault="00A223BF" w:rsidP="00A223BF">
            <w:pPr>
              <w:pStyle w:val="Kop3"/>
              <w:numPr>
                <w:ilvl w:val="2"/>
                <w:numId w:val="0"/>
              </w:numPr>
              <w:ind w:left="720" w:hanging="720"/>
              <w:jc w:val="both"/>
              <w:rPr>
                <w:ins w:id="4277" w:author="Gert Morlion" w:date="2024-08-26T14:13:00Z"/>
                <w:rFonts w:cs="Arial"/>
                <w:sz w:val="16"/>
                <w:szCs w:val="16"/>
              </w:rPr>
            </w:pPr>
            <w:ins w:id="4278"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77777777" w:rsidR="00A223BF" w:rsidRPr="00A223BF" w:rsidRDefault="00A223BF" w:rsidP="00A223BF">
            <w:pPr>
              <w:pStyle w:val="Kop3"/>
              <w:numPr>
                <w:ilvl w:val="2"/>
                <w:numId w:val="0"/>
              </w:numPr>
              <w:ind w:left="720" w:hanging="720"/>
              <w:rPr>
                <w:ins w:id="4279" w:author="Gert Morlion" w:date="2024-08-26T14:13:00Z"/>
                <w:rFonts w:cs="Arial"/>
                <w:sz w:val="16"/>
                <w:szCs w:val="16"/>
              </w:rPr>
            </w:pPr>
            <w:ins w:id="4280"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1D8EBE2" w14:textId="77777777" w:rsidR="00A223BF" w:rsidRPr="008A2C29" w:rsidRDefault="00A223BF" w:rsidP="00A223BF">
            <w:pPr>
              <w:pStyle w:val="Kop3"/>
              <w:numPr>
                <w:ilvl w:val="2"/>
                <w:numId w:val="0"/>
              </w:numPr>
              <w:ind w:left="720" w:hanging="720"/>
              <w:jc w:val="both"/>
              <w:rPr>
                <w:ins w:id="4281" w:author="Gert Morlion" w:date="2024-08-26T14:13:00Z"/>
                <w:rFonts w:cs="Arial"/>
                <w:sz w:val="16"/>
                <w:szCs w:val="16"/>
              </w:rPr>
            </w:pPr>
            <w:ins w:id="4282" w:author="Gert Morlion" w:date="2024-08-26T14:13:00Z">
              <w:r w:rsidRPr="008A2C29">
                <w:rPr>
                  <w:rFonts w:cs="Arial"/>
                  <w:sz w:val="16"/>
                  <w:szCs w:val="16"/>
                </w:rPr>
                <w:t>The value resulting from application of digitalSignatureReference</w:t>
              </w:r>
            </w:ins>
          </w:p>
          <w:p w14:paraId="69DE0D46" w14:textId="77777777" w:rsidR="00A223BF" w:rsidRPr="008A2C29" w:rsidRDefault="00A223BF" w:rsidP="00A223BF">
            <w:pPr>
              <w:pStyle w:val="Kop3"/>
              <w:numPr>
                <w:ilvl w:val="2"/>
                <w:numId w:val="0"/>
              </w:numPr>
              <w:ind w:left="720" w:hanging="720"/>
              <w:rPr>
                <w:ins w:id="4283" w:author="Gert Morlion" w:date="2024-08-26T14:13:00Z"/>
                <w:rFonts w:cs="Arial"/>
                <w:sz w:val="16"/>
                <w:szCs w:val="16"/>
              </w:rPr>
            </w:pPr>
            <w:ins w:id="4284" w:author="Gert Morlion" w:date="2024-08-26T14:13:00Z">
              <w:r w:rsidRPr="008A2C29">
                <w:rPr>
                  <w:rFonts w:cs="Arial"/>
                  <w:sz w:val="16"/>
                  <w:szCs w:val="16"/>
                </w:rPr>
                <w:t>Implemented as the digital signature format specifi</w:t>
              </w:r>
              <w:r>
                <w:rPr>
                  <w:rFonts w:cs="Arial"/>
                  <w:sz w:val="16"/>
                  <w:szCs w:val="16"/>
                </w:rPr>
                <w:t>ed in S-100 Part 15</w:t>
              </w:r>
            </w:ins>
          </w:p>
        </w:tc>
      </w:tr>
      <w:tr w:rsidR="00A223BF" w:rsidRPr="008A2C29" w14:paraId="2D632A58" w14:textId="77777777" w:rsidTr="00A223BF">
        <w:trPr>
          <w:ins w:id="428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77777777" w:rsidR="00A223BF" w:rsidRPr="008A2C29" w:rsidRDefault="00A223BF" w:rsidP="00A223BF">
            <w:pPr>
              <w:pStyle w:val="Kop3"/>
              <w:numPr>
                <w:ilvl w:val="2"/>
                <w:numId w:val="0"/>
              </w:numPr>
              <w:ind w:left="720" w:hanging="720"/>
              <w:jc w:val="both"/>
              <w:rPr>
                <w:ins w:id="4286" w:author="Gert Morlion" w:date="2024-08-26T14:13:00Z"/>
                <w:rFonts w:cs="Arial"/>
                <w:sz w:val="16"/>
                <w:szCs w:val="16"/>
              </w:rPr>
            </w:pPr>
            <w:ins w:id="4287" w:author="Gert Morlion" w:date="2024-08-26T14:13:00Z">
              <w:r w:rsidRPr="008A2C29">
                <w:rPr>
                  <w:rFonts w:cs="Arial"/>
                  <w:sz w:val="16"/>
                  <w:szCs w:val="16"/>
                </w:rPr>
                <w:t>defaultLocale</w:t>
              </w:r>
            </w:ins>
          </w:p>
        </w:tc>
        <w:tc>
          <w:tcPr>
            <w:tcW w:w="519" w:type="pct"/>
            <w:tcBorders>
              <w:top w:val="single" w:sz="4" w:space="0" w:color="auto"/>
              <w:left w:val="nil"/>
              <w:bottom w:val="single" w:sz="4" w:space="0" w:color="auto"/>
              <w:right w:val="single" w:sz="4" w:space="0" w:color="auto"/>
            </w:tcBorders>
            <w:shd w:val="clear" w:color="auto" w:fill="auto"/>
          </w:tcPr>
          <w:p w14:paraId="749E8C26" w14:textId="77777777" w:rsidR="00A223BF" w:rsidRPr="008A2C29" w:rsidRDefault="00A223BF" w:rsidP="00A223BF">
            <w:pPr>
              <w:pStyle w:val="Kop3"/>
              <w:numPr>
                <w:ilvl w:val="2"/>
                <w:numId w:val="0"/>
              </w:numPr>
              <w:ind w:left="720" w:hanging="720"/>
              <w:jc w:val="both"/>
              <w:rPr>
                <w:ins w:id="4288" w:author="Gert Morlion" w:date="2024-08-26T14:13:00Z"/>
                <w:rFonts w:cs="Arial"/>
                <w:sz w:val="16"/>
                <w:szCs w:val="16"/>
              </w:rPr>
            </w:pPr>
            <w:ins w:id="4289" w:author="Gert Morlion" w:date="2024-08-26T14:13:00Z">
              <w:r w:rsidRPr="00353431">
                <w:rPr>
                  <w:rFonts w:cs="Arial"/>
                  <w:sz w:val="16"/>
                  <w:szCs w:val="16"/>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77777777" w:rsidR="00A223BF" w:rsidRPr="00A223BF" w:rsidRDefault="00A223BF" w:rsidP="00A223BF">
            <w:pPr>
              <w:pStyle w:val="Kop3"/>
              <w:numPr>
                <w:ilvl w:val="2"/>
                <w:numId w:val="0"/>
              </w:numPr>
              <w:ind w:left="720" w:hanging="720"/>
              <w:jc w:val="both"/>
              <w:rPr>
                <w:ins w:id="4290" w:author="Gert Morlion" w:date="2024-08-26T14:13:00Z"/>
                <w:rFonts w:cs="Arial"/>
                <w:sz w:val="16"/>
                <w:szCs w:val="16"/>
              </w:rPr>
            </w:pPr>
            <w:ins w:id="4291"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7777777" w:rsidR="00A223BF" w:rsidRPr="00A223BF" w:rsidRDefault="00A223BF" w:rsidP="00A223BF">
            <w:pPr>
              <w:pStyle w:val="Kop3"/>
              <w:numPr>
                <w:ilvl w:val="2"/>
                <w:numId w:val="0"/>
              </w:numPr>
              <w:ind w:left="720" w:hanging="720"/>
              <w:jc w:val="both"/>
              <w:rPr>
                <w:ins w:id="4292" w:author="Gert Morlion" w:date="2024-08-26T14:13:00Z"/>
                <w:rFonts w:cs="Arial"/>
                <w:sz w:val="16"/>
                <w:szCs w:val="16"/>
              </w:rPr>
            </w:pPr>
            <w:ins w:id="4293" w:author="Gert Morlion" w:date="2024-08-26T14:13:00Z">
              <w:r w:rsidRPr="008A2C29">
                <w:rPr>
                  <w:rFonts w:cs="Arial"/>
                  <w:sz w:val="16"/>
                  <w:szCs w:val="16"/>
                </w:rPr>
                <w:t>PT_Locale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77777777" w:rsidR="00A223BF" w:rsidRPr="008A2C29" w:rsidRDefault="00A223BF" w:rsidP="00A223BF">
            <w:pPr>
              <w:pStyle w:val="Kop3"/>
              <w:numPr>
                <w:ilvl w:val="2"/>
                <w:numId w:val="0"/>
              </w:numPr>
              <w:ind w:left="720" w:hanging="720"/>
              <w:jc w:val="both"/>
              <w:rPr>
                <w:ins w:id="4294" w:author="Gert Morlion" w:date="2024-08-26T14:13:00Z"/>
                <w:rFonts w:cs="Arial"/>
                <w:sz w:val="16"/>
                <w:szCs w:val="16"/>
              </w:rPr>
            </w:pPr>
            <w:ins w:id="4295" w:author="Gert Morlion" w:date="2024-08-26T14:13:00Z">
              <w:r w:rsidRPr="008A2C29">
                <w:rPr>
                  <w:rFonts w:cs="Arial"/>
                  <w:sz w:val="16"/>
                  <w:szCs w:val="16"/>
                </w:rPr>
                <w:t xml:space="preserve">A support file is expected to use only one </w:t>
              </w:r>
              <w:r>
                <w:rPr>
                  <w:rFonts w:cs="Arial"/>
                  <w:sz w:val="16"/>
                  <w:szCs w:val="16"/>
                </w:rPr>
                <w:t xml:space="preserve">as </w:t>
              </w:r>
              <w:r w:rsidRPr="008A2C29">
                <w:rPr>
                  <w:rFonts w:cs="Arial"/>
                  <w:sz w:val="16"/>
                  <w:szCs w:val="16"/>
                </w:rPr>
                <w:t>locale</w:t>
              </w:r>
              <w:r>
                <w:rPr>
                  <w:rFonts w:cs="Arial"/>
                  <w:sz w:val="16"/>
                  <w:szCs w:val="16"/>
                </w:rPr>
                <w:t>.</w:t>
              </w:r>
              <w:r w:rsidRPr="008A2C29">
                <w:rPr>
                  <w:rFonts w:cs="Arial"/>
                  <w:sz w:val="16"/>
                  <w:szCs w:val="16"/>
                </w:rPr>
                <w:t xml:space="preserve"> </w:t>
              </w:r>
              <w:r>
                <w:rPr>
                  <w:rFonts w:cs="Arial"/>
                  <w:sz w:val="16"/>
                  <w:szCs w:val="16"/>
                </w:rPr>
                <w:t>Additional support</w:t>
              </w:r>
              <w:r w:rsidRPr="008A2C29">
                <w:rPr>
                  <w:rFonts w:cs="Arial"/>
                  <w:sz w:val="16"/>
                  <w:szCs w:val="16"/>
                </w:rPr>
                <w:t xml:space="preserve"> files can be created for other </w:t>
              </w:r>
              <w:r>
                <w:rPr>
                  <w:rFonts w:cs="Arial"/>
                  <w:sz w:val="16"/>
                  <w:szCs w:val="16"/>
                </w:rPr>
                <w:t>locales</w:t>
              </w:r>
            </w:ins>
          </w:p>
        </w:tc>
      </w:tr>
      <w:tr w:rsidR="00A223BF" w:rsidRPr="008A2C29" w14:paraId="0DE30CE4" w14:textId="77777777" w:rsidTr="00A223BF">
        <w:trPr>
          <w:ins w:id="429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77777777" w:rsidR="00A223BF" w:rsidRPr="008A2C29" w:rsidRDefault="00A223BF" w:rsidP="00A223BF">
            <w:pPr>
              <w:pStyle w:val="Kop3"/>
              <w:numPr>
                <w:ilvl w:val="2"/>
                <w:numId w:val="0"/>
              </w:numPr>
              <w:ind w:left="720" w:hanging="720"/>
              <w:jc w:val="both"/>
              <w:rPr>
                <w:ins w:id="4297" w:author="Gert Morlion" w:date="2024-08-26T14:13:00Z"/>
                <w:rFonts w:cs="Arial"/>
                <w:sz w:val="16"/>
                <w:szCs w:val="16"/>
              </w:rPr>
            </w:pPr>
            <w:ins w:id="4298" w:author="Gert Morlion" w:date="2024-08-26T14:13:00Z">
              <w:r w:rsidRPr="008A2C29">
                <w:rPr>
                  <w:rFonts w:cs="Arial"/>
                  <w:sz w:val="16"/>
                  <w:szCs w:val="16"/>
                </w:rPr>
                <w:t>supportedResource</w:t>
              </w:r>
            </w:ins>
          </w:p>
        </w:tc>
        <w:tc>
          <w:tcPr>
            <w:tcW w:w="519" w:type="pct"/>
            <w:tcBorders>
              <w:top w:val="single" w:sz="4" w:space="0" w:color="auto"/>
              <w:left w:val="nil"/>
              <w:bottom w:val="single" w:sz="4" w:space="0" w:color="auto"/>
              <w:right w:val="single" w:sz="4" w:space="0" w:color="auto"/>
            </w:tcBorders>
            <w:shd w:val="clear" w:color="auto" w:fill="auto"/>
          </w:tcPr>
          <w:p w14:paraId="7ADE8F08" w14:textId="77777777" w:rsidR="00A223BF" w:rsidRPr="008A2C29" w:rsidRDefault="00A223BF" w:rsidP="00A223BF">
            <w:pPr>
              <w:pStyle w:val="Kop3"/>
              <w:numPr>
                <w:ilvl w:val="2"/>
                <w:numId w:val="0"/>
              </w:numPr>
              <w:ind w:left="720" w:hanging="720"/>
              <w:jc w:val="both"/>
              <w:rPr>
                <w:ins w:id="4299" w:author="Gert Morlion" w:date="2024-08-26T14:13:00Z"/>
                <w:rFonts w:cs="Arial"/>
                <w:sz w:val="16"/>
                <w:szCs w:val="16"/>
              </w:rPr>
            </w:pPr>
            <w:ins w:id="4300" w:author="Gert Morlion" w:date="2024-08-26T14:13:00Z">
              <w:r w:rsidRPr="00353431">
                <w:rPr>
                  <w:rFonts w:cs="Arial"/>
                  <w:sz w:val="16"/>
                  <w:szCs w:val="16"/>
                </w:rPr>
                <w:t>Identifier of the resource supporte</w:t>
              </w:r>
              <w:r w:rsidRPr="00353431">
                <w:rPr>
                  <w:rFonts w:cs="Arial"/>
                  <w:sz w:val="16"/>
                  <w:szCs w:val="16"/>
                </w:rPr>
                <w:lastRenderedPageBreak/>
                <w:t>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77777777" w:rsidR="00A223BF" w:rsidRPr="00A223BF" w:rsidRDefault="00A223BF" w:rsidP="00A223BF">
            <w:pPr>
              <w:pStyle w:val="Kop3"/>
              <w:numPr>
                <w:ilvl w:val="2"/>
                <w:numId w:val="0"/>
              </w:numPr>
              <w:ind w:left="720" w:hanging="720"/>
              <w:jc w:val="both"/>
              <w:rPr>
                <w:ins w:id="4301" w:author="Gert Morlion" w:date="2024-08-26T14:13:00Z"/>
                <w:rFonts w:cs="Arial"/>
                <w:sz w:val="16"/>
                <w:szCs w:val="16"/>
              </w:rPr>
            </w:pPr>
            <w:ins w:id="4302" w:author="Gert Morlion" w:date="2024-08-26T14:13:00Z">
              <w:r w:rsidRPr="008A2C29">
                <w:rPr>
                  <w:rFonts w:cs="Arial"/>
                  <w:sz w:val="16"/>
                  <w:szCs w:val="16"/>
                </w:rPr>
                <w:lastRenderedPageBreak/>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77777777" w:rsidR="00A223BF" w:rsidRPr="008A2C29" w:rsidRDefault="00A223BF" w:rsidP="00A223BF">
            <w:pPr>
              <w:pStyle w:val="Kop3"/>
              <w:numPr>
                <w:ilvl w:val="2"/>
                <w:numId w:val="0"/>
              </w:numPr>
              <w:ind w:left="720" w:hanging="720"/>
              <w:jc w:val="both"/>
              <w:rPr>
                <w:ins w:id="4303" w:author="Gert Morlion" w:date="2024-08-26T14:13:00Z"/>
                <w:rFonts w:cs="Arial"/>
                <w:sz w:val="16"/>
                <w:szCs w:val="16"/>
              </w:rPr>
            </w:pPr>
            <w:ins w:id="4304" w:author="Gert Morlion" w:date="2024-08-26T14:13:00Z">
              <w:r w:rsidRPr="008A2C29">
                <w:rPr>
                  <w:rFonts w:cs="Arial"/>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77777777" w:rsidR="00A223BF" w:rsidRPr="008A2C29" w:rsidRDefault="00A223BF" w:rsidP="00A223BF">
            <w:pPr>
              <w:pStyle w:val="Kop3"/>
              <w:numPr>
                <w:ilvl w:val="2"/>
                <w:numId w:val="0"/>
              </w:numPr>
              <w:ind w:left="720" w:hanging="720"/>
              <w:jc w:val="both"/>
              <w:rPr>
                <w:ins w:id="4305" w:author="Gert Morlion" w:date="2024-08-26T14:13:00Z"/>
                <w:rFonts w:cs="Arial"/>
                <w:sz w:val="16"/>
                <w:szCs w:val="16"/>
              </w:rPr>
            </w:pPr>
            <w:ins w:id="4306" w:author="Gert Morlion" w:date="2024-08-26T14:13:00Z">
              <w:r w:rsidRPr="008A2C29">
                <w:rPr>
                  <w:rFonts w:cs="Arial"/>
                  <w:sz w:val="16"/>
                  <w:szCs w:val="16"/>
                </w:rPr>
                <w:t xml:space="preserve">Conventions for identifiers are </w:t>
              </w:r>
              <w:r>
                <w:rPr>
                  <w:rFonts w:cs="Arial"/>
                  <w:sz w:val="16"/>
                  <w:szCs w:val="16"/>
                </w:rPr>
                <w:t xml:space="preserve">detailed in S-100 Part 15. S-100 allows file URI, digital signature or cryptographic hash </w:t>
              </w:r>
              <w:r>
                <w:rPr>
                  <w:rFonts w:cs="Arial"/>
                  <w:sz w:val="16"/>
                  <w:szCs w:val="16"/>
                </w:rPr>
                <w:lastRenderedPageBreak/>
                <w:t>checksums to be used</w:t>
              </w:r>
            </w:ins>
          </w:p>
        </w:tc>
      </w:tr>
      <w:tr w:rsidR="00A223BF" w:rsidRPr="008A2C29" w14:paraId="68913198" w14:textId="77777777" w:rsidTr="00A223BF">
        <w:trPr>
          <w:ins w:id="430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77777777" w:rsidR="00A223BF" w:rsidRPr="008A2C29" w:rsidRDefault="00A223BF" w:rsidP="00A223BF">
            <w:pPr>
              <w:pStyle w:val="Kop3"/>
              <w:numPr>
                <w:ilvl w:val="2"/>
                <w:numId w:val="0"/>
              </w:numPr>
              <w:ind w:left="720" w:hanging="720"/>
              <w:jc w:val="both"/>
              <w:rPr>
                <w:ins w:id="4308" w:author="Gert Morlion" w:date="2024-08-26T14:13:00Z"/>
                <w:rFonts w:cs="Arial"/>
                <w:sz w:val="16"/>
                <w:szCs w:val="16"/>
              </w:rPr>
            </w:pPr>
            <w:ins w:id="4309" w:author="Gert Morlion" w:date="2024-08-26T14:13:00Z">
              <w:r w:rsidRPr="008A2C29">
                <w:rPr>
                  <w:rFonts w:cs="Arial"/>
                  <w:sz w:val="16"/>
                  <w:szCs w:val="16"/>
                </w:rPr>
                <w:lastRenderedPageBreak/>
                <w:t>resourcePurpose</w:t>
              </w:r>
            </w:ins>
          </w:p>
        </w:tc>
        <w:tc>
          <w:tcPr>
            <w:tcW w:w="519" w:type="pct"/>
            <w:tcBorders>
              <w:top w:val="single" w:sz="4" w:space="0" w:color="auto"/>
              <w:left w:val="nil"/>
              <w:bottom w:val="single" w:sz="4" w:space="0" w:color="auto"/>
              <w:right w:val="single" w:sz="4" w:space="0" w:color="auto"/>
            </w:tcBorders>
            <w:shd w:val="clear" w:color="auto" w:fill="auto"/>
          </w:tcPr>
          <w:p w14:paraId="6AAF59F4" w14:textId="77777777" w:rsidR="00A223BF" w:rsidRPr="008A2C29" w:rsidRDefault="00A223BF" w:rsidP="00A223BF">
            <w:pPr>
              <w:pStyle w:val="Kop3"/>
              <w:numPr>
                <w:ilvl w:val="2"/>
                <w:numId w:val="0"/>
              </w:numPr>
              <w:ind w:left="720" w:hanging="720"/>
              <w:jc w:val="both"/>
              <w:rPr>
                <w:ins w:id="4310" w:author="Gert Morlion" w:date="2024-08-26T14:13:00Z"/>
                <w:rFonts w:cs="Arial"/>
                <w:sz w:val="16"/>
                <w:szCs w:val="16"/>
              </w:rPr>
            </w:pPr>
            <w:ins w:id="4311" w:author="Gert Morlion" w:date="2024-08-26T14:13:00Z">
              <w:r w:rsidRPr="00353431">
                <w:rPr>
                  <w:rFonts w:cs="Arial"/>
                  <w:sz w:val="16"/>
                  <w:szCs w:val="16"/>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77777777" w:rsidR="00A223BF" w:rsidRPr="00A223BF" w:rsidRDefault="00A223BF" w:rsidP="00A223BF">
            <w:pPr>
              <w:pStyle w:val="Kop3"/>
              <w:numPr>
                <w:ilvl w:val="2"/>
                <w:numId w:val="0"/>
              </w:numPr>
              <w:ind w:left="720" w:hanging="720"/>
              <w:jc w:val="both"/>
              <w:rPr>
                <w:ins w:id="4312" w:author="Gert Morlion" w:date="2024-08-26T14:13:00Z"/>
                <w:rFonts w:cs="Arial"/>
                <w:sz w:val="16"/>
                <w:szCs w:val="16"/>
              </w:rPr>
            </w:pPr>
            <w:ins w:id="4313"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7777777" w:rsidR="00A223BF" w:rsidRPr="008A2C29" w:rsidRDefault="00A223BF" w:rsidP="00A223BF">
            <w:pPr>
              <w:pStyle w:val="Kop3"/>
              <w:numPr>
                <w:ilvl w:val="2"/>
                <w:numId w:val="0"/>
              </w:numPr>
              <w:ind w:left="720" w:hanging="720"/>
              <w:jc w:val="both"/>
              <w:rPr>
                <w:ins w:id="4314" w:author="Gert Morlion" w:date="2024-08-26T14:13:00Z"/>
                <w:rFonts w:cs="Arial"/>
                <w:sz w:val="16"/>
                <w:szCs w:val="16"/>
              </w:rPr>
            </w:pPr>
            <w:ins w:id="4315" w:author="Gert Morlion" w:date="2024-08-26T14:13:00Z">
              <w:r w:rsidRPr="008A2C29">
                <w:rPr>
                  <w:rFonts w:cs="Arial"/>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77777777" w:rsidR="00A223BF" w:rsidRPr="008A2C29" w:rsidRDefault="00A223BF" w:rsidP="00A223BF">
            <w:pPr>
              <w:pStyle w:val="Kop3"/>
              <w:numPr>
                <w:ilvl w:val="2"/>
                <w:numId w:val="0"/>
              </w:numPr>
              <w:ind w:left="720" w:hanging="720"/>
              <w:jc w:val="both"/>
              <w:rPr>
                <w:ins w:id="4316" w:author="Gert Morlion" w:date="2024-08-26T14:13:00Z"/>
                <w:rFonts w:cs="Arial"/>
                <w:sz w:val="16"/>
                <w:szCs w:val="16"/>
              </w:rPr>
            </w:pPr>
            <w:ins w:id="4317" w:author="Gert Morlion" w:date="2024-08-26T14:13:00Z">
              <w:r w:rsidRPr="008A2C29">
                <w:rPr>
                  <w:rFonts w:cs="Arial"/>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77777777" w:rsidR="00453023" w:rsidRPr="00D22CCD" w:rsidRDefault="007260E2">
      <w:pPr>
        <w:pStyle w:val="Kop4"/>
      </w:pPr>
      <w:r w:rsidRPr="00D22CCD">
        <w:rPr>
          <w:b w:val="0"/>
          <w:bCs w:val="0"/>
        </w:rPr>
        <w:t>S401</w:t>
      </w:r>
      <w:r w:rsidRPr="00D22CCD">
        <w:t>_SupportFormat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Change w:id="4318">
          <w:tblGrid>
            <w:gridCol w:w="1080"/>
            <w:gridCol w:w="3060"/>
            <w:gridCol w:w="3420"/>
            <w:gridCol w:w="804"/>
            <w:gridCol w:w="5670"/>
          </w:tblGrid>
        </w:tblGridChange>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9F1D70" w:rsidRPr="00D22CCD" w14:paraId="6E3AFA21" w14:textId="77777777" w:rsidTr="009F1D70">
        <w:trPr>
          <w:trHeight w:val="263"/>
        </w:trPr>
        <w:tc>
          <w:tcPr>
            <w:tcW w:w="1080" w:type="dxa"/>
            <w:vAlign w:val="center"/>
          </w:tcPr>
          <w:p w14:paraId="4085F42E" w14:textId="7F4C4015" w:rsidR="009F1D70" w:rsidRPr="00D22CCD" w:rsidRDefault="009F1D70">
            <w:pPr>
              <w:suppressAutoHyphens/>
              <w:snapToGrid w:val="0"/>
              <w:spacing w:after="0" w:line="240" w:lineRule="auto"/>
              <w:rPr>
                <w:sz w:val="16"/>
                <w:szCs w:val="16"/>
                <w:lang w:eastAsia="ar-SA"/>
              </w:rPr>
            </w:pPr>
            <w:del w:id="4319" w:author="Gert Morlion" w:date="2024-08-26T14:14:00Z" w16du:dateUtc="2024-08-26T12:14:00Z">
              <w:r w:rsidRPr="00D22CCD" w:rsidDel="009F1D70">
                <w:rPr>
                  <w:sz w:val="16"/>
                  <w:szCs w:val="16"/>
                  <w:lang w:eastAsia="ar-SA"/>
                </w:rPr>
                <w:delText>Class</w:delText>
              </w:r>
            </w:del>
            <w:ins w:id="4320" w:author="Gert Morlion" w:date="2024-08-26T14:14:00Z" w16du:dateUtc="2024-08-26T12:14:00Z">
              <w:r>
                <w:rPr>
                  <w:sz w:val="16"/>
                  <w:szCs w:val="16"/>
                  <w:lang w:eastAsia="ar-SA"/>
                </w:rPr>
                <w:t>Enumeration</w:t>
              </w:r>
            </w:ins>
          </w:p>
        </w:tc>
        <w:tc>
          <w:tcPr>
            <w:tcW w:w="3060" w:type="dxa"/>
            <w:vAlign w:val="center"/>
          </w:tcPr>
          <w:p w14:paraId="6DF56E29"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S100_SupportFormat</w:t>
            </w:r>
          </w:p>
        </w:tc>
        <w:tc>
          <w:tcPr>
            <w:tcW w:w="3420" w:type="dxa"/>
            <w:vAlign w:val="center"/>
          </w:tcPr>
          <w:p w14:paraId="7B9018D8"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The format used in the support file</w:t>
            </w:r>
          </w:p>
        </w:tc>
        <w:tc>
          <w:tcPr>
            <w:tcW w:w="804" w:type="dxa"/>
            <w:vAlign w:val="center"/>
          </w:tcPr>
          <w:p w14:paraId="621623B5" w14:textId="77777777" w:rsidR="009F1D70" w:rsidRPr="00D22CCD" w:rsidRDefault="009F1D70">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621C2EC4"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w:t>
            </w:r>
          </w:p>
        </w:tc>
      </w:tr>
      <w:tr w:rsidR="00F63057" w:rsidRPr="00D22CCD" w14:paraId="412FF680" w14:textId="77777777" w:rsidTr="008D123C">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21"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22" w:author="Gert Morlion" w:date="2024-08-26T14:17:00Z" w16du:dateUtc="2024-08-26T12:17:00Z">
            <w:trPr>
              <w:trHeight w:val="263"/>
            </w:trPr>
          </w:trPrChange>
        </w:trPr>
        <w:tc>
          <w:tcPr>
            <w:tcW w:w="1080" w:type="dxa"/>
            <w:vAlign w:val="center"/>
            <w:tcPrChange w:id="4323" w:author="Gert Morlion" w:date="2024-08-26T14:17:00Z" w16du:dateUtc="2024-08-26T12:17:00Z">
              <w:tcPr>
                <w:tcW w:w="1080" w:type="dxa"/>
                <w:vAlign w:val="center"/>
              </w:tcPr>
            </w:tcPrChange>
          </w:tcPr>
          <w:p w14:paraId="679AB787" w14:textId="77777777" w:rsidR="00F63057" w:rsidRPr="00D22CCD" w:rsidRDefault="00F63057" w:rsidP="00F63057">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24" w:author="Gert Morlion" w:date="2024-08-26T14:17:00Z" w16du:dateUtc="2024-08-26T12:17:00Z">
              <w:tcPr>
                <w:tcW w:w="3060" w:type="dxa"/>
                <w:vAlign w:val="center"/>
              </w:tcPr>
            </w:tcPrChange>
          </w:tcPr>
          <w:p w14:paraId="357F937B" w14:textId="555FEE79" w:rsidR="00F63057" w:rsidRPr="00D22CCD" w:rsidRDefault="00F63057" w:rsidP="00F63057">
            <w:pPr>
              <w:suppressAutoHyphens/>
              <w:snapToGrid w:val="0"/>
              <w:spacing w:after="0" w:line="240" w:lineRule="auto"/>
              <w:rPr>
                <w:sz w:val="16"/>
                <w:szCs w:val="16"/>
                <w:lang w:eastAsia="ar-SA"/>
              </w:rPr>
            </w:pPr>
            <w:del w:id="4325" w:author="Gert Morlion" w:date="2024-08-26T14:15:00Z" w16du:dateUtc="2024-08-26T12:15:00Z">
              <w:r w:rsidRPr="00D22CCD" w:rsidDel="00A25964">
                <w:rPr>
                  <w:sz w:val="16"/>
                  <w:szCs w:val="16"/>
                  <w:lang w:eastAsia="ar-SA"/>
                </w:rPr>
                <w:delText>ASCII</w:delText>
              </w:r>
            </w:del>
            <w:ins w:id="4326" w:author="Gert Morlion" w:date="2024-08-26T14:15:00Z" w16du:dateUtc="2024-08-26T12:15:00Z">
              <w:r>
                <w:rPr>
                  <w:sz w:val="16"/>
                  <w:szCs w:val="16"/>
                  <w:lang w:eastAsia="ar-SA"/>
                </w:rPr>
                <w:t>TXT UTF-8</w:t>
              </w:r>
            </w:ins>
          </w:p>
        </w:tc>
        <w:tc>
          <w:tcPr>
            <w:tcW w:w="3420" w:type="dxa"/>
            <w:tcPrChange w:id="4327" w:author="Gert Morlion" w:date="2024-08-26T14:17:00Z" w16du:dateUtc="2024-08-26T12:17:00Z">
              <w:tcPr>
                <w:tcW w:w="3420" w:type="dxa"/>
                <w:vAlign w:val="center"/>
              </w:tcPr>
            </w:tcPrChange>
          </w:tcPr>
          <w:p w14:paraId="7A499C90" w14:textId="45DFFDC8" w:rsidR="00F63057" w:rsidRPr="00D22CCD" w:rsidRDefault="00F63057" w:rsidP="00F63057">
            <w:pPr>
              <w:suppressAutoHyphens/>
              <w:snapToGrid w:val="0"/>
              <w:spacing w:after="0" w:line="240" w:lineRule="auto"/>
              <w:rPr>
                <w:sz w:val="16"/>
                <w:szCs w:val="16"/>
                <w:lang w:eastAsia="ar-SA"/>
              </w:rPr>
            </w:pPr>
            <w:ins w:id="4328" w:author="Gert Morlion" w:date="2024-08-26T14:17:00Z" w16du:dateUtc="2024-08-26T12:17:00Z">
              <w:r>
                <w:rPr>
                  <w:sz w:val="16"/>
                  <w:szCs w:val="16"/>
                </w:rPr>
                <w:t>UTF-8 text excluding control codes</w:t>
              </w:r>
            </w:ins>
          </w:p>
        </w:tc>
        <w:tc>
          <w:tcPr>
            <w:tcW w:w="804" w:type="dxa"/>
            <w:tcPrChange w:id="4329" w:author="Gert Morlion" w:date="2024-08-26T14:17:00Z" w16du:dateUtc="2024-08-26T12:17:00Z">
              <w:tcPr>
                <w:tcW w:w="804" w:type="dxa"/>
                <w:vAlign w:val="center"/>
              </w:tcPr>
            </w:tcPrChange>
          </w:tcPr>
          <w:p w14:paraId="75083A11" w14:textId="5349FFC1" w:rsidR="00F63057" w:rsidRPr="00D22CCD" w:rsidRDefault="00F63057" w:rsidP="00F63057">
            <w:pPr>
              <w:suppressAutoHyphens/>
              <w:snapToGrid w:val="0"/>
              <w:spacing w:after="0" w:line="240" w:lineRule="auto"/>
              <w:jc w:val="center"/>
              <w:rPr>
                <w:sz w:val="16"/>
                <w:szCs w:val="16"/>
                <w:lang w:eastAsia="ar-SA"/>
              </w:rPr>
            </w:pPr>
            <w:ins w:id="4330" w:author="Gert Morlion" w:date="2024-08-26T14:17:00Z" w16du:dateUtc="2024-08-26T12:17:00Z">
              <w:r w:rsidRPr="00E035EC">
                <w:rPr>
                  <w:bCs/>
                  <w:sz w:val="16"/>
                  <w:szCs w:val="16"/>
                  <w:lang w:eastAsia="ar-SA"/>
                </w:rPr>
                <w:t>1</w:t>
              </w:r>
            </w:ins>
            <w:del w:id="4331" w:author="Gert Morlion" w:date="2024-08-26T14:16:00Z" w16du:dateUtc="2024-08-26T12:16:00Z">
              <w:r w:rsidRPr="00D22CCD" w:rsidDel="00E61C20">
                <w:rPr>
                  <w:sz w:val="16"/>
                  <w:szCs w:val="16"/>
                  <w:lang w:eastAsia="ar-SA"/>
                </w:rPr>
                <w:delText>-</w:delText>
              </w:r>
            </w:del>
          </w:p>
        </w:tc>
        <w:tc>
          <w:tcPr>
            <w:tcW w:w="5670" w:type="dxa"/>
            <w:tcPrChange w:id="4332" w:author="Gert Morlion" w:date="2024-08-26T14:17:00Z" w16du:dateUtc="2024-08-26T12:17:00Z">
              <w:tcPr>
                <w:tcW w:w="5670" w:type="dxa"/>
                <w:vAlign w:val="center"/>
              </w:tcPr>
            </w:tcPrChange>
          </w:tcPr>
          <w:p w14:paraId="7BC7F5DC" w14:textId="76AA0B45" w:rsidR="00F63057" w:rsidRPr="00D22CCD" w:rsidRDefault="00F63057" w:rsidP="00F63057">
            <w:pPr>
              <w:suppressAutoHyphens/>
              <w:snapToGrid w:val="0"/>
              <w:spacing w:after="0" w:line="240" w:lineRule="auto"/>
              <w:rPr>
                <w:sz w:val="16"/>
                <w:szCs w:val="16"/>
                <w:lang w:eastAsia="ar-SA"/>
              </w:rPr>
            </w:pPr>
            <w:ins w:id="4333" w:author="Gert Morlion" w:date="2024-08-26T14:17:00Z" w16du:dateUtc="2024-08-26T12:17: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4334" w:author="Gert Morlion" w:date="2024-08-26T14:17:00Z" w16du:dateUtc="2024-08-26T12:17:00Z">
              <w:r w:rsidRPr="00D22CCD" w:rsidDel="008D123C">
                <w:rPr>
                  <w:sz w:val="16"/>
                  <w:szCs w:val="16"/>
                  <w:lang w:eastAsia="ar-SA"/>
                </w:rPr>
                <w:delText>Text</w:delText>
              </w:r>
            </w:del>
          </w:p>
        </w:tc>
      </w:tr>
      <w:tr w:rsidR="00E61C20" w:rsidRPr="00D22CCD" w14:paraId="79102524" w14:textId="77777777" w:rsidTr="009F1D70">
        <w:trPr>
          <w:trHeight w:val="263"/>
          <w:ins w:id="4335" w:author="Gert Morlion" w:date="2024-08-26T14:16:00Z"/>
        </w:trPr>
        <w:tc>
          <w:tcPr>
            <w:tcW w:w="1080" w:type="dxa"/>
            <w:vAlign w:val="center"/>
          </w:tcPr>
          <w:p w14:paraId="267C6DA7" w14:textId="6024B77D" w:rsidR="00E61C20" w:rsidRPr="00D22CCD" w:rsidRDefault="00E61C20" w:rsidP="00E61C20">
            <w:pPr>
              <w:suppressAutoHyphens/>
              <w:snapToGrid w:val="0"/>
              <w:spacing w:after="0" w:line="240" w:lineRule="auto"/>
              <w:rPr>
                <w:ins w:id="4336" w:author="Gert Morlion" w:date="2024-08-26T14:16:00Z" w16du:dateUtc="2024-08-26T12:16:00Z"/>
                <w:sz w:val="16"/>
                <w:szCs w:val="16"/>
                <w:lang w:eastAsia="ar-SA"/>
              </w:rPr>
            </w:pPr>
            <w:ins w:id="4337" w:author="Gert Morlion" w:date="2024-08-26T14:16:00Z" w16du:dateUtc="2024-08-26T12:16:00Z">
              <w:r>
                <w:rPr>
                  <w:sz w:val="16"/>
                  <w:szCs w:val="16"/>
                  <w:lang w:eastAsia="ar-SA"/>
                </w:rPr>
                <w:t>Value</w:t>
              </w:r>
            </w:ins>
          </w:p>
        </w:tc>
        <w:tc>
          <w:tcPr>
            <w:tcW w:w="3060" w:type="dxa"/>
            <w:vAlign w:val="center"/>
          </w:tcPr>
          <w:p w14:paraId="0E876A99" w14:textId="7BA00DFF" w:rsidR="00E61C20" w:rsidRPr="00D22CCD" w:rsidDel="00A25964" w:rsidRDefault="00E61C20" w:rsidP="00E61C20">
            <w:pPr>
              <w:suppressAutoHyphens/>
              <w:snapToGrid w:val="0"/>
              <w:spacing w:after="0" w:line="240" w:lineRule="auto"/>
              <w:rPr>
                <w:ins w:id="4338" w:author="Gert Morlion" w:date="2024-08-26T14:16:00Z" w16du:dateUtc="2024-08-26T12:16:00Z"/>
                <w:sz w:val="16"/>
                <w:szCs w:val="16"/>
                <w:lang w:eastAsia="ar-SA"/>
              </w:rPr>
            </w:pPr>
            <w:ins w:id="4339" w:author="Gert Morlion" w:date="2024-08-26T14:16:00Z" w16du:dateUtc="2024-08-26T12:16:00Z">
              <w:r>
                <w:rPr>
                  <w:sz w:val="16"/>
                  <w:szCs w:val="16"/>
                  <w:lang w:eastAsia="ar-SA"/>
                </w:rPr>
                <w:t>JPEG2000</w:t>
              </w:r>
            </w:ins>
          </w:p>
        </w:tc>
        <w:tc>
          <w:tcPr>
            <w:tcW w:w="3420" w:type="dxa"/>
            <w:vAlign w:val="center"/>
          </w:tcPr>
          <w:p w14:paraId="7C113BA2" w14:textId="4645FCCD" w:rsidR="00E61C20" w:rsidRPr="00D22CCD" w:rsidRDefault="00E61C20" w:rsidP="00E61C20">
            <w:pPr>
              <w:suppressAutoHyphens/>
              <w:snapToGrid w:val="0"/>
              <w:spacing w:after="0" w:line="240" w:lineRule="auto"/>
              <w:rPr>
                <w:ins w:id="4340" w:author="Gert Morlion" w:date="2024-08-26T14:16:00Z" w16du:dateUtc="2024-08-26T12:16:00Z"/>
                <w:sz w:val="16"/>
                <w:szCs w:val="16"/>
                <w:lang w:eastAsia="ar-SA"/>
              </w:rPr>
            </w:pPr>
            <w:ins w:id="4341" w:author="Gert Morlion" w:date="2024-08-26T14:16:00Z" w16du:dateUtc="2024-08-26T12:16:00Z">
              <w:r>
                <w:rPr>
                  <w:sz w:val="16"/>
                  <w:szCs w:val="16"/>
                  <w:lang w:eastAsia="ar-SA"/>
                </w:rPr>
                <w:t>JPEG2000 format</w:t>
              </w:r>
            </w:ins>
          </w:p>
        </w:tc>
        <w:tc>
          <w:tcPr>
            <w:tcW w:w="804" w:type="dxa"/>
            <w:vAlign w:val="center"/>
          </w:tcPr>
          <w:p w14:paraId="3C299DB4" w14:textId="06002668" w:rsidR="00E61C20" w:rsidRDefault="00E61C20" w:rsidP="00E61C20">
            <w:pPr>
              <w:suppressAutoHyphens/>
              <w:snapToGrid w:val="0"/>
              <w:spacing w:after="0" w:line="240" w:lineRule="auto"/>
              <w:jc w:val="center"/>
              <w:rPr>
                <w:ins w:id="4342" w:author="Gert Morlion" w:date="2024-08-26T14:16:00Z" w16du:dateUtc="2024-08-26T12:16:00Z"/>
                <w:sz w:val="16"/>
                <w:szCs w:val="16"/>
                <w:lang w:eastAsia="ar-SA"/>
              </w:rPr>
            </w:pPr>
            <w:ins w:id="4343" w:author="Gert Morlion" w:date="2024-08-26T14:16:00Z" w16du:dateUtc="2024-08-26T12:16:00Z">
              <w:r>
                <w:rPr>
                  <w:sz w:val="16"/>
                  <w:szCs w:val="16"/>
                  <w:lang w:eastAsia="ar-SA"/>
                </w:rPr>
                <w:t>2</w:t>
              </w:r>
            </w:ins>
          </w:p>
        </w:tc>
        <w:tc>
          <w:tcPr>
            <w:tcW w:w="5670" w:type="dxa"/>
            <w:vAlign w:val="center"/>
          </w:tcPr>
          <w:p w14:paraId="2393D2F1" w14:textId="3E83A92E" w:rsidR="00E61C20" w:rsidRPr="00D22CCD" w:rsidRDefault="00AC4E75" w:rsidP="00E61C20">
            <w:pPr>
              <w:suppressAutoHyphens/>
              <w:snapToGrid w:val="0"/>
              <w:spacing w:after="0" w:line="240" w:lineRule="auto"/>
              <w:rPr>
                <w:ins w:id="4344" w:author="Gert Morlion" w:date="2024-08-26T14:16:00Z" w16du:dateUtc="2024-08-26T12:16:00Z"/>
                <w:sz w:val="16"/>
                <w:szCs w:val="16"/>
                <w:lang w:eastAsia="ar-SA"/>
              </w:rPr>
            </w:pPr>
            <w:ins w:id="4345"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AC4E75" w:rsidRPr="00D22CCD" w14:paraId="6D9EB8AA" w14:textId="77777777" w:rsidTr="00A325EF">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46"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47" w:author="Gert Morlion" w:date="2024-08-26T14:17:00Z" w16du:dateUtc="2024-08-26T12:17:00Z">
            <w:trPr>
              <w:trHeight w:val="263"/>
            </w:trPr>
          </w:trPrChange>
        </w:trPr>
        <w:tc>
          <w:tcPr>
            <w:tcW w:w="1080" w:type="dxa"/>
            <w:vAlign w:val="center"/>
            <w:tcPrChange w:id="4348" w:author="Gert Morlion" w:date="2024-08-26T14:17:00Z" w16du:dateUtc="2024-08-26T12:17:00Z">
              <w:tcPr>
                <w:tcW w:w="1080" w:type="dxa"/>
                <w:vAlign w:val="center"/>
              </w:tcPr>
            </w:tcPrChange>
          </w:tcPr>
          <w:p w14:paraId="681076D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49" w:author="Gert Morlion" w:date="2024-08-26T14:17:00Z" w16du:dateUtc="2024-08-26T12:17:00Z">
              <w:tcPr>
                <w:tcW w:w="3060" w:type="dxa"/>
                <w:vAlign w:val="center"/>
              </w:tcPr>
            </w:tcPrChange>
          </w:tcPr>
          <w:p w14:paraId="5AAB4CD3"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HTML</w:t>
            </w:r>
          </w:p>
        </w:tc>
        <w:tc>
          <w:tcPr>
            <w:tcW w:w="3420" w:type="dxa"/>
            <w:tcPrChange w:id="4350" w:author="Gert Morlion" w:date="2024-08-26T14:17:00Z" w16du:dateUtc="2024-08-26T12:17:00Z">
              <w:tcPr>
                <w:tcW w:w="3420" w:type="dxa"/>
                <w:vAlign w:val="center"/>
              </w:tcPr>
            </w:tcPrChange>
          </w:tcPr>
          <w:p w14:paraId="78AF2220" w14:textId="77203E5E" w:rsidR="00AC4E75" w:rsidRPr="00D22CCD" w:rsidRDefault="00AC4E75" w:rsidP="00AC4E75">
            <w:pPr>
              <w:suppressAutoHyphens/>
              <w:snapToGrid w:val="0"/>
              <w:spacing w:after="0" w:line="240" w:lineRule="auto"/>
              <w:rPr>
                <w:sz w:val="16"/>
                <w:szCs w:val="16"/>
                <w:lang w:eastAsia="ar-SA"/>
              </w:rPr>
            </w:pPr>
            <w:ins w:id="4351" w:author="Gert Morlion" w:date="2024-08-26T14:17:00Z" w16du:dateUtc="2024-08-26T12:17:00Z">
              <w:r>
                <w:rPr>
                  <w:sz w:val="16"/>
                  <w:szCs w:val="16"/>
                </w:rPr>
                <w:t>Hypertext Markup Language</w:t>
              </w:r>
            </w:ins>
          </w:p>
        </w:tc>
        <w:tc>
          <w:tcPr>
            <w:tcW w:w="804" w:type="dxa"/>
            <w:tcPrChange w:id="4352" w:author="Gert Morlion" w:date="2024-08-26T14:17:00Z" w16du:dateUtc="2024-08-26T12:17:00Z">
              <w:tcPr>
                <w:tcW w:w="804" w:type="dxa"/>
                <w:vAlign w:val="center"/>
              </w:tcPr>
            </w:tcPrChange>
          </w:tcPr>
          <w:p w14:paraId="71BD1FE8" w14:textId="0D32C9B9" w:rsidR="00AC4E75" w:rsidRPr="00D22CCD" w:rsidRDefault="00AC4E75" w:rsidP="00AC4E75">
            <w:pPr>
              <w:suppressAutoHyphens/>
              <w:snapToGrid w:val="0"/>
              <w:spacing w:after="0" w:line="240" w:lineRule="auto"/>
              <w:jc w:val="center"/>
              <w:rPr>
                <w:sz w:val="16"/>
                <w:szCs w:val="16"/>
                <w:lang w:eastAsia="ar-SA"/>
              </w:rPr>
            </w:pPr>
            <w:ins w:id="4353" w:author="Gert Morlion" w:date="2024-08-26T14:17:00Z" w16du:dateUtc="2024-08-26T12:17:00Z">
              <w:r w:rsidRPr="00E035EC">
                <w:rPr>
                  <w:sz w:val="16"/>
                  <w:szCs w:val="16"/>
                  <w:lang w:eastAsia="ar-SA"/>
                </w:rPr>
                <w:t>3</w:t>
              </w:r>
            </w:ins>
            <w:del w:id="4354" w:author="Gert Morlion" w:date="2024-08-26T14:16:00Z" w16du:dateUtc="2024-08-26T12:16:00Z">
              <w:r w:rsidRPr="00D22CCD" w:rsidDel="00E61C20">
                <w:rPr>
                  <w:sz w:val="16"/>
                  <w:szCs w:val="16"/>
                  <w:lang w:eastAsia="ar-SA"/>
                </w:rPr>
                <w:delText>-</w:delText>
              </w:r>
            </w:del>
          </w:p>
        </w:tc>
        <w:tc>
          <w:tcPr>
            <w:tcW w:w="5670" w:type="dxa"/>
            <w:tcPrChange w:id="4355" w:author="Gert Morlion" w:date="2024-08-26T14:17:00Z" w16du:dateUtc="2024-08-26T12:17:00Z">
              <w:tcPr>
                <w:tcW w:w="5670" w:type="dxa"/>
                <w:vAlign w:val="center"/>
              </w:tcPr>
            </w:tcPrChange>
          </w:tcPr>
          <w:p w14:paraId="1DB6170B" w14:textId="7071872F" w:rsidR="00AC4E75" w:rsidRPr="00D22CCD" w:rsidRDefault="00AC4E75" w:rsidP="00AC4E75">
            <w:pPr>
              <w:suppressAutoHyphens/>
              <w:snapToGrid w:val="0"/>
              <w:spacing w:after="0" w:line="240" w:lineRule="auto"/>
              <w:rPr>
                <w:sz w:val="16"/>
                <w:szCs w:val="16"/>
                <w:lang w:eastAsia="ar-SA"/>
              </w:rPr>
            </w:pPr>
            <w:ins w:id="4356" w:author="Gert Morlion" w:date="2024-08-26T14:17:00Z" w16du:dateUtc="2024-08-26T12:17:00Z">
              <w:r>
                <w:rPr>
                  <w:sz w:val="16"/>
                  <w:szCs w:val="16"/>
                  <w:lang w:eastAsia="ar-SA"/>
                </w:rPr>
                <w:t>Not an allowed format for ENC support files</w:t>
              </w:r>
            </w:ins>
          </w:p>
        </w:tc>
      </w:tr>
      <w:tr w:rsidR="00AC4E75" w:rsidRPr="00D22CCD" w14:paraId="72046313" w14:textId="77777777" w:rsidTr="00A325EF">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57"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358" w:author="Gert Morlion" w:date="2024-08-26T14:17:00Z" w16du:dateUtc="2024-08-26T12:17:00Z">
            <w:trPr>
              <w:trHeight w:val="289"/>
            </w:trPr>
          </w:trPrChange>
        </w:trPr>
        <w:tc>
          <w:tcPr>
            <w:tcW w:w="1080" w:type="dxa"/>
            <w:vAlign w:val="center"/>
            <w:tcPrChange w:id="4359" w:author="Gert Morlion" w:date="2024-08-26T14:17:00Z" w16du:dateUtc="2024-08-26T12:17:00Z">
              <w:tcPr>
                <w:tcW w:w="1080" w:type="dxa"/>
                <w:vAlign w:val="center"/>
              </w:tcPr>
            </w:tcPrChange>
          </w:tcPr>
          <w:p w14:paraId="7D1F506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60" w:author="Gert Morlion" w:date="2024-08-26T14:17:00Z" w16du:dateUtc="2024-08-26T12:17:00Z">
              <w:tcPr>
                <w:tcW w:w="3060" w:type="dxa"/>
                <w:vAlign w:val="center"/>
              </w:tcPr>
            </w:tcPrChange>
          </w:tcPr>
          <w:p w14:paraId="355BBEE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XML</w:t>
            </w:r>
          </w:p>
        </w:tc>
        <w:tc>
          <w:tcPr>
            <w:tcW w:w="3420" w:type="dxa"/>
            <w:tcPrChange w:id="4361" w:author="Gert Morlion" w:date="2024-08-26T14:17:00Z" w16du:dateUtc="2024-08-26T12:17:00Z">
              <w:tcPr>
                <w:tcW w:w="3420" w:type="dxa"/>
                <w:vAlign w:val="center"/>
              </w:tcPr>
            </w:tcPrChange>
          </w:tcPr>
          <w:p w14:paraId="1BB79523" w14:textId="4E5C1321" w:rsidR="00AC4E75" w:rsidRPr="00D22CCD" w:rsidRDefault="00AC4E75" w:rsidP="00AC4E75">
            <w:pPr>
              <w:suppressAutoHyphens/>
              <w:snapToGrid w:val="0"/>
              <w:spacing w:after="0" w:line="240" w:lineRule="auto"/>
              <w:rPr>
                <w:sz w:val="16"/>
                <w:szCs w:val="16"/>
                <w:lang w:eastAsia="ar-SA"/>
              </w:rPr>
            </w:pPr>
            <w:ins w:id="4362" w:author="Gert Morlion" w:date="2024-08-26T14:17:00Z" w16du:dateUtc="2024-08-26T12:17:00Z">
              <w:r>
                <w:rPr>
                  <w:sz w:val="16"/>
                  <w:szCs w:val="16"/>
                </w:rPr>
                <w:t>Extensible Markup Language</w:t>
              </w:r>
            </w:ins>
          </w:p>
        </w:tc>
        <w:tc>
          <w:tcPr>
            <w:tcW w:w="804" w:type="dxa"/>
            <w:tcPrChange w:id="4363" w:author="Gert Morlion" w:date="2024-08-26T14:17:00Z" w16du:dateUtc="2024-08-26T12:17:00Z">
              <w:tcPr>
                <w:tcW w:w="804" w:type="dxa"/>
                <w:vAlign w:val="center"/>
              </w:tcPr>
            </w:tcPrChange>
          </w:tcPr>
          <w:p w14:paraId="6CE124CC" w14:textId="4302F615" w:rsidR="00AC4E75" w:rsidRPr="00D22CCD" w:rsidRDefault="00AC4E75" w:rsidP="00AC4E75">
            <w:pPr>
              <w:suppressAutoHyphens/>
              <w:snapToGrid w:val="0"/>
              <w:spacing w:after="0" w:line="240" w:lineRule="auto"/>
              <w:jc w:val="center"/>
              <w:rPr>
                <w:sz w:val="16"/>
                <w:szCs w:val="16"/>
                <w:lang w:eastAsia="ar-SA"/>
              </w:rPr>
            </w:pPr>
            <w:ins w:id="4364" w:author="Gert Morlion" w:date="2024-08-26T14:17:00Z" w16du:dateUtc="2024-08-26T12:17:00Z">
              <w:r w:rsidRPr="00E035EC">
                <w:rPr>
                  <w:bCs/>
                  <w:sz w:val="16"/>
                  <w:szCs w:val="16"/>
                  <w:lang w:eastAsia="ar-SA"/>
                </w:rPr>
                <w:t>4</w:t>
              </w:r>
            </w:ins>
            <w:del w:id="4365" w:author="Gert Morlion" w:date="2024-08-26T14:16:00Z" w16du:dateUtc="2024-08-26T12:16:00Z">
              <w:r w:rsidRPr="00D22CCD" w:rsidDel="00E61C20">
                <w:rPr>
                  <w:sz w:val="16"/>
                  <w:szCs w:val="16"/>
                  <w:lang w:eastAsia="ar-SA"/>
                </w:rPr>
                <w:delText>-</w:delText>
              </w:r>
            </w:del>
          </w:p>
        </w:tc>
        <w:tc>
          <w:tcPr>
            <w:tcW w:w="5670" w:type="dxa"/>
            <w:tcPrChange w:id="4366" w:author="Gert Morlion" w:date="2024-08-26T14:17:00Z" w16du:dateUtc="2024-08-26T12:17:00Z">
              <w:tcPr>
                <w:tcW w:w="5670" w:type="dxa"/>
                <w:vAlign w:val="center"/>
              </w:tcPr>
            </w:tcPrChange>
          </w:tcPr>
          <w:p w14:paraId="7EE9FFB9" w14:textId="63A7645C" w:rsidR="00AC4E75" w:rsidRPr="00D22CCD" w:rsidRDefault="00AC4E75" w:rsidP="00AC4E75">
            <w:pPr>
              <w:suppressAutoHyphens/>
              <w:snapToGrid w:val="0"/>
              <w:spacing w:after="0" w:line="240" w:lineRule="auto"/>
              <w:rPr>
                <w:sz w:val="16"/>
                <w:szCs w:val="16"/>
                <w:lang w:eastAsia="ar-SA"/>
              </w:rPr>
            </w:pPr>
            <w:ins w:id="4367" w:author="Gert Morlion" w:date="2024-08-26T14:17:00Z" w16du:dateUtc="2024-08-26T12:17:00Z">
              <w:r>
                <w:rPr>
                  <w:sz w:val="16"/>
                  <w:szCs w:val="16"/>
                  <w:lang w:eastAsia="ar-SA"/>
                </w:rPr>
                <w:t>Not an allowed format for ENC support files</w:t>
              </w:r>
            </w:ins>
          </w:p>
        </w:tc>
      </w:tr>
      <w:tr w:rsidR="00AC4E75" w:rsidRPr="00D22CCD" w14:paraId="73298A14" w14:textId="77777777" w:rsidTr="00A325EF">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68"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369" w:author="Gert Morlion" w:date="2024-08-26T14:17:00Z" w16du:dateUtc="2024-08-26T12:17:00Z">
            <w:trPr>
              <w:trHeight w:val="289"/>
            </w:trPr>
          </w:trPrChange>
        </w:trPr>
        <w:tc>
          <w:tcPr>
            <w:tcW w:w="1080" w:type="dxa"/>
            <w:vAlign w:val="center"/>
            <w:tcPrChange w:id="4370" w:author="Gert Morlion" w:date="2024-08-26T14:17:00Z" w16du:dateUtc="2024-08-26T12:17:00Z">
              <w:tcPr>
                <w:tcW w:w="1080" w:type="dxa"/>
                <w:vAlign w:val="center"/>
              </w:tcPr>
            </w:tcPrChange>
          </w:tcPr>
          <w:p w14:paraId="2D59CE4F"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71" w:author="Gert Morlion" w:date="2024-08-26T14:17:00Z" w16du:dateUtc="2024-08-26T12:17:00Z">
              <w:tcPr>
                <w:tcW w:w="3060" w:type="dxa"/>
                <w:vAlign w:val="center"/>
              </w:tcPr>
            </w:tcPrChange>
          </w:tcPr>
          <w:p w14:paraId="694C70A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TIFF</w:t>
            </w:r>
          </w:p>
        </w:tc>
        <w:tc>
          <w:tcPr>
            <w:tcW w:w="3420" w:type="dxa"/>
            <w:tcPrChange w:id="4372" w:author="Gert Morlion" w:date="2024-08-26T14:17:00Z" w16du:dateUtc="2024-08-26T12:17:00Z">
              <w:tcPr>
                <w:tcW w:w="3420" w:type="dxa"/>
                <w:vAlign w:val="center"/>
              </w:tcPr>
            </w:tcPrChange>
          </w:tcPr>
          <w:p w14:paraId="348AD392" w14:textId="27C20A5F" w:rsidR="00AC4E75" w:rsidRPr="00D22CCD" w:rsidRDefault="00AC4E75" w:rsidP="00AC4E75">
            <w:pPr>
              <w:suppressAutoHyphens/>
              <w:snapToGrid w:val="0"/>
              <w:spacing w:after="0" w:line="240" w:lineRule="auto"/>
              <w:rPr>
                <w:sz w:val="16"/>
                <w:szCs w:val="16"/>
                <w:lang w:eastAsia="ar-SA"/>
              </w:rPr>
            </w:pPr>
            <w:ins w:id="4373" w:author="Gert Morlion" w:date="2024-08-26T14:17:00Z" w16du:dateUtc="2024-08-26T12:17:00Z">
              <w:r>
                <w:rPr>
                  <w:sz w:val="16"/>
                  <w:szCs w:val="16"/>
                </w:rPr>
                <w:t>Tagged Image File Format</w:t>
              </w:r>
            </w:ins>
          </w:p>
        </w:tc>
        <w:tc>
          <w:tcPr>
            <w:tcW w:w="804" w:type="dxa"/>
            <w:tcPrChange w:id="4374" w:author="Gert Morlion" w:date="2024-08-26T14:17:00Z" w16du:dateUtc="2024-08-26T12:17:00Z">
              <w:tcPr>
                <w:tcW w:w="804" w:type="dxa"/>
                <w:vAlign w:val="center"/>
              </w:tcPr>
            </w:tcPrChange>
          </w:tcPr>
          <w:p w14:paraId="4CE34927" w14:textId="62CCA199" w:rsidR="00AC4E75" w:rsidRPr="00D22CCD" w:rsidRDefault="00AC4E75" w:rsidP="00AC4E75">
            <w:pPr>
              <w:suppressAutoHyphens/>
              <w:snapToGrid w:val="0"/>
              <w:spacing w:after="0" w:line="240" w:lineRule="auto"/>
              <w:jc w:val="center"/>
              <w:rPr>
                <w:sz w:val="16"/>
                <w:szCs w:val="16"/>
                <w:lang w:eastAsia="ar-SA"/>
              </w:rPr>
            </w:pPr>
            <w:ins w:id="4375" w:author="Gert Morlion" w:date="2024-08-26T14:17:00Z" w16du:dateUtc="2024-08-26T12:17:00Z">
              <w:r w:rsidRPr="00E035EC">
                <w:rPr>
                  <w:bCs/>
                  <w:sz w:val="16"/>
                  <w:szCs w:val="16"/>
                  <w:lang w:eastAsia="ar-SA"/>
                </w:rPr>
                <w:t>7</w:t>
              </w:r>
            </w:ins>
            <w:del w:id="4376" w:author="Gert Morlion" w:date="2024-08-26T14:16:00Z" w16du:dateUtc="2024-08-26T12:16:00Z">
              <w:r w:rsidRPr="00D22CCD" w:rsidDel="00E61C20">
                <w:rPr>
                  <w:sz w:val="16"/>
                  <w:szCs w:val="16"/>
                  <w:lang w:eastAsia="ar-SA"/>
                </w:rPr>
                <w:delText>-</w:delText>
              </w:r>
            </w:del>
          </w:p>
        </w:tc>
        <w:tc>
          <w:tcPr>
            <w:tcW w:w="5670" w:type="dxa"/>
            <w:tcPrChange w:id="4377" w:author="Gert Morlion" w:date="2024-08-26T14:17:00Z" w16du:dateUtc="2024-08-26T12:17:00Z">
              <w:tcPr>
                <w:tcW w:w="5670" w:type="dxa"/>
                <w:vAlign w:val="center"/>
              </w:tcPr>
            </w:tcPrChange>
          </w:tcPr>
          <w:p w14:paraId="58BA039D" w14:textId="3B399795" w:rsidR="00AC4E75" w:rsidRPr="00D22CCD" w:rsidRDefault="00AC4E75" w:rsidP="00AC4E75">
            <w:pPr>
              <w:suppressAutoHyphens/>
              <w:snapToGrid w:val="0"/>
              <w:spacing w:after="0" w:line="240" w:lineRule="auto"/>
              <w:rPr>
                <w:sz w:val="16"/>
                <w:szCs w:val="16"/>
                <w:lang w:eastAsia="ar-SA"/>
              </w:rPr>
            </w:pPr>
            <w:ins w:id="4378" w:author="Gert Morlion" w:date="2024-08-26T14:17:00Z" w16du:dateUtc="2024-08-26T12: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1BA31EA0" w14:textId="77777777" w:rsidR="00453023" w:rsidRPr="00D22CCD" w:rsidRDefault="00453023"/>
    <w:p w14:paraId="5BDA8F41" w14:textId="77777777" w:rsidR="00453023" w:rsidRPr="00D22CCD" w:rsidRDefault="007260E2">
      <w:pPr>
        <w:pStyle w:val="Kop4"/>
      </w:pPr>
      <w:r w:rsidRPr="00D22CCD">
        <w:t>S100_SupportFilePurpose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670"/>
      </w:tblGrid>
      <w:tr w:rsidR="0077151E" w:rsidRPr="00D22CCD" w14:paraId="527641FA" w14:textId="77777777" w:rsidTr="0077151E">
        <w:trPr>
          <w:trHeight w:val="304"/>
        </w:trPr>
        <w:tc>
          <w:tcPr>
            <w:tcW w:w="1106" w:type="dxa"/>
            <w:vAlign w:val="center"/>
          </w:tcPr>
          <w:p w14:paraId="6AB6941E"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Role Name</w:t>
            </w:r>
          </w:p>
        </w:tc>
        <w:tc>
          <w:tcPr>
            <w:tcW w:w="3034" w:type="dxa"/>
            <w:vAlign w:val="center"/>
          </w:tcPr>
          <w:p w14:paraId="795D2520"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056641DA"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3EF8FA2C" w14:textId="463D6E02" w:rsidR="0077151E" w:rsidRPr="00D22CCD" w:rsidRDefault="0077151E">
            <w:pPr>
              <w:suppressAutoHyphens/>
              <w:snapToGrid w:val="0"/>
              <w:spacing w:after="0" w:line="240" w:lineRule="auto"/>
              <w:jc w:val="center"/>
              <w:rPr>
                <w:b/>
                <w:sz w:val="16"/>
                <w:szCs w:val="16"/>
                <w:lang w:eastAsia="ar-SA"/>
              </w:rPr>
            </w:pPr>
            <w:del w:id="4379" w:author="Gert Morlion" w:date="2024-08-26T14:18:00Z" w16du:dateUtc="2024-08-26T12:18:00Z">
              <w:r w:rsidRPr="00D22CCD" w:rsidDel="0077151E">
                <w:rPr>
                  <w:b/>
                  <w:sz w:val="16"/>
                  <w:szCs w:val="16"/>
                  <w:lang w:eastAsia="ar-SA"/>
                </w:rPr>
                <w:delText>Mult</w:delText>
              </w:r>
            </w:del>
            <w:ins w:id="4380" w:author="Gert Morlion" w:date="2024-08-26T14:18:00Z" w16du:dateUtc="2024-08-26T12:18:00Z">
              <w:r>
                <w:rPr>
                  <w:b/>
                  <w:sz w:val="16"/>
                  <w:szCs w:val="16"/>
                  <w:lang w:eastAsia="ar-SA"/>
                </w:rPr>
                <w:t>Code</w:t>
              </w:r>
            </w:ins>
          </w:p>
        </w:tc>
        <w:tc>
          <w:tcPr>
            <w:tcW w:w="5670" w:type="dxa"/>
            <w:vAlign w:val="center"/>
          </w:tcPr>
          <w:p w14:paraId="1CF3DD1C"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Remarks</w:t>
            </w:r>
          </w:p>
        </w:tc>
      </w:tr>
      <w:tr w:rsidR="0077151E" w:rsidRPr="00D22CCD" w14:paraId="24D38130" w14:textId="77777777" w:rsidTr="0077151E">
        <w:trPr>
          <w:trHeight w:val="276"/>
        </w:trPr>
        <w:tc>
          <w:tcPr>
            <w:tcW w:w="1106" w:type="dxa"/>
            <w:vAlign w:val="center"/>
          </w:tcPr>
          <w:p w14:paraId="1DCE069D"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Class</w:t>
            </w:r>
          </w:p>
        </w:tc>
        <w:tc>
          <w:tcPr>
            <w:tcW w:w="3034" w:type="dxa"/>
            <w:vAlign w:val="center"/>
          </w:tcPr>
          <w:p w14:paraId="03E073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S100_SupportFilePurpose</w:t>
            </w:r>
          </w:p>
        </w:tc>
        <w:tc>
          <w:tcPr>
            <w:tcW w:w="3420" w:type="dxa"/>
            <w:vAlign w:val="center"/>
          </w:tcPr>
          <w:p w14:paraId="54A8A92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The reason for inclusion of the support file in this exchange set</w:t>
            </w:r>
          </w:p>
        </w:tc>
        <w:tc>
          <w:tcPr>
            <w:tcW w:w="804" w:type="dxa"/>
            <w:vAlign w:val="center"/>
          </w:tcPr>
          <w:p w14:paraId="656E3B6C" w14:textId="77777777" w:rsidR="0077151E" w:rsidRPr="00D22CCD" w:rsidRDefault="0077151E">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4E6C1E4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w:t>
            </w:r>
          </w:p>
        </w:tc>
      </w:tr>
      <w:tr w:rsidR="0077151E" w:rsidRPr="00D22CCD" w14:paraId="794F7982" w14:textId="77777777" w:rsidTr="0077151E">
        <w:trPr>
          <w:trHeight w:val="304"/>
        </w:trPr>
        <w:tc>
          <w:tcPr>
            <w:tcW w:w="1106" w:type="dxa"/>
            <w:vAlign w:val="center"/>
          </w:tcPr>
          <w:p w14:paraId="610FC2A9"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34ABBE63"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new</w:t>
            </w:r>
          </w:p>
        </w:tc>
        <w:tc>
          <w:tcPr>
            <w:tcW w:w="3420" w:type="dxa"/>
            <w:vAlign w:val="center"/>
          </w:tcPr>
          <w:p w14:paraId="3BB3B28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is new</w:t>
            </w:r>
          </w:p>
        </w:tc>
        <w:tc>
          <w:tcPr>
            <w:tcW w:w="804" w:type="dxa"/>
            <w:vAlign w:val="center"/>
          </w:tcPr>
          <w:p w14:paraId="77D3F732" w14:textId="676A308B" w:rsidR="0077151E" w:rsidRPr="00D22CCD" w:rsidRDefault="0077151E">
            <w:pPr>
              <w:suppressAutoHyphens/>
              <w:snapToGrid w:val="0"/>
              <w:spacing w:after="0" w:line="240" w:lineRule="auto"/>
              <w:jc w:val="center"/>
              <w:rPr>
                <w:sz w:val="16"/>
                <w:szCs w:val="16"/>
                <w:lang w:eastAsia="ar-SA"/>
              </w:rPr>
            </w:pPr>
            <w:ins w:id="4381" w:author="Gert Morlion" w:date="2024-08-26T14:18:00Z" w16du:dateUtc="2024-08-26T12:18:00Z">
              <w:r>
                <w:rPr>
                  <w:sz w:val="16"/>
                  <w:szCs w:val="16"/>
                  <w:lang w:eastAsia="ar-SA"/>
                </w:rPr>
                <w:t>1</w:t>
              </w:r>
            </w:ins>
            <w:del w:id="4382" w:author="Gert Morlion" w:date="2024-08-26T14:18:00Z" w16du:dateUtc="2024-08-26T12:18:00Z">
              <w:r w:rsidRPr="00D22CCD" w:rsidDel="0077151E">
                <w:rPr>
                  <w:sz w:val="16"/>
                  <w:szCs w:val="16"/>
                  <w:lang w:eastAsia="ar-SA"/>
                </w:rPr>
                <w:delText>-</w:delText>
              </w:r>
            </w:del>
          </w:p>
        </w:tc>
        <w:tc>
          <w:tcPr>
            <w:tcW w:w="5670" w:type="dxa"/>
            <w:vAlign w:val="center"/>
          </w:tcPr>
          <w:p w14:paraId="5664EFC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new file.</w:t>
            </w:r>
          </w:p>
        </w:tc>
      </w:tr>
      <w:tr w:rsidR="0077151E" w:rsidRPr="00D22CCD" w14:paraId="2D6CDA71" w14:textId="77777777" w:rsidTr="0077151E">
        <w:trPr>
          <w:trHeight w:val="276"/>
        </w:trPr>
        <w:tc>
          <w:tcPr>
            <w:tcW w:w="1106" w:type="dxa"/>
            <w:vAlign w:val="center"/>
          </w:tcPr>
          <w:p w14:paraId="78F576B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7BD872D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replacement</w:t>
            </w:r>
          </w:p>
        </w:tc>
        <w:tc>
          <w:tcPr>
            <w:tcW w:w="3420" w:type="dxa"/>
            <w:vAlign w:val="center"/>
          </w:tcPr>
          <w:p w14:paraId="39BAA8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replaces an existing file</w:t>
            </w:r>
          </w:p>
        </w:tc>
        <w:tc>
          <w:tcPr>
            <w:tcW w:w="804" w:type="dxa"/>
            <w:vAlign w:val="center"/>
          </w:tcPr>
          <w:p w14:paraId="48CBF89E" w14:textId="03D01DB0" w:rsidR="0077151E" w:rsidRPr="00D22CCD" w:rsidRDefault="0077151E">
            <w:pPr>
              <w:suppressAutoHyphens/>
              <w:snapToGrid w:val="0"/>
              <w:spacing w:after="0" w:line="240" w:lineRule="auto"/>
              <w:jc w:val="center"/>
              <w:rPr>
                <w:sz w:val="16"/>
                <w:szCs w:val="16"/>
                <w:lang w:eastAsia="ar-SA"/>
              </w:rPr>
            </w:pPr>
            <w:ins w:id="4383" w:author="Gert Morlion" w:date="2024-08-26T14:18:00Z" w16du:dateUtc="2024-08-26T12:18:00Z">
              <w:r>
                <w:rPr>
                  <w:sz w:val="16"/>
                  <w:szCs w:val="16"/>
                  <w:lang w:eastAsia="ar-SA"/>
                </w:rPr>
                <w:t>2</w:t>
              </w:r>
            </w:ins>
            <w:del w:id="4384" w:author="Gert Morlion" w:date="2024-08-26T14:18:00Z" w16du:dateUtc="2024-08-26T12:18:00Z">
              <w:r w:rsidRPr="00D22CCD" w:rsidDel="0077151E">
                <w:rPr>
                  <w:sz w:val="16"/>
                  <w:szCs w:val="16"/>
                  <w:lang w:eastAsia="ar-SA"/>
                </w:rPr>
                <w:delText>-</w:delText>
              </w:r>
            </w:del>
          </w:p>
        </w:tc>
        <w:tc>
          <w:tcPr>
            <w:tcW w:w="5670" w:type="dxa"/>
            <w:vAlign w:val="center"/>
          </w:tcPr>
          <w:p w14:paraId="29AB587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replacement for a file of the same name</w:t>
            </w:r>
          </w:p>
        </w:tc>
      </w:tr>
      <w:tr w:rsidR="0077151E" w:rsidRPr="00D22CCD" w14:paraId="1543B2E4" w14:textId="77777777" w:rsidTr="0077151E">
        <w:trPr>
          <w:trHeight w:val="304"/>
        </w:trPr>
        <w:tc>
          <w:tcPr>
            <w:tcW w:w="1106" w:type="dxa"/>
            <w:vAlign w:val="center"/>
          </w:tcPr>
          <w:p w14:paraId="4404F066"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lastRenderedPageBreak/>
              <w:t>Value</w:t>
            </w:r>
          </w:p>
        </w:tc>
        <w:tc>
          <w:tcPr>
            <w:tcW w:w="3034" w:type="dxa"/>
            <w:vAlign w:val="center"/>
          </w:tcPr>
          <w:p w14:paraId="0C87609C"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deletion</w:t>
            </w:r>
          </w:p>
        </w:tc>
        <w:tc>
          <w:tcPr>
            <w:tcW w:w="3420" w:type="dxa"/>
            <w:vAlign w:val="center"/>
          </w:tcPr>
          <w:p w14:paraId="4091F53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Deletes an existing file</w:t>
            </w:r>
          </w:p>
        </w:tc>
        <w:tc>
          <w:tcPr>
            <w:tcW w:w="804" w:type="dxa"/>
            <w:vAlign w:val="center"/>
          </w:tcPr>
          <w:p w14:paraId="3A7865AB" w14:textId="353E2E5D" w:rsidR="0077151E" w:rsidRPr="00D22CCD" w:rsidRDefault="0077151E">
            <w:pPr>
              <w:suppressAutoHyphens/>
              <w:snapToGrid w:val="0"/>
              <w:spacing w:after="0" w:line="240" w:lineRule="auto"/>
              <w:jc w:val="center"/>
              <w:rPr>
                <w:sz w:val="16"/>
                <w:szCs w:val="16"/>
                <w:lang w:eastAsia="ar-SA"/>
              </w:rPr>
            </w:pPr>
            <w:ins w:id="4385" w:author="Gert Morlion" w:date="2024-08-26T14:18:00Z" w16du:dateUtc="2024-08-26T12:18:00Z">
              <w:r>
                <w:rPr>
                  <w:sz w:val="16"/>
                  <w:szCs w:val="16"/>
                  <w:lang w:eastAsia="ar-SA"/>
                </w:rPr>
                <w:t>3</w:t>
              </w:r>
            </w:ins>
            <w:del w:id="4386" w:author="Gert Morlion" w:date="2024-08-26T14:18:00Z" w16du:dateUtc="2024-08-26T12:18:00Z">
              <w:r w:rsidRPr="00D22CCD" w:rsidDel="0077151E">
                <w:rPr>
                  <w:sz w:val="16"/>
                  <w:szCs w:val="16"/>
                  <w:lang w:eastAsia="ar-SA"/>
                </w:rPr>
                <w:delText>-</w:delText>
              </w:r>
            </w:del>
          </w:p>
        </w:tc>
        <w:tc>
          <w:tcPr>
            <w:tcW w:w="5670" w:type="dxa"/>
            <w:vAlign w:val="center"/>
          </w:tcPr>
          <w:p w14:paraId="5143132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deletion of a file of that name</w:t>
            </w:r>
          </w:p>
        </w:tc>
      </w:tr>
    </w:tbl>
    <w:p w14:paraId="61328CDF" w14:textId="77777777" w:rsidR="00453023" w:rsidRPr="00D22CCD" w:rsidRDefault="00453023"/>
    <w:p w14:paraId="7CC1C57E" w14:textId="77777777" w:rsidR="00434114" w:rsidRDefault="00434114" w:rsidP="00434114">
      <w:pPr>
        <w:spacing w:after="0" w:line="240" w:lineRule="auto"/>
        <w:rPr>
          <w:ins w:id="4387" w:author="Gert Morlion" w:date="2024-08-26T14:19:00Z"/>
        </w:rPr>
      </w:pPr>
      <w:bookmarkStart w:id="4388" w:name="_Toc487203188"/>
    </w:p>
    <w:p w14:paraId="30C2718E" w14:textId="77777777" w:rsidR="00434114" w:rsidRPr="001E42E8" w:rsidRDefault="00434114" w:rsidP="00434114">
      <w:pPr>
        <w:pStyle w:val="Kop4"/>
        <w:tabs>
          <w:tab w:val="clear" w:pos="940"/>
          <w:tab w:val="clear" w:pos="1140"/>
          <w:tab w:val="clear" w:pos="1360"/>
          <w:tab w:val="left" w:pos="993"/>
        </w:tabs>
        <w:spacing w:before="120" w:after="120" w:line="240" w:lineRule="auto"/>
        <w:ind w:left="993" w:hanging="993"/>
        <w:rPr>
          <w:ins w:id="4389" w:author="Gert Morlion" w:date="2024-08-26T14:19:00Z"/>
        </w:rPr>
      </w:pPr>
      <w:ins w:id="4390" w:author="Gert Morlion" w:date="2024-08-26T14:19: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434114" w:rsidRPr="001E42E8" w14:paraId="5037CC3F" w14:textId="77777777" w:rsidTr="00434114">
        <w:trPr>
          <w:cantSplit/>
          <w:ins w:id="4391" w:author="Gert Morlion" w:date="2024-08-26T14:19:00Z"/>
        </w:trPr>
        <w:tc>
          <w:tcPr>
            <w:tcW w:w="1106" w:type="dxa"/>
            <w:shd w:val="clear" w:color="auto" w:fill="D9D9D9"/>
          </w:tcPr>
          <w:p w14:paraId="2E8B14F3" w14:textId="77777777" w:rsidR="00434114" w:rsidRPr="001E42E8" w:rsidRDefault="00434114" w:rsidP="00BE21AB">
            <w:pPr>
              <w:snapToGrid w:val="0"/>
              <w:spacing w:before="60" w:after="60" w:line="240" w:lineRule="auto"/>
              <w:rPr>
                <w:ins w:id="4392" w:author="Gert Morlion" w:date="2024-08-26T14:19:00Z"/>
                <w:b/>
                <w:bCs/>
                <w:sz w:val="16"/>
                <w:szCs w:val="16"/>
              </w:rPr>
            </w:pPr>
            <w:ins w:id="4393" w:author="Gert Morlion" w:date="2024-08-26T14:19:00Z">
              <w:r w:rsidRPr="001E42E8">
                <w:rPr>
                  <w:b/>
                  <w:sz w:val="16"/>
                  <w:szCs w:val="16"/>
                </w:rPr>
                <w:t>Role Name</w:t>
              </w:r>
            </w:ins>
          </w:p>
        </w:tc>
        <w:tc>
          <w:tcPr>
            <w:tcW w:w="3034" w:type="dxa"/>
            <w:shd w:val="clear" w:color="auto" w:fill="D9D9D9"/>
          </w:tcPr>
          <w:p w14:paraId="28AF893E" w14:textId="77777777" w:rsidR="00434114" w:rsidRPr="001E42E8" w:rsidRDefault="00434114" w:rsidP="00BE21AB">
            <w:pPr>
              <w:snapToGrid w:val="0"/>
              <w:spacing w:before="60" w:after="60" w:line="240" w:lineRule="auto"/>
              <w:rPr>
                <w:ins w:id="4394" w:author="Gert Morlion" w:date="2024-08-26T14:19:00Z"/>
                <w:b/>
                <w:bCs/>
                <w:sz w:val="16"/>
                <w:szCs w:val="16"/>
              </w:rPr>
            </w:pPr>
            <w:ins w:id="4395" w:author="Gert Morlion" w:date="2024-08-26T14:19:00Z">
              <w:r w:rsidRPr="001E42E8">
                <w:rPr>
                  <w:b/>
                  <w:sz w:val="16"/>
                  <w:szCs w:val="16"/>
                </w:rPr>
                <w:t>Name</w:t>
              </w:r>
            </w:ins>
          </w:p>
        </w:tc>
        <w:tc>
          <w:tcPr>
            <w:tcW w:w="3420" w:type="dxa"/>
            <w:shd w:val="clear" w:color="auto" w:fill="D9D9D9"/>
          </w:tcPr>
          <w:p w14:paraId="7130D6A1" w14:textId="77777777" w:rsidR="00434114" w:rsidRPr="001E42E8" w:rsidRDefault="00434114" w:rsidP="00BE21AB">
            <w:pPr>
              <w:snapToGrid w:val="0"/>
              <w:spacing w:before="60" w:after="60" w:line="240" w:lineRule="auto"/>
              <w:rPr>
                <w:ins w:id="4396" w:author="Gert Morlion" w:date="2024-08-26T14:19:00Z"/>
                <w:b/>
                <w:bCs/>
                <w:sz w:val="16"/>
                <w:szCs w:val="16"/>
              </w:rPr>
            </w:pPr>
            <w:ins w:id="4397" w:author="Gert Morlion" w:date="2024-08-26T14:19:00Z">
              <w:r w:rsidRPr="001E42E8">
                <w:rPr>
                  <w:b/>
                  <w:sz w:val="16"/>
                  <w:szCs w:val="16"/>
                </w:rPr>
                <w:t>Description</w:t>
              </w:r>
            </w:ins>
          </w:p>
        </w:tc>
        <w:tc>
          <w:tcPr>
            <w:tcW w:w="804" w:type="dxa"/>
            <w:shd w:val="clear" w:color="auto" w:fill="D9D9D9"/>
          </w:tcPr>
          <w:p w14:paraId="79A6C6C9" w14:textId="77777777" w:rsidR="00434114" w:rsidRPr="001E42E8" w:rsidRDefault="00434114" w:rsidP="00BE21AB">
            <w:pPr>
              <w:snapToGrid w:val="0"/>
              <w:spacing w:before="60" w:after="60" w:line="240" w:lineRule="auto"/>
              <w:jc w:val="center"/>
              <w:rPr>
                <w:ins w:id="4398" w:author="Gert Morlion" w:date="2024-08-26T14:19:00Z"/>
                <w:b/>
                <w:bCs/>
                <w:sz w:val="16"/>
                <w:szCs w:val="16"/>
              </w:rPr>
            </w:pPr>
            <w:ins w:id="4399" w:author="Gert Morlion" w:date="2024-08-26T14:19:00Z">
              <w:r w:rsidRPr="001E42E8">
                <w:rPr>
                  <w:b/>
                  <w:sz w:val="16"/>
                  <w:szCs w:val="16"/>
                </w:rPr>
                <w:t>Mult</w:t>
              </w:r>
            </w:ins>
          </w:p>
        </w:tc>
        <w:tc>
          <w:tcPr>
            <w:tcW w:w="2436" w:type="dxa"/>
            <w:shd w:val="clear" w:color="auto" w:fill="D9D9D9"/>
          </w:tcPr>
          <w:p w14:paraId="0E25073B" w14:textId="77777777" w:rsidR="00434114" w:rsidRPr="001E42E8" w:rsidRDefault="00434114" w:rsidP="00BE21AB">
            <w:pPr>
              <w:snapToGrid w:val="0"/>
              <w:spacing w:before="60" w:after="60" w:line="240" w:lineRule="auto"/>
              <w:rPr>
                <w:ins w:id="4400" w:author="Gert Morlion" w:date="2024-08-26T14:19:00Z"/>
                <w:b/>
                <w:bCs/>
                <w:sz w:val="16"/>
                <w:szCs w:val="16"/>
              </w:rPr>
            </w:pPr>
            <w:ins w:id="4401" w:author="Gert Morlion" w:date="2024-08-26T14:19:00Z">
              <w:r w:rsidRPr="001E42E8">
                <w:rPr>
                  <w:b/>
                  <w:sz w:val="16"/>
                  <w:szCs w:val="16"/>
                </w:rPr>
                <w:t>Type</w:t>
              </w:r>
            </w:ins>
          </w:p>
        </w:tc>
        <w:tc>
          <w:tcPr>
            <w:tcW w:w="3060" w:type="dxa"/>
            <w:shd w:val="clear" w:color="auto" w:fill="D9D9D9"/>
          </w:tcPr>
          <w:p w14:paraId="3D931FCD" w14:textId="77777777" w:rsidR="00434114" w:rsidRPr="001E42E8" w:rsidRDefault="00434114" w:rsidP="00BE21AB">
            <w:pPr>
              <w:snapToGrid w:val="0"/>
              <w:spacing w:before="60" w:after="60" w:line="240" w:lineRule="auto"/>
              <w:rPr>
                <w:ins w:id="4402" w:author="Gert Morlion" w:date="2024-08-26T14:19:00Z"/>
                <w:b/>
                <w:bCs/>
                <w:sz w:val="16"/>
                <w:szCs w:val="16"/>
              </w:rPr>
            </w:pPr>
            <w:ins w:id="4403" w:author="Gert Morlion" w:date="2024-08-26T14:19:00Z">
              <w:r w:rsidRPr="001E42E8">
                <w:rPr>
                  <w:b/>
                  <w:sz w:val="16"/>
                  <w:szCs w:val="16"/>
                </w:rPr>
                <w:t>Remarks</w:t>
              </w:r>
            </w:ins>
          </w:p>
        </w:tc>
      </w:tr>
      <w:tr w:rsidR="00434114" w:rsidRPr="001E42E8" w14:paraId="26EFA146" w14:textId="77777777" w:rsidTr="00BE21AB">
        <w:trPr>
          <w:trHeight w:val="490"/>
          <w:ins w:id="4404" w:author="Gert Morlion" w:date="2024-08-26T14:19:00Z"/>
        </w:trPr>
        <w:tc>
          <w:tcPr>
            <w:tcW w:w="1106" w:type="dxa"/>
          </w:tcPr>
          <w:p w14:paraId="07A35F63" w14:textId="77777777" w:rsidR="00434114" w:rsidRPr="001E42E8" w:rsidRDefault="00434114" w:rsidP="00BE21AB">
            <w:pPr>
              <w:snapToGrid w:val="0"/>
              <w:spacing w:before="60" w:after="60" w:line="240" w:lineRule="auto"/>
              <w:rPr>
                <w:ins w:id="4405" w:author="Gert Morlion" w:date="2024-08-26T14:19:00Z"/>
                <w:b/>
                <w:bCs/>
                <w:sz w:val="16"/>
                <w:szCs w:val="16"/>
              </w:rPr>
            </w:pPr>
            <w:ins w:id="4406" w:author="Gert Morlion" w:date="2024-08-26T14:19:00Z">
              <w:r w:rsidRPr="001E42E8">
                <w:rPr>
                  <w:sz w:val="16"/>
                  <w:szCs w:val="16"/>
                </w:rPr>
                <w:t>Class</w:t>
              </w:r>
            </w:ins>
          </w:p>
        </w:tc>
        <w:tc>
          <w:tcPr>
            <w:tcW w:w="3034" w:type="dxa"/>
          </w:tcPr>
          <w:p w14:paraId="218F0BEB" w14:textId="77777777" w:rsidR="00434114" w:rsidRPr="001E42E8" w:rsidRDefault="00434114" w:rsidP="00BE21AB">
            <w:pPr>
              <w:snapToGrid w:val="0"/>
              <w:spacing w:before="60" w:after="60" w:line="240" w:lineRule="auto"/>
              <w:rPr>
                <w:ins w:id="4407" w:author="Gert Morlion" w:date="2024-08-26T14:19:00Z"/>
                <w:b/>
                <w:bCs/>
                <w:sz w:val="16"/>
                <w:szCs w:val="16"/>
              </w:rPr>
            </w:pPr>
            <w:ins w:id="4408" w:author="Gert Morlion" w:date="2024-08-26T14:19:00Z">
              <w:r w:rsidRPr="001E42E8">
                <w:rPr>
                  <w:sz w:val="16"/>
                  <w:szCs w:val="16"/>
                </w:rPr>
                <w:t>S100_SupportFileSpecification</w:t>
              </w:r>
            </w:ins>
          </w:p>
        </w:tc>
        <w:tc>
          <w:tcPr>
            <w:tcW w:w="3420" w:type="dxa"/>
          </w:tcPr>
          <w:p w14:paraId="07C8FDA2" w14:textId="77777777" w:rsidR="00434114" w:rsidRPr="001E42E8" w:rsidRDefault="00434114" w:rsidP="00BE21AB">
            <w:pPr>
              <w:snapToGrid w:val="0"/>
              <w:spacing w:before="60" w:after="60" w:line="240" w:lineRule="auto"/>
              <w:jc w:val="left"/>
              <w:rPr>
                <w:ins w:id="4409" w:author="Gert Morlion" w:date="2024-08-26T14:19:00Z"/>
                <w:b/>
                <w:bCs/>
                <w:sz w:val="16"/>
                <w:szCs w:val="16"/>
              </w:rPr>
            </w:pPr>
            <w:ins w:id="4410" w:author="Gert Morlion" w:date="2024-08-26T14:19:00Z">
              <w:r w:rsidRPr="001E42E8">
                <w:rPr>
                  <w:sz w:val="16"/>
                  <w:szCs w:val="16"/>
                </w:rPr>
                <w:t>The standard or specification to which a support file conforms</w:t>
              </w:r>
            </w:ins>
          </w:p>
        </w:tc>
        <w:tc>
          <w:tcPr>
            <w:tcW w:w="804" w:type="dxa"/>
          </w:tcPr>
          <w:p w14:paraId="44B6D95D" w14:textId="77777777" w:rsidR="00434114" w:rsidRPr="001E42E8" w:rsidRDefault="00434114" w:rsidP="00BE21AB">
            <w:pPr>
              <w:snapToGrid w:val="0"/>
              <w:spacing w:before="60" w:after="60" w:line="240" w:lineRule="auto"/>
              <w:jc w:val="center"/>
              <w:rPr>
                <w:ins w:id="4411" w:author="Gert Morlion" w:date="2024-08-26T14:19:00Z"/>
                <w:b/>
                <w:bCs/>
                <w:sz w:val="16"/>
                <w:szCs w:val="16"/>
              </w:rPr>
            </w:pPr>
            <w:ins w:id="4412" w:author="Gert Morlion" w:date="2024-08-26T14:19:00Z">
              <w:r w:rsidRPr="001E42E8">
                <w:rPr>
                  <w:sz w:val="16"/>
                  <w:szCs w:val="16"/>
                </w:rPr>
                <w:t>-</w:t>
              </w:r>
            </w:ins>
          </w:p>
        </w:tc>
        <w:tc>
          <w:tcPr>
            <w:tcW w:w="2436" w:type="dxa"/>
          </w:tcPr>
          <w:p w14:paraId="35BD9064" w14:textId="77777777" w:rsidR="00434114" w:rsidRPr="001E42E8" w:rsidRDefault="00434114" w:rsidP="00BE21AB">
            <w:pPr>
              <w:snapToGrid w:val="0"/>
              <w:spacing w:before="60" w:after="60" w:line="240" w:lineRule="auto"/>
              <w:rPr>
                <w:ins w:id="4413" w:author="Gert Morlion" w:date="2024-08-26T14:19:00Z"/>
                <w:b/>
                <w:bCs/>
                <w:sz w:val="16"/>
                <w:szCs w:val="16"/>
              </w:rPr>
            </w:pPr>
            <w:ins w:id="4414" w:author="Gert Morlion" w:date="2024-08-26T14:19:00Z">
              <w:r w:rsidRPr="001E42E8">
                <w:rPr>
                  <w:sz w:val="16"/>
                  <w:szCs w:val="16"/>
                </w:rPr>
                <w:t>-</w:t>
              </w:r>
            </w:ins>
          </w:p>
        </w:tc>
        <w:tc>
          <w:tcPr>
            <w:tcW w:w="3060" w:type="dxa"/>
          </w:tcPr>
          <w:p w14:paraId="44590A5E" w14:textId="77777777" w:rsidR="00434114" w:rsidRPr="001E42E8" w:rsidRDefault="00434114" w:rsidP="00BE21AB">
            <w:pPr>
              <w:snapToGrid w:val="0"/>
              <w:spacing w:before="60" w:after="60" w:line="240" w:lineRule="auto"/>
              <w:rPr>
                <w:ins w:id="4415" w:author="Gert Morlion" w:date="2024-08-26T14:19:00Z"/>
                <w:b/>
                <w:bCs/>
                <w:sz w:val="16"/>
                <w:szCs w:val="16"/>
              </w:rPr>
            </w:pPr>
            <w:ins w:id="4416" w:author="Gert Morlion" w:date="2024-08-26T14:19:00Z">
              <w:r w:rsidRPr="001E42E8">
                <w:rPr>
                  <w:sz w:val="16"/>
                  <w:szCs w:val="16"/>
                </w:rPr>
                <w:t>-</w:t>
              </w:r>
            </w:ins>
          </w:p>
        </w:tc>
      </w:tr>
      <w:tr w:rsidR="00434114" w:rsidRPr="001E42E8" w14:paraId="4DA20679" w14:textId="77777777" w:rsidTr="00BE21AB">
        <w:trPr>
          <w:trHeight w:val="321"/>
          <w:ins w:id="4417" w:author="Gert Morlion" w:date="2024-08-26T14:19:00Z"/>
        </w:trPr>
        <w:tc>
          <w:tcPr>
            <w:tcW w:w="1106" w:type="dxa"/>
          </w:tcPr>
          <w:p w14:paraId="520ACE33" w14:textId="77777777" w:rsidR="00434114" w:rsidRPr="001E42E8" w:rsidRDefault="00434114" w:rsidP="00BE21AB">
            <w:pPr>
              <w:snapToGrid w:val="0"/>
              <w:spacing w:before="60" w:after="60" w:line="240" w:lineRule="auto"/>
              <w:rPr>
                <w:ins w:id="4418" w:author="Gert Morlion" w:date="2024-08-26T14:19:00Z"/>
                <w:b/>
                <w:bCs/>
                <w:sz w:val="16"/>
                <w:szCs w:val="16"/>
              </w:rPr>
            </w:pPr>
            <w:ins w:id="4419" w:author="Gert Morlion" w:date="2024-08-26T14:19:00Z">
              <w:r w:rsidRPr="001E42E8">
                <w:rPr>
                  <w:sz w:val="16"/>
                  <w:szCs w:val="16"/>
                </w:rPr>
                <w:t>Attribute</w:t>
              </w:r>
            </w:ins>
          </w:p>
        </w:tc>
        <w:tc>
          <w:tcPr>
            <w:tcW w:w="3034" w:type="dxa"/>
          </w:tcPr>
          <w:p w14:paraId="03955738" w14:textId="77777777" w:rsidR="00434114" w:rsidRPr="001E42E8" w:rsidRDefault="00434114" w:rsidP="00BE21AB">
            <w:pPr>
              <w:snapToGrid w:val="0"/>
              <w:spacing w:before="60" w:after="60" w:line="240" w:lineRule="auto"/>
              <w:rPr>
                <w:ins w:id="4420" w:author="Gert Morlion" w:date="2024-08-26T14:19:00Z"/>
                <w:b/>
                <w:bCs/>
                <w:sz w:val="16"/>
                <w:szCs w:val="16"/>
              </w:rPr>
            </w:pPr>
            <w:ins w:id="4421" w:author="Gert Morlion" w:date="2024-08-26T14:19:00Z">
              <w:r w:rsidRPr="001E42E8">
                <w:rPr>
                  <w:sz w:val="16"/>
                  <w:szCs w:val="16"/>
                </w:rPr>
                <w:t>name</w:t>
              </w:r>
            </w:ins>
          </w:p>
        </w:tc>
        <w:tc>
          <w:tcPr>
            <w:tcW w:w="3420" w:type="dxa"/>
          </w:tcPr>
          <w:p w14:paraId="133FA6E9" w14:textId="77777777" w:rsidR="00434114" w:rsidRPr="001E42E8" w:rsidRDefault="00434114" w:rsidP="00BE21AB">
            <w:pPr>
              <w:snapToGrid w:val="0"/>
              <w:spacing w:before="60" w:after="60" w:line="240" w:lineRule="auto"/>
              <w:jc w:val="left"/>
              <w:rPr>
                <w:ins w:id="4422" w:author="Gert Morlion" w:date="2024-08-26T14:19:00Z"/>
                <w:b/>
                <w:bCs/>
                <w:sz w:val="16"/>
                <w:szCs w:val="16"/>
              </w:rPr>
            </w:pPr>
            <w:ins w:id="4423" w:author="Gert Morlion" w:date="2024-08-26T14:19:00Z">
              <w:r w:rsidRPr="001E42E8">
                <w:rPr>
                  <w:sz w:val="16"/>
                  <w:szCs w:val="16"/>
                </w:rPr>
                <w:t>The name of the specification used to create the support file</w:t>
              </w:r>
            </w:ins>
          </w:p>
        </w:tc>
        <w:tc>
          <w:tcPr>
            <w:tcW w:w="804" w:type="dxa"/>
          </w:tcPr>
          <w:p w14:paraId="0BF2E887" w14:textId="77777777" w:rsidR="00434114" w:rsidRPr="001E42E8" w:rsidRDefault="00434114" w:rsidP="00BE21AB">
            <w:pPr>
              <w:snapToGrid w:val="0"/>
              <w:spacing w:before="60" w:after="60" w:line="240" w:lineRule="auto"/>
              <w:jc w:val="center"/>
              <w:rPr>
                <w:ins w:id="4424" w:author="Gert Morlion" w:date="2024-08-26T14:19:00Z"/>
                <w:b/>
                <w:bCs/>
                <w:sz w:val="16"/>
                <w:szCs w:val="16"/>
              </w:rPr>
            </w:pPr>
            <w:ins w:id="4425" w:author="Gert Morlion" w:date="2024-08-26T14:19:00Z">
              <w:r w:rsidRPr="001E42E8">
                <w:rPr>
                  <w:sz w:val="16"/>
                  <w:szCs w:val="16"/>
                </w:rPr>
                <w:t>1</w:t>
              </w:r>
            </w:ins>
          </w:p>
        </w:tc>
        <w:tc>
          <w:tcPr>
            <w:tcW w:w="2436" w:type="dxa"/>
          </w:tcPr>
          <w:p w14:paraId="00CF3925" w14:textId="77777777" w:rsidR="00434114" w:rsidRPr="001E42E8" w:rsidRDefault="00434114" w:rsidP="00BE21AB">
            <w:pPr>
              <w:snapToGrid w:val="0"/>
              <w:spacing w:before="60" w:after="60" w:line="240" w:lineRule="auto"/>
              <w:rPr>
                <w:ins w:id="4426" w:author="Gert Morlion" w:date="2024-08-26T14:19:00Z"/>
                <w:b/>
                <w:bCs/>
                <w:sz w:val="16"/>
                <w:szCs w:val="16"/>
              </w:rPr>
            </w:pPr>
            <w:ins w:id="4427" w:author="Gert Morlion" w:date="2024-08-26T14:19:00Z">
              <w:r w:rsidRPr="001E42E8">
                <w:rPr>
                  <w:sz w:val="16"/>
                  <w:szCs w:val="16"/>
                </w:rPr>
                <w:t>CharacterString</w:t>
              </w:r>
            </w:ins>
          </w:p>
        </w:tc>
        <w:tc>
          <w:tcPr>
            <w:tcW w:w="3060" w:type="dxa"/>
          </w:tcPr>
          <w:p w14:paraId="28CFF977" w14:textId="77777777" w:rsidR="00434114" w:rsidRPr="001E42E8" w:rsidRDefault="00434114" w:rsidP="00BE21AB">
            <w:pPr>
              <w:snapToGrid w:val="0"/>
              <w:spacing w:before="60" w:after="60" w:line="240" w:lineRule="auto"/>
              <w:rPr>
                <w:ins w:id="4428" w:author="Gert Morlion" w:date="2024-08-26T14:19:00Z"/>
                <w:b/>
                <w:bCs/>
                <w:sz w:val="16"/>
                <w:szCs w:val="16"/>
              </w:rPr>
            </w:pPr>
          </w:p>
        </w:tc>
      </w:tr>
      <w:tr w:rsidR="00434114" w:rsidRPr="001E42E8" w14:paraId="4C53396B" w14:textId="77777777" w:rsidTr="00BE21AB">
        <w:trPr>
          <w:trHeight w:val="337"/>
          <w:ins w:id="4429" w:author="Gert Morlion" w:date="2024-08-26T14:19:00Z"/>
        </w:trPr>
        <w:tc>
          <w:tcPr>
            <w:tcW w:w="1106" w:type="dxa"/>
          </w:tcPr>
          <w:p w14:paraId="5BDF36CB" w14:textId="77777777" w:rsidR="00434114" w:rsidRPr="001E42E8" w:rsidRDefault="00434114" w:rsidP="00BE21AB">
            <w:pPr>
              <w:snapToGrid w:val="0"/>
              <w:spacing w:before="60" w:after="60" w:line="240" w:lineRule="auto"/>
              <w:rPr>
                <w:ins w:id="4430" w:author="Gert Morlion" w:date="2024-08-26T14:19:00Z"/>
                <w:b/>
                <w:bCs/>
                <w:sz w:val="16"/>
                <w:szCs w:val="16"/>
              </w:rPr>
            </w:pPr>
            <w:ins w:id="4431" w:author="Gert Morlion" w:date="2024-08-26T14:19:00Z">
              <w:r w:rsidRPr="001E42E8">
                <w:rPr>
                  <w:sz w:val="16"/>
                  <w:szCs w:val="16"/>
                </w:rPr>
                <w:t>Attribute</w:t>
              </w:r>
            </w:ins>
          </w:p>
        </w:tc>
        <w:tc>
          <w:tcPr>
            <w:tcW w:w="3034" w:type="dxa"/>
          </w:tcPr>
          <w:p w14:paraId="1D460262" w14:textId="77777777" w:rsidR="00434114" w:rsidRPr="001E42E8" w:rsidRDefault="00434114" w:rsidP="00BE21AB">
            <w:pPr>
              <w:snapToGrid w:val="0"/>
              <w:spacing w:before="60" w:after="60" w:line="240" w:lineRule="auto"/>
              <w:rPr>
                <w:ins w:id="4432" w:author="Gert Morlion" w:date="2024-08-26T14:19:00Z"/>
                <w:b/>
                <w:bCs/>
                <w:sz w:val="16"/>
                <w:szCs w:val="16"/>
              </w:rPr>
            </w:pPr>
            <w:ins w:id="4433" w:author="Gert Morlion" w:date="2024-08-26T14:19:00Z">
              <w:r w:rsidRPr="001E42E8">
                <w:rPr>
                  <w:sz w:val="16"/>
                  <w:szCs w:val="16"/>
                </w:rPr>
                <w:t>version</w:t>
              </w:r>
            </w:ins>
          </w:p>
        </w:tc>
        <w:tc>
          <w:tcPr>
            <w:tcW w:w="3420" w:type="dxa"/>
          </w:tcPr>
          <w:p w14:paraId="21D62E03" w14:textId="77777777" w:rsidR="00434114" w:rsidRPr="001E42E8" w:rsidRDefault="00434114" w:rsidP="00BE21AB">
            <w:pPr>
              <w:snapToGrid w:val="0"/>
              <w:spacing w:before="60" w:after="60" w:line="240" w:lineRule="auto"/>
              <w:jc w:val="left"/>
              <w:rPr>
                <w:ins w:id="4434" w:author="Gert Morlion" w:date="2024-08-26T14:19:00Z"/>
                <w:b/>
                <w:bCs/>
                <w:sz w:val="16"/>
                <w:szCs w:val="16"/>
              </w:rPr>
            </w:pPr>
            <w:ins w:id="4435" w:author="Gert Morlion" w:date="2024-08-26T14:19:00Z">
              <w:r w:rsidRPr="001E42E8">
                <w:rPr>
                  <w:sz w:val="16"/>
                  <w:szCs w:val="16"/>
                </w:rPr>
                <w:t>The version number of the specification</w:t>
              </w:r>
            </w:ins>
          </w:p>
        </w:tc>
        <w:tc>
          <w:tcPr>
            <w:tcW w:w="804" w:type="dxa"/>
          </w:tcPr>
          <w:p w14:paraId="30AFFCB6" w14:textId="77777777" w:rsidR="00434114" w:rsidRPr="001E42E8" w:rsidRDefault="00434114" w:rsidP="00BE21AB">
            <w:pPr>
              <w:snapToGrid w:val="0"/>
              <w:spacing w:before="60" w:after="60" w:line="240" w:lineRule="auto"/>
              <w:jc w:val="center"/>
              <w:rPr>
                <w:ins w:id="4436" w:author="Gert Morlion" w:date="2024-08-26T14:19:00Z"/>
                <w:b/>
                <w:bCs/>
                <w:sz w:val="16"/>
                <w:szCs w:val="16"/>
              </w:rPr>
            </w:pPr>
            <w:ins w:id="4437" w:author="Gert Morlion" w:date="2024-08-26T14:19:00Z">
              <w:r w:rsidRPr="001E42E8">
                <w:rPr>
                  <w:sz w:val="16"/>
                  <w:szCs w:val="16"/>
                </w:rPr>
                <w:t>0..1</w:t>
              </w:r>
            </w:ins>
          </w:p>
        </w:tc>
        <w:tc>
          <w:tcPr>
            <w:tcW w:w="2436" w:type="dxa"/>
          </w:tcPr>
          <w:p w14:paraId="6A7EA0DD" w14:textId="77777777" w:rsidR="00434114" w:rsidRPr="001E42E8" w:rsidRDefault="00434114" w:rsidP="00BE21AB">
            <w:pPr>
              <w:snapToGrid w:val="0"/>
              <w:spacing w:before="60" w:after="60" w:line="240" w:lineRule="auto"/>
              <w:rPr>
                <w:ins w:id="4438" w:author="Gert Morlion" w:date="2024-08-26T14:19:00Z"/>
                <w:b/>
                <w:bCs/>
                <w:sz w:val="16"/>
                <w:szCs w:val="16"/>
              </w:rPr>
            </w:pPr>
            <w:ins w:id="4439" w:author="Gert Morlion" w:date="2024-08-26T14:19:00Z">
              <w:r w:rsidRPr="001E42E8">
                <w:rPr>
                  <w:sz w:val="16"/>
                  <w:szCs w:val="16"/>
                </w:rPr>
                <w:t>CharacterString</w:t>
              </w:r>
            </w:ins>
          </w:p>
        </w:tc>
        <w:tc>
          <w:tcPr>
            <w:tcW w:w="3060" w:type="dxa"/>
          </w:tcPr>
          <w:p w14:paraId="16EE3AD2" w14:textId="77777777" w:rsidR="00434114" w:rsidRPr="001E42E8" w:rsidRDefault="00434114" w:rsidP="00BE21AB">
            <w:pPr>
              <w:snapToGrid w:val="0"/>
              <w:spacing w:before="60" w:after="60" w:line="240" w:lineRule="auto"/>
              <w:rPr>
                <w:ins w:id="4440" w:author="Gert Morlion" w:date="2024-08-26T14:19:00Z"/>
                <w:b/>
                <w:bCs/>
                <w:sz w:val="16"/>
                <w:szCs w:val="16"/>
              </w:rPr>
            </w:pPr>
          </w:p>
        </w:tc>
      </w:tr>
      <w:tr w:rsidR="00434114" w:rsidRPr="001E42E8" w14:paraId="11468D06" w14:textId="77777777" w:rsidTr="00BE21AB">
        <w:trPr>
          <w:trHeight w:val="321"/>
          <w:ins w:id="4441" w:author="Gert Morlion" w:date="2024-08-26T14:19:00Z"/>
        </w:trPr>
        <w:tc>
          <w:tcPr>
            <w:tcW w:w="1106" w:type="dxa"/>
          </w:tcPr>
          <w:p w14:paraId="2FCEA161" w14:textId="77777777" w:rsidR="00434114" w:rsidRPr="001E42E8" w:rsidRDefault="00434114" w:rsidP="00BE21AB">
            <w:pPr>
              <w:snapToGrid w:val="0"/>
              <w:spacing w:before="60" w:after="60" w:line="240" w:lineRule="auto"/>
              <w:rPr>
                <w:ins w:id="4442" w:author="Gert Morlion" w:date="2024-08-26T14:19:00Z"/>
                <w:b/>
                <w:bCs/>
                <w:sz w:val="16"/>
                <w:szCs w:val="16"/>
              </w:rPr>
            </w:pPr>
            <w:ins w:id="4443" w:author="Gert Morlion" w:date="2024-08-26T14:19:00Z">
              <w:r w:rsidRPr="001E42E8">
                <w:rPr>
                  <w:sz w:val="16"/>
                  <w:szCs w:val="16"/>
                </w:rPr>
                <w:t>Attribute</w:t>
              </w:r>
            </w:ins>
          </w:p>
        </w:tc>
        <w:tc>
          <w:tcPr>
            <w:tcW w:w="3034" w:type="dxa"/>
          </w:tcPr>
          <w:p w14:paraId="2511C21C" w14:textId="77777777" w:rsidR="00434114" w:rsidRPr="001E42E8" w:rsidRDefault="00434114" w:rsidP="00BE21AB">
            <w:pPr>
              <w:snapToGrid w:val="0"/>
              <w:spacing w:before="60" w:after="60" w:line="240" w:lineRule="auto"/>
              <w:rPr>
                <w:ins w:id="4444" w:author="Gert Morlion" w:date="2024-08-26T14:19:00Z"/>
                <w:b/>
                <w:bCs/>
                <w:sz w:val="16"/>
                <w:szCs w:val="16"/>
              </w:rPr>
            </w:pPr>
            <w:ins w:id="4445" w:author="Gert Morlion" w:date="2024-08-26T14:19:00Z">
              <w:r w:rsidRPr="001E42E8">
                <w:rPr>
                  <w:sz w:val="16"/>
                  <w:szCs w:val="16"/>
                </w:rPr>
                <w:t>date</w:t>
              </w:r>
            </w:ins>
          </w:p>
        </w:tc>
        <w:tc>
          <w:tcPr>
            <w:tcW w:w="3420" w:type="dxa"/>
          </w:tcPr>
          <w:p w14:paraId="355064AB" w14:textId="77777777" w:rsidR="00434114" w:rsidRPr="001E42E8" w:rsidRDefault="00434114" w:rsidP="00BE21AB">
            <w:pPr>
              <w:snapToGrid w:val="0"/>
              <w:spacing w:before="60" w:after="60" w:line="240" w:lineRule="auto"/>
              <w:jc w:val="left"/>
              <w:rPr>
                <w:ins w:id="4446" w:author="Gert Morlion" w:date="2024-08-26T14:19:00Z"/>
                <w:b/>
                <w:bCs/>
                <w:sz w:val="16"/>
                <w:szCs w:val="16"/>
              </w:rPr>
            </w:pPr>
            <w:ins w:id="4447" w:author="Gert Morlion" w:date="2024-08-26T14:19:00Z">
              <w:r w:rsidRPr="001E42E8">
                <w:rPr>
                  <w:sz w:val="16"/>
                  <w:szCs w:val="16"/>
                </w:rPr>
                <w:t>The version date of the specification</w:t>
              </w:r>
            </w:ins>
          </w:p>
        </w:tc>
        <w:tc>
          <w:tcPr>
            <w:tcW w:w="804" w:type="dxa"/>
          </w:tcPr>
          <w:p w14:paraId="6832CC4F" w14:textId="77777777" w:rsidR="00434114" w:rsidRPr="001E42E8" w:rsidRDefault="00434114" w:rsidP="00BE21AB">
            <w:pPr>
              <w:snapToGrid w:val="0"/>
              <w:spacing w:before="60" w:after="60" w:line="240" w:lineRule="auto"/>
              <w:jc w:val="center"/>
              <w:rPr>
                <w:ins w:id="4448" w:author="Gert Morlion" w:date="2024-08-26T14:19:00Z"/>
                <w:b/>
                <w:bCs/>
                <w:sz w:val="16"/>
                <w:szCs w:val="16"/>
              </w:rPr>
            </w:pPr>
            <w:ins w:id="4449" w:author="Gert Morlion" w:date="2024-08-26T14:19:00Z">
              <w:r w:rsidRPr="001E42E8">
                <w:rPr>
                  <w:sz w:val="16"/>
                  <w:szCs w:val="16"/>
                </w:rPr>
                <w:t>0..1</w:t>
              </w:r>
            </w:ins>
          </w:p>
        </w:tc>
        <w:tc>
          <w:tcPr>
            <w:tcW w:w="2436" w:type="dxa"/>
          </w:tcPr>
          <w:p w14:paraId="7FD4EAE1" w14:textId="77777777" w:rsidR="00434114" w:rsidRPr="001E42E8" w:rsidRDefault="00434114" w:rsidP="00BE21AB">
            <w:pPr>
              <w:snapToGrid w:val="0"/>
              <w:spacing w:before="60" w:after="60" w:line="240" w:lineRule="auto"/>
              <w:rPr>
                <w:ins w:id="4450" w:author="Gert Morlion" w:date="2024-08-26T14:19:00Z"/>
                <w:b/>
                <w:bCs/>
                <w:sz w:val="16"/>
                <w:szCs w:val="16"/>
              </w:rPr>
            </w:pPr>
            <w:ins w:id="4451" w:author="Gert Morlion" w:date="2024-08-26T14:19:00Z">
              <w:r w:rsidRPr="001E42E8">
                <w:rPr>
                  <w:sz w:val="16"/>
                  <w:szCs w:val="16"/>
                </w:rPr>
                <w:t>Date</w:t>
              </w:r>
            </w:ins>
          </w:p>
        </w:tc>
        <w:tc>
          <w:tcPr>
            <w:tcW w:w="3060" w:type="dxa"/>
          </w:tcPr>
          <w:p w14:paraId="2643C76E" w14:textId="77777777" w:rsidR="00434114" w:rsidRPr="001E42E8" w:rsidRDefault="00434114" w:rsidP="00BE21AB">
            <w:pPr>
              <w:snapToGrid w:val="0"/>
              <w:spacing w:before="60" w:after="60" w:line="240" w:lineRule="auto"/>
              <w:rPr>
                <w:ins w:id="4452" w:author="Gert Morlion" w:date="2024-08-26T14:19:00Z"/>
                <w:b/>
                <w:bCs/>
                <w:sz w:val="16"/>
                <w:szCs w:val="16"/>
              </w:rPr>
            </w:pPr>
          </w:p>
        </w:tc>
      </w:tr>
    </w:tbl>
    <w:p w14:paraId="5A9CCC49" w14:textId="77777777" w:rsidR="00434114" w:rsidRDefault="00434114" w:rsidP="00434114">
      <w:pPr>
        <w:spacing w:after="0" w:line="240" w:lineRule="auto"/>
        <w:rPr>
          <w:ins w:id="4453" w:author="Gert Morlion" w:date="2024-08-26T14:19:00Z"/>
        </w:rPr>
      </w:pPr>
    </w:p>
    <w:p w14:paraId="4C55F3B2" w14:textId="77777777" w:rsidR="00434114" w:rsidRPr="002455BA" w:rsidRDefault="00434114" w:rsidP="00434114">
      <w:pPr>
        <w:pStyle w:val="Kop4"/>
        <w:tabs>
          <w:tab w:val="clear" w:pos="940"/>
          <w:tab w:val="clear" w:pos="1140"/>
          <w:tab w:val="clear" w:pos="1360"/>
          <w:tab w:val="left" w:pos="993"/>
        </w:tabs>
        <w:spacing w:before="120" w:after="120" w:line="240" w:lineRule="auto"/>
        <w:ind w:left="993" w:hanging="993"/>
        <w:rPr>
          <w:ins w:id="4454" w:author="Gert Morlion" w:date="2024-08-26T14:19:00Z"/>
        </w:rPr>
      </w:pPr>
      <w:ins w:id="4455" w:author="Gert Morlion" w:date="2024-08-26T14:1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434114" w:rsidRPr="007B4FED" w14:paraId="7D9AE2B8" w14:textId="77777777" w:rsidTr="00434114">
        <w:trPr>
          <w:cantSplit/>
          <w:ins w:id="4456" w:author="Gert Morlion" w:date="2024-08-26T14:19:00Z"/>
        </w:trPr>
        <w:tc>
          <w:tcPr>
            <w:tcW w:w="1169" w:type="dxa"/>
            <w:shd w:val="clear" w:color="auto" w:fill="D9D9D9"/>
          </w:tcPr>
          <w:p w14:paraId="1872D214" w14:textId="77777777" w:rsidR="00434114" w:rsidRPr="007B4FED" w:rsidRDefault="00434114" w:rsidP="00BE21AB">
            <w:pPr>
              <w:keepNext/>
              <w:keepLines/>
              <w:snapToGrid w:val="0"/>
              <w:spacing w:before="60" w:after="60" w:line="240" w:lineRule="auto"/>
              <w:jc w:val="left"/>
              <w:rPr>
                <w:ins w:id="4457" w:author="Gert Morlion" w:date="2024-08-26T14:19:00Z"/>
                <w:rFonts w:cs="Arial"/>
                <w:b/>
                <w:sz w:val="16"/>
                <w:szCs w:val="16"/>
              </w:rPr>
            </w:pPr>
            <w:ins w:id="4458" w:author="Gert Morlion" w:date="2024-08-26T14:19:00Z">
              <w:r>
                <w:rPr>
                  <w:rFonts w:cs="Arial"/>
                  <w:b/>
                  <w:sz w:val="16"/>
                  <w:szCs w:val="16"/>
                </w:rPr>
                <w:t>Item</w:t>
              </w:r>
            </w:ins>
          </w:p>
        </w:tc>
        <w:tc>
          <w:tcPr>
            <w:tcW w:w="3102" w:type="dxa"/>
            <w:shd w:val="clear" w:color="auto" w:fill="D9D9D9"/>
          </w:tcPr>
          <w:p w14:paraId="07F1F7A6" w14:textId="77777777" w:rsidR="00434114" w:rsidRPr="007B4FED" w:rsidRDefault="00434114" w:rsidP="00BE21AB">
            <w:pPr>
              <w:keepNext/>
              <w:keepLines/>
              <w:snapToGrid w:val="0"/>
              <w:spacing w:before="60" w:after="60" w:line="240" w:lineRule="auto"/>
              <w:jc w:val="left"/>
              <w:rPr>
                <w:ins w:id="4459" w:author="Gert Morlion" w:date="2024-08-26T14:19:00Z"/>
                <w:rFonts w:cs="Arial"/>
                <w:b/>
                <w:sz w:val="16"/>
                <w:szCs w:val="16"/>
              </w:rPr>
            </w:pPr>
            <w:ins w:id="4460" w:author="Gert Morlion" w:date="2024-08-26T14:19:00Z">
              <w:r w:rsidRPr="007B4FED">
                <w:rPr>
                  <w:rFonts w:cs="Arial"/>
                  <w:b/>
                  <w:sz w:val="16"/>
                  <w:szCs w:val="16"/>
                </w:rPr>
                <w:t>Name</w:t>
              </w:r>
            </w:ins>
          </w:p>
        </w:tc>
        <w:tc>
          <w:tcPr>
            <w:tcW w:w="3828" w:type="dxa"/>
            <w:shd w:val="clear" w:color="auto" w:fill="D9D9D9"/>
          </w:tcPr>
          <w:p w14:paraId="68B65F7D" w14:textId="77777777" w:rsidR="00434114" w:rsidRPr="007B4FED" w:rsidRDefault="00434114" w:rsidP="00BE21AB">
            <w:pPr>
              <w:keepNext/>
              <w:keepLines/>
              <w:snapToGrid w:val="0"/>
              <w:spacing w:before="60" w:after="60" w:line="240" w:lineRule="auto"/>
              <w:jc w:val="left"/>
              <w:rPr>
                <w:ins w:id="4461" w:author="Gert Morlion" w:date="2024-08-26T14:19:00Z"/>
                <w:rFonts w:cs="Arial"/>
                <w:b/>
                <w:sz w:val="16"/>
                <w:szCs w:val="16"/>
              </w:rPr>
            </w:pPr>
            <w:ins w:id="4462" w:author="Gert Morlion" w:date="2024-08-26T14:19:00Z">
              <w:r w:rsidRPr="007B4FED">
                <w:rPr>
                  <w:rFonts w:cs="Arial"/>
                  <w:b/>
                  <w:sz w:val="16"/>
                  <w:szCs w:val="16"/>
                </w:rPr>
                <w:t>Description</w:t>
              </w:r>
            </w:ins>
          </w:p>
        </w:tc>
        <w:tc>
          <w:tcPr>
            <w:tcW w:w="732" w:type="dxa"/>
            <w:shd w:val="clear" w:color="auto" w:fill="D9D9D9"/>
          </w:tcPr>
          <w:p w14:paraId="377A237D" w14:textId="77777777" w:rsidR="00434114" w:rsidRPr="007B4FED" w:rsidRDefault="00434114" w:rsidP="00BE21AB">
            <w:pPr>
              <w:keepNext/>
              <w:keepLines/>
              <w:snapToGrid w:val="0"/>
              <w:spacing w:before="60" w:after="60" w:line="240" w:lineRule="auto"/>
              <w:jc w:val="center"/>
              <w:rPr>
                <w:ins w:id="4463" w:author="Gert Morlion" w:date="2024-08-26T14:19:00Z"/>
                <w:rFonts w:cs="Arial"/>
                <w:b/>
                <w:sz w:val="16"/>
                <w:szCs w:val="16"/>
              </w:rPr>
            </w:pPr>
            <w:ins w:id="4464" w:author="Gert Morlion" w:date="2024-08-26T14:19:00Z">
              <w:r w:rsidRPr="007B4FED">
                <w:rPr>
                  <w:rFonts w:cs="Arial"/>
                  <w:b/>
                  <w:sz w:val="16"/>
                  <w:szCs w:val="16"/>
                </w:rPr>
                <w:t>Code</w:t>
              </w:r>
            </w:ins>
          </w:p>
        </w:tc>
        <w:tc>
          <w:tcPr>
            <w:tcW w:w="5503" w:type="dxa"/>
            <w:shd w:val="clear" w:color="auto" w:fill="D9D9D9"/>
          </w:tcPr>
          <w:p w14:paraId="63B04D85" w14:textId="77777777" w:rsidR="00434114" w:rsidRPr="007B4FED" w:rsidRDefault="00434114" w:rsidP="00BE21AB">
            <w:pPr>
              <w:keepNext/>
              <w:keepLines/>
              <w:snapToGrid w:val="0"/>
              <w:spacing w:before="60" w:after="60" w:line="240" w:lineRule="auto"/>
              <w:jc w:val="left"/>
              <w:rPr>
                <w:ins w:id="4465" w:author="Gert Morlion" w:date="2024-08-26T14:19:00Z"/>
                <w:rFonts w:cs="Arial"/>
                <w:b/>
                <w:sz w:val="16"/>
                <w:szCs w:val="16"/>
              </w:rPr>
            </w:pPr>
            <w:ins w:id="4466" w:author="Gert Morlion" w:date="2024-08-26T14:19:00Z">
              <w:r w:rsidRPr="007B4FED">
                <w:rPr>
                  <w:rFonts w:cs="Arial"/>
                  <w:b/>
                  <w:sz w:val="16"/>
                  <w:szCs w:val="16"/>
                </w:rPr>
                <w:t>Remarks</w:t>
              </w:r>
            </w:ins>
          </w:p>
        </w:tc>
      </w:tr>
      <w:tr w:rsidR="00434114" w:rsidRPr="007B4FED" w14:paraId="583A5916" w14:textId="77777777" w:rsidTr="00BE21AB">
        <w:trPr>
          <w:cantSplit/>
          <w:trHeight w:val="276"/>
          <w:ins w:id="4467" w:author="Gert Morlion" w:date="2024-08-26T14:19:00Z"/>
        </w:trPr>
        <w:tc>
          <w:tcPr>
            <w:tcW w:w="1169" w:type="dxa"/>
          </w:tcPr>
          <w:p w14:paraId="39F8B344" w14:textId="77777777" w:rsidR="00434114" w:rsidRPr="007B4FED" w:rsidRDefault="00434114" w:rsidP="00BE21AB">
            <w:pPr>
              <w:keepNext/>
              <w:keepLines/>
              <w:snapToGrid w:val="0"/>
              <w:spacing w:before="60" w:after="60" w:line="240" w:lineRule="auto"/>
              <w:jc w:val="left"/>
              <w:rPr>
                <w:ins w:id="4468" w:author="Gert Morlion" w:date="2024-08-26T14:19:00Z"/>
                <w:rFonts w:cs="Arial"/>
                <w:sz w:val="16"/>
                <w:szCs w:val="16"/>
              </w:rPr>
            </w:pPr>
            <w:ins w:id="4469" w:author="Gert Morlion" w:date="2024-08-26T14:19:00Z">
              <w:r w:rsidRPr="007B4FED">
                <w:rPr>
                  <w:rFonts w:cs="Arial"/>
                  <w:sz w:val="16"/>
                  <w:szCs w:val="16"/>
                </w:rPr>
                <w:t>Enumeration</w:t>
              </w:r>
            </w:ins>
          </w:p>
        </w:tc>
        <w:tc>
          <w:tcPr>
            <w:tcW w:w="3102" w:type="dxa"/>
          </w:tcPr>
          <w:p w14:paraId="15020C73" w14:textId="77777777" w:rsidR="00434114" w:rsidRPr="007B4FED" w:rsidRDefault="00434114" w:rsidP="00BE21AB">
            <w:pPr>
              <w:keepNext/>
              <w:keepLines/>
              <w:snapToGrid w:val="0"/>
              <w:spacing w:before="60" w:after="60" w:line="240" w:lineRule="auto"/>
              <w:jc w:val="left"/>
              <w:rPr>
                <w:ins w:id="4470" w:author="Gert Morlion" w:date="2024-08-26T14:19:00Z"/>
                <w:rFonts w:cs="Arial"/>
                <w:sz w:val="16"/>
                <w:szCs w:val="16"/>
              </w:rPr>
            </w:pPr>
            <w:ins w:id="4471" w:author="Gert Morlion" w:date="2024-08-26T14:19:00Z">
              <w:r w:rsidRPr="007B4FED">
                <w:rPr>
                  <w:rFonts w:cs="Arial"/>
                  <w:sz w:val="16"/>
                  <w:szCs w:val="16"/>
                </w:rPr>
                <w:t>S100_ResourcePurpose</w:t>
              </w:r>
            </w:ins>
          </w:p>
        </w:tc>
        <w:tc>
          <w:tcPr>
            <w:tcW w:w="3828" w:type="dxa"/>
          </w:tcPr>
          <w:p w14:paraId="0AA45BF7" w14:textId="77777777" w:rsidR="00434114" w:rsidRPr="007B4FED" w:rsidRDefault="00434114" w:rsidP="00BE21AB">
            <w:pPr>
              <w:keepNext/>
              <w:keepLines/>
              <w:snapToGrid w:val="0"/>
              <w:spacing w:before="60" w:after="60" w:line="240" w:lineRule="auto"/>
              <w:jc w:val="left"/>
              <w:rPr>
                <w:ins w:id="4472" w:author="Gert Morlion" w:date="2024-08-26T14:19:00Z"/>
                <w:rFonts w:cs="Arial"/>
                <w:sz w:val="16"/>
                <w:szCs w:val="16"/>
              </w:rPr>
            </w:pPr>
            <w:ins w:id="4473" w:author="Gert Morlion" w:date="2024-08-26T14:19:00Z">
              <w:r w:rsidRPr="007B4FED">
                <w:rPr>
                  <w:rFonts w:eastAsia="Times New Roman" w:cs="Arial"/>
                  <w:sz w:val="16"/>
                  <w:szCs w:val="16"/>
                  <w:lang w:val="en-US"/>
                </w:rPr>
                <w:t>Defines the purpose of the supporting resource</w:t>
              </w:r>
            </w:ins>
          </w:p>
        </w:tc>
        <w:tc>
          <w:tcPr>
            <w:tcW w:w="732" w:type="dxa"/>
          </w:tcPr>
          <w:p w14:paraId="5E68D172" w14:textId="77777777" w:rsidR="00434114" w:rsidRPr="007B4FED" w:rsidRDefault="00434114" w:rsidP="00BE21AB">
            <w:pPr>
              <w:keepNext/>
              <w:keepLines/>
              <w:snapToGrid w:val="0"/>
              <w:spacing w:before="60" w:after="60" w:line="240" w:lineRule="auto"/>
              <w:jc w:val="center"/>
              <w:rPr>
                <w:ins w:id="4474" w:author="Gert Morlion" w:date="2024-08-26T14:19:00Z"/>
                <w:rFonts w:cs="Arial"/>
                <w:sz w:val="16"/>
                <w:szCs w:val="16"/>
              </w:rPr>
            </w:pPr>
            <w:ins w:id="4475" w:author="Gert Morlion" w:date="2024-08-26T14:19:00Z">
              <w:r w:rsidRPr="007B4FED">
                <w:rPr>
                  <w:rFonts w:cs="Arial"/>
                  <w:sz w:val="16"/>
                  <w:szCs w:val="16"/>
                </w:rPr>
                <w:t>-</w:t>
              </w:r>
            </w:ins>
          </w:p>
        </w:tc>
        <w:tc>
          <w:tcPr>
            <w:tcW w:w="5503" w:type="dxa"/>
          </w:tcPr>
          <w:p w14:paraId="7637DD86" w14:textId="77777777" w:rsidR="00434114" w:rsidRPr="007B4FED" w:rsidRDefault="00434114" w:rsidP="00BE21AB">
            <w:pPr>
              <w:keepNext/>
              <w:keepLines/>
              <w:snapToGrid w:val="0"/>
              <w:spacing w:before="60" w:after="60" w:line="240" w:lineRule="auto"/>
              <w:jc w:val="left"/>
              <w:rPr>
                <w:ins w:id="4476" w:author="Gert Morlion" w:date="2024-08-26T14:19:00Z"/>
                <w:rFonts w:cs="Arial"/>
                <w:sz w:val="16"/>
                <w:szCs w:val="16"/>
              </w:rPr>
            </w:pPr>
            <w:ins w:id="4477" w:author="Gert Morlion" w:date="2024-08-26T14:19:00Z">
              <w:r w:rsidRPr="007B4FED">
                <w:rPr>
                  <w:rFonts w:cs="Arial"/>
                  <w:sz w:val="16"/>
                  <w:szCs w:val="16"/>
                </w:rPr>
                <w:t>-</w:t>
              </w:r>
            </w:ins>
          </w:p>
        </w:tc>
      </w:tr>
      <w:tr w:rsidR="00434114" w:rsidRPr="007B4FED" w14:paraId="176E0C57" w14:textId="77777777" w:rsidTr="00BE21AB">
        <w:trPr>
          <w:cantSplit/>
          <w:trHeight w:val="304"/>
          <w:ins w:id="4478" w:author="Gert Morlion" w:date="2024-08-26T14:19:00Z"/>
        </w:trPr>
        <w:tc>
          <w:tcPr>
            <w:tcW w:w="1169" w:type="dxa"/>
          </w:tcPr>
          <w:p w14:paraId="51788120" w14:textId="77777777" w:rsidR="00434114" w:rsidRPr="007B4FED" w:rsidRDefault="00434114" w:rsidP="00BE21AB">
            <w:pPr>
              <w:snapToGrid w:val="0"/>
              <w:spacing w:before="60" w:after="60" w:line="240" w:lineRule="auto"/>
              <w:jc w:val="left"/>
              <w:rPr>
                <w:ins w:id="4479" w:author="Gert Morlion" w:date="2024-08-26T14:19:00Z"/>
                <w:rFonts w:cs="Arial"/>
                <w:sz w:val="16"/>
                <w:szCs w:val="16"/>
              </w:rPr>
            </w:pPr>
            <w:ins w:id="4480" w:author="Gert Morlion" w:date="2024-08-26T14:19:00Z">
              <w:r w:rsidRPr="007B4FED">
                <w:rPr>
                  <w:rFonts w:cs="Arial"/>
                  <w:sz w:val="16"/>
                  <w:szCs w:val="16"/>
                </w:rPr>
                <w:t>Value</w:t>
              </w:r>
            </w:ins>
          </w:p>
        </w:tc>
        <w:tc>
          <w:tcPr>
            <w:tcW w:w="3102" w:type="dxa"/>
          </w:tcPr>
          <w:p w14:paraId="16FE8431" w14:textId="77777777" w:rsidR="00434114" w:rsidRPr="007B4FED" w:rsidRDefault="00434114" w:rsidP="00BE21AB">
            <w:pPr>
              <w:snapToGrid w:val="0"/>
              <w:spacing w:before="60" w:after="60" w:line="240" w:lineRule="auto"/>
              <w:jc w:val="left"/>
              <w:rPr>
                <w:ins w:id="4481" w:author="Gert Morlion" w:date="2024-08-26T14:19:00Z"/>
                <w:rFonts w:cs="Arial"/>
                <w:sz w:val="16"/>
                <w:szCs w:val="16"/>
              </w:rPr>
            </w:pPr>
            <w:ins w:id="4482" w:author="Gert Morlion" w:date="2024-08-26T14:19:00Z">
              <w:r w:rsidRPr="007B4FED">
                <w:rPr>
                  <w:rFonts w:cs="Arial"/>
                  <w:sz w:val="16"/>
                  <w:szCs w:val="16"/>
                </w:rPr>
                <w:t>supportFile</w:t>
              </w:r>
            </w:ins>
          </w:p>
        </w:tc>
        <w:tc>
          <w:tcPr>
            <w:tcW w:w="3828" w:type="dxa"/>
          </w:tcPr>
          <w:p w14:paraId="3D21FDEE" w14:textId="77777777" w:rsidR="00434114" w:rsidRPr="007B4FED" w:rsidRDefault="00434114" w:rsidP="00BE21AB">
            <w:pPr>
              <w:snapToGrid w:val="0"/>
              <w:spacing w:before="60" w:after="60" w:line="240" w:lineRule="auto"/>
              <w:jc w:val="left"/>
              <w:rPr>
                <w:ins w:id="4483" w:author="Gert Morlion" w:date="2024-08-26T14:19:00Z"/>
                <w:rFonts w:cs="Arial"/>
                <w:sz w:val="16"/>
                <w:szCs w:val="16"/>
              </w:rPr>
            </w:pPr>
            <w:ins w:id="4484" w:author="Gert Morlion" w:date="2024-08-26T14:19:00Z">
              <w:r w:rsidRPr="007B4FED">
                <w:rPr>
                  <w:rFonts w:cs="Arial"/>
                  <w:sz w:val="16"/>
                  <w:szCs w:val="16"/>
                </w:rPr>
                <w:t>A support file</w:t>
              </w:r>
            </w:ins>
          </w:p>
        </w:tc>
        <w:tc>
          <w:tcPr>
            <w:tcW w:w="732" w:type="dxa"/>
          </w:tcPr>
          <w:p w14:paraId="5C175ACB" w14:textId="77777777" w:rsidR="00434114" w:rsidRPr="007B4FED" w:rsidRDefault="00434114" w:rsidP="00BE21AB">
            <w:pPr>
              <w:snapToGrid w:val="0"/>
              <w:spacing w:before="60" w:after="60" w:line="240" w:lineRule="auto"/>
              <w:jc w:val="center"/>
              <w:rPr>
                <w:ins w:id="4485" w:author="Gert Morlion" w:date="2024-08-26T14:19:00Z"/>
                <w:rFonts w:cs="Arial"/>
                <w:sz w:val="16"/>
                <w:szCs w:val="16"/>
              </w:rPr>
            </w:pPr>
            <w:ins w:id="4486" w:author="Gert Morlion" w:date="2024-08-26T14:19:00Z">
              <w:r>
                <w:rPr>
                  <w:rFonts w:cs="Arial"/>
                  <w:sz w:val="16"/>
                  <w:szCs w:val="16"/>
                </w:rPr>
                <w:t>1</w:t>
              </w:r>
            </w:ins>
          </w:p>
        </w:tc>
        <w:tc>
          <w:tcPr>
            <w:tcW w:w="5503" w:type="dxa"/>
          </w:tcPr>
          <w:p w14:paraId="0702F497" w14:textId="77777777" w:rsidR="00434114" w:rsidRPr="007B4FED" w:rsidRDefault="00434114" w:rsidP="00BE21AB">
            <w:pPr>
              <w:snapToGrid w:val="0"/>
              <w:spacing w:before="60" w:after="60" w:line="240" w:lineRule="auto"/>
              <w:jc w:val="left"/>
              <w:rPr>
                <w:ins w:id="4487" w:author="Gert Morlion" w:date="2024-08-26T14:19:00Z"/>
                <w:rFonts w:cs="Arial"/>
                <w:sz w:val="16"/>
                <w:szCs w:val="16"/>
              </w:rPr>
            </w:pPr>
            <w:ins w:id="4488" w:author="Gert Morlion" w:date="2024-08-26T14:19:00Z">
              <w:r>
                <w:rPr>
                  <w:rFonts w:cs="Arial"/>
                  <w:sz w:val="16"/>
                  <w:szCs w:val="16"/>
                </w:rPr>
                <w:t>An ENC support file</w:t>
              </w:r>
            </w:ins>
          </w:p>
        </w:tc>
      </w:tr>
      <w:tr w:rsidR="00434114" w:rsidRPr="007B4FED" w14:paraId="6E22C1C9" w14:textId="77777777" w:rsidTr="00BE21AB">
        <w:trPr>
          <w:cantSplit/>
          <w:trHeight w:val="304"/>
          <w:ins w:id="4489" w:author="Gert Morlion" w:date="2024-08-26T14:19:00Z"/>
        </w:trPr>
        <w:tc>
          <w:tcPr>
            <w:tcW w:w="1169" w:type="dxa"/>
          </w:tcPr>
          <w:p w14:paraId="73DC2405" w14:textId="77777777" w:rsidR="00434114" w:rsidRPr="007B4FED" w:rsidRDefault="00434114" w:rsidP="00BE21AB">
            <w:pPr>
              <w:snapToGrid w:val="0"/>
              <w:spacing w:before="60" w:after="60" w:line="240" w:lineRule="auto"/>
              <w:jc w:val="left"/>
              <w:rPr>
                <w:ins w:id="4490" w:author="Gert Morlion" w:date="2024-08-26T14:19:00Z"/>
                <w:rFonts w:cs="Arial"/>
                <w:sz w:val="16"/>
                <w:szCs w:val="16"/>
              </w:rPr>
            </w:pPr>
            <w:ins w:id="4491" w:author="Gert Morlion" w:date="2024-08-26T14:19:00Z">
              <w:r w:rsidRPr="007B4FED">
                <w:rPr>
                  <w:rFonts w:cs="Arial"/>
                  <w:sz w:val="16"/>
                  <w:szCs w:val="16"/>
                </w:rPr>
                <w:t>Value</w:t>
              </w:r>
            </w:ins>
          </w:p>
        </w:tc>
        <w:tc>
          <w:tcPr>
            <w:tcW w:w="3102" w:type="dxa"/>
          </w:tcPr>
          <w:p w14:paraId="5F5EB96B" w14:textId="77777777" w:rsidR="00434114" w:rsidRPr="007B4FED" w:rsidRDefault="00434114" w:rsidP="00BE21AB">
            <w:pPr>
              <w:snapToGrid w:val="0"/>
              <w:spacing w:before="60" w:after="60" w:line="240" w:lineRule="auto"/>
              <w:jc w:val="left"/>
              <w:rPr>
                <w:ins w:id="4492" w:author="Gert Morlion" w:date="2024-08-26T14:19:00Z"/>
                <w:rFonts w:cs="Arial"/>
                <w:sz w:val="16"/>
                <w:szCs w:val="16"/>
              </w:rPr>
            </w:pPr>
            <w:ins w:id="4493" w:author="Gert Morlion" w:date="2024-08-26T14:19:00Z">
              <w:r w:rsidRPr="007B4FED">
                <w:rPr>
                  <w:rFonts w:cs="Arial"/>
                  <w:sz w:val="16"/>
                  <w:szCs w:val="16"/>
                </w:rPr>
                <w:t>ISO Metadata</w:t>
              </w:r>
            </w:ins>
          </w:p>
        </w:tc>
        <w:tc>
          <w:tcPr>
            <w:tcW w:w="3828" w:type="dxa"/>
          </w:tcPr>
          <w:p w14:paraId="4FFC2366" w14:textId="77777777" w:rsidR="00434114" w:rsidRPr="006834DB" w:rsidRDefault="00434114" w:rsidP="00BE21AB">
            <w:pPr>
              <w:snapToGrid w:val="0"/>
              <w:spacing w:before="60" w:after="60" w:line="240" w:lineRule="auto"/>
              <w:jc w:val="left"/>
              <w:rPr>
                <w:ins w:id="4494" w:author="Gert Morlion" w:date="2024-08-26T14:19:00Z"/>
                <w:rFonts w:cs="Arial"/>
                <w:sz w:val="16"/>
                <w:szCs w:val="16"/>
                <w:lang w:val="it-IT"/>
              </w:rPr>
            </w:pPr>
            <w:ins w:id="4495" w:author="Gert Morlion" w:date="2024-08-26T14:19:00Z">
              <w:r w:rsidRPr="006834DB">
                <w:rPr>
                  <w:rFonts w:cs="Arial"/>
                  <w:sz w:val="16"/>
                  <w:szCs w:val="16"/>
                  <w:lang w:val="it-IT"/>
                </w:rPr>
                <w:t>Dataset metadata in ISO format</w:t>
              </w:r>
            </w:ins>
          </w:p>
        </w:tc>
        <w:tc>
          <w:tcPr>
            <w:tcW w:w="732" w:type="dxa"/>
          </w:tcPr>
          <w:p w14:paraId="16E6DE9E" w14:textId="77777777" w:rsidR="00434114" w:rsidRPr="007B4FED" w:rsidRDefault="00434114" w:rsidP="00BE21AB">
            <w:pPr>
              <w:snapToGrid w:val="0"/>
              <w:spacing w:before="60" w:after="60" w:line="240" w:lineRule="auto"/>
              <w:jc w:val="center"/>
              <w:rPr>
                <w:ins w:id="4496" w:author="Gert Morlion" w:date="2024-08-26T14:19:00Z"/>
                <w:rFonts w:cs="Arial"/>
                <w:sz w:val="16"/>
                <w:szCs w:val="16"/>
              </w:rPr>
            </w:pPr>
            <w:ins w:id="4497" w:author="Gert Morlion" w:date="2024-08-26T14:19:00Z">
              <w:r>
                <w:rPr>
                  <w:rFonts w:cs="Arial"/>
                  <w:sz w:val="16"/>
                  <w:szCs w:val="16"/>
                </w:rPr>
                <w:t>2</w:t>
              </w:r>
            </w:ins>
          </w:p>
        </w:tc>
        <w:tc>
          <w:tcPr>
            <w:tcW w:w="5503" w:type="dxa"/>
          </w:tcPr>
          <w:p w14:paraId="31F70FB8" w14:textId="77777777" w:rsidR="00434114" w:rsidRPr="007B4FED" w:rsidDel="00C30E16" w:rsidRDefault="00434114" w:rsidP="00BE21AB">
            <w:pPr>
              <w:snapToGrid w:val="0"/>
              <w:spacing w:before="60" w:after="60" w:line="240" w:lineRule="auto"/>
              <w:jc w:val="left"/>
              <w:rPr>
                <w:ins w:id="4498" w:author="Gert Morlion" w:date="2024-08-26T14:19:00Z"/>
                <w:rFonts w:cs="Arial"/>
                <w:sz w:val="16"/>
                <w:szCs w:val="16"/>
              </w:rPr>
            </w:pPr>
            <w:ins w:id="4499" w:author="Gert Morlion" w:date="2024-08-26T14:19:00Z">
              <w:r>
                <w:rPr>
                  <w:rFonts w:cs="Arial"/>
                  <w:sz w:val="16"/>
                  <w:szCs w:val="16"/>
                </w:rPr>
                <w:t>N</w:t>
              </w:r>
              <w:r w:rsidRPr="00E61F5B">
                <w:rPr>
                  <w:rFonts w:cs="Arial"/>
                  <w:sz w:val="16"/>
                  <w:szCs w:val="16"/>
                </w:rPr>
                <w:t xml:space="preserve">ot to be used </w:t>
              </w:r>
              <w:r>
                <w:rPr>
                  <w:rFonts w:cs="Arial"/>
                  <w:sz w:val="16"/>
                  <w:szCs w:val="16"/>
                </w:rPr>
                <w:t>for ENC distribution and use in navigational end-user systems. See clause 11.5</w:t>
              </w:r>
            </w:ins>
          </w:p>
        </w:tc>
      </w:tr>
      <w:tr w:rsidR="00434114" w:rsidRPr="007B4FED" w14:paraId="7ABA3DDB" w14:textId="77777777" w:rsidTr="00BE21AB">
        <w:trPr>
          <w:cantSplit/>
          <w:trHeight w:val="304"/>
          <w:ins w:id="4500" w:author="Gert Morlion" w:date="2024-08-26T14:19:00Z"/>
        </w:trPr>
        <w:tc>
          <w:tcPr>
            <w:tcW w:w="1169" w:type="dxa"/>
          </w:tcPr>
          <w:p w14:paraId="467121D9" w14:textId="77777777" w:rsidR="00434114" w:rsidRPr="007B4FED" w:rsidRDefault="00434114" w:rsidP="00BE21AB">
            <w:pPr>
              <w:snapToGrid w:val="0"/>
              <w:spacing w:before="60" w:after="60" w:line="240" w:lineRule="auto"/>
              <w:jc w:val="left"/>
              <w:rPr>
                <w:ins w:id="4501" w:author="Gert Morlion" w:date="2024-08-26T14:19:00Z"/>
                <w:rFonts w:cs="Arial"/>
                <w:sz w:val="16"/>
                <w:szCs w:val="16"/>
              </w:rPr>
            </w:pPr>
            <w:ins w:id="4502" w:author="Gert Morlion" w:date="2024-08-26T14:19:00Z">
              <w:r w:rsidRPr="007B4FED">
                <w:rPr>
                  <w:rFonts w:cs="Arial"/>
                  <w:sz w:val="16"/>
                  <w:szCs w:val="16"/>
                </w:rPr>
                <w:t>Value</w:t>
              </w:r>
            </w:ins>
          </w:p>
        </w:tc>
        <w:tc>
          <w:tcPr>
            <w:tcW w:w="3102" w:type="dxa"/>
          </w:tcPr>
          <w:p w14:paraId="7D2C55F9" w14:textId="77777777" w:rsidR="00434114" w:rsidRPr="007B4FED" w:rsidRDefault="00434114" w:rsidP="00BE21AB">
            <w:pPr>
              <w:snapToGrid w:val="0"/>
              <w:spacing w:before="60" w:after="60" w:line="240" w:lineRule="auto"/>
              <w:jc w:val="left"/>
              <w:rPr>
                <w:ins w:id="4503" w:author="Gert Morlion" w:date="2024-08-26T14:19:00Z"/>
                <w:rFonts w:cs="Arial"/>
                <w:sz w:val="16"/>
                <w:szCs w:val="16"/>
              </w:rPr>
            </w:pPr>
            <w:ins w:id="4504" w:author="Gert Morlion" w:date="2024-08-26T14:19:00Z">
              <w:r w:rsidRPr="007B4FED">
                <w:rPr>
                  <w:rFonts w:cs="Arial"/>
                  <w:sz w:val="16"/>
                  <w:szCs w:val="16"/>
                </w:rPr>
                <w:t>Language Pack</w:t>
              </w:r>
            </w:ins>
          </w:p>
        </w:tc>
        <w:tc>
          <w:tcPr>
            <w:tcW w:w="3828" w:type="dxa"/>
          </w:tcPr>
          <w:p w14:paraId="28EB30FD" w14:textId="77777777" w:rsidR="00434114" w:rsidRPr="007B4FED" w:rsidRDefault="00434114" w:rsidP="00BE21AB">
            <w:pPr>
              <w:snapToGrid w:val="0"/>
              <w:spacing w:before="60" w:after="60" w:line="240" w:lineRule="auto"/>
              <w:jc w:val="left"/>
              <w:rPr>
                <w:ins w:id="4505" w:author="Gert Morlion" w:date="2024-08-26T14:19:00Z"/>
                <w:rFonts w:cs="Arial"/>
                <w:sz w:val="16"/>
                <w:szCs w:val="16"/>
              </w:rPr>
            </w:pPr>
            <w:ins w:id="4506" w:author="Gert Morlion" w:date="2024-08-26T14:19:00Z">
              <w:r w:rsidRPr="007B4FED">
                <w:rPr>
                  <w:rFonts w:cs="Arial"/>
                  <w:sz w:val="16"/>
                  <w:szCs w:val="16"/>
                </w:rPr>
                <w:t>A Language pack</w:t>
              </w:r>
            </w:ins>
          </w:p>
        </w:tc>
        <w:tc>
          <w:tcPr>
            <w:tcW w:w="732" w:type="dxa"/>
          </w:tcPr>
          <w:p w14:paraId="61C31361" w14:textId="77777777" w:rsidR="00434114" w:rsidRPr="007B4FED" w:rsidRDefault="00434114" w:rsidP="00BE21AB">
            <w:pPr>
              <w:snapToGrid w:val="0"/>
              <w:spacing w:before="60" w:after="60" w:line="240" w:lineRule="auto"/>
              <w:jc w:val="center"/>
              <w:rPr>
                <w:ins w:id="4507" w:author="Gert Morlion" w:date="2024-08-26T14:19:00Z"/>
                <w:rFonts w:cs="Arial"/>
                <w:sz w:val="16"/>
                <w:szCs w:val="16"/>
              </w:rPr>
            </w:pPr>
            <w:ins w:id="4508" w:author="Gert Morlion" w:date="2024-08-26T14:19:00Z">
              <w:r>
                <w:rPr>
                  <w:rFonts w:cs="Arial"/>
                  <w:sz w:val="16"/>
                  <w:szCs w:val="16"/>
                </w:rPr>
                <w:t>3</w:t>
              </w:r>
            </w:ins>
          </w:p>
        </w:tc>
        <w:tc>
          <w:tcPr>
            <w:tcW w:w="5503" w:type="dxa"/>
          </w:tcPr>
          <w:p w14:paraId="13CB564B" w14:textId="77777777" w:rsidR="00434114" w:rsidRPr="007B4FED" w:rsidDel="00C30E16" w:rsidRDefault="00434114" w:rsidP="00BE21AB">
            <w:pPr>
              <w:snapToGrid w:val="0"/>
              <w:spacing w:before="60" w:after="60" w:line="240" w:lineRule="auto"/>
              <w:jc w:val="left"/>
              <w:rPr>
                <w:ins w:id="4509" w:author="Gert Morlion" w:date="2024-08-26T14:19:00Z"/>
                <w:rFonts w:cs="Arial"/>
                <w:sz w:val="16"/>
                <w:szCs w:val="16"/>
              </w:rPr>
            </w:pPr>
            <w:ins w:id="4510" w:author="Gert Morlion" w:date="2024-08-26T14:19:00Z">
              <w:r>
                <w:rPr>
                  <w:rFonts w:cs="Arial"/>
                  <w:sz w:val="16"/>
                  <w:szCs w:val="16"/>
                </w:rPr>
                <w:t>A system support file</w:t>
              </w:r>
            </w:ins>
          </w:p>
        </w:tc>
      </w:tr>
      <w:tr w:rsidR="00434114" w:rsidRPr="007B4FED" w14:paraId="3E776763" w14:textId="77777777" w:rsidTr="00BE21AB">
        <w:trPr>
          <w:cantSplit/>
          <w:trHeight w:val="304"/>
          <w:ins w:id="4511" w:author="Gert Morlion" w:date="2024-08-26T14:19:00Z"/>
        </w:trPr>
        <w:tc>
          <w:tcPr>
            <w:tcW w:w="1169" w:type="dxa"/>
          </w:tcPr>
          <w:p w14:paraId="55E3E6C1" w14:textId="77777777" w:rsidR="00434114" w:rsidRPr="007B4FED" w:rsidRDefault="00434114" w:rsidP="00BE21AB">
            <w:pPr>
              <w:snapToGrid w:val="0"/>
              <w:spacing w:before="60" w:after="60" w:line="240" w:lineRule="auto"/>
              <w:jc w:val="left"/>
              <w:rPr>
                <w:ins w:id="4512" w:author="Gert Morlion" w:date="2024-08-26T14:19:00Z"/>
                <w:rFonts w:cs="Arial"/>
                <w:sz w:val="16"/>
                <w:szCs w:val="16"/>
              </w:rPr>
            </w:pPr>
            <w:ins w:id="4513" w:author="Gert Morlion" w:date="2024-08-26T14:19:00Z">
              <w:r w:rsidRPr="007B4FED">
                <w:rPr>
                  <w:rFonts w:cs="Arial"/>
                  <w:sz w:val="16"/>
                  <w:szCs w:val="16"/>
                </w:rPr>
                <w:t>Value</w:t>
              </w:r>
            </w:ins>
          </w:p>
        </w:tc>
        <w:tc>
          <w:tcPr>
            <w:tcW w:w="3102" w:type="dxa"/>
          </w:tcPr>
          <w:p w14:paraId="23185F0B" w14:textId="77777777" w:rsidR="00434114" w:rsidRPr="007B4FED" w:rsidRDefault="00434114" w:rsidP="00BE21AB">
            <w:pPr>
              <w:snapToGrid w:val="0"/>
              <w:spacing w:before="60" w:after="60" w:line="240" w:lineRule="auto"/>
              <w:jc w:val="left"/>
              <w:rPr>
                <w:ins w:id="4514" w:author="Gert Morlion" w:date="2024-08-26T14:19:00Z"/>
                <w:rFonts w:cs="Arial"/>
                <w:sz w:val="16"/>
                <w:szCs w:val="16"/>
              </w:rPr>
            </w:pPr>
            <w:ins w:id="4515" w:author="Gert Morlion" w:date="2024-08-26T14:19:00Z">
              <w:r w:rsidRPr="007B4FED">
                <w:rPr>
                  <w:rFonts w:cs="Arial"/>
                  <w:sz w:val="16"/>
                  <w:szCs w:val="16"/>
                </w:rPr>
                <w:t>GML Schema</w:t>
              </w:r>
            </w:ins>
          </w:p>
        </w:tc>
        <w:tc>
          <w:tcPr>
            <w:tcW w:w="3828" w:type="dxa"/>
          </w:tcPr>
          <w:p w14:paraId="7902F62B" w14:textId="77777777" w:rsidR="00434114" w:rsidRPr="007B4FED" w:rsidRDefault="00434114" w:rsidP="00BE21AB">
            <w:pPr>
              <w:snapToGrid w:val="0"/>
              <w:spacing w:before="60" w:after="60" w:line="240" w:lineRule="auto"/>
              <w:jc w:val="left"/>
              <w:rPr>
                <w:ins w:id="4516" w:author="Gert Morlion" w:date="2024-08-26T14:19:00Z"/>
                <w:rFonts w:cs="Arial"/>
                <w:sz w:val="16"/>
                <w:szCs w:val="16"/>
              </w:rPr>
            </w:pPr>
            <w:ins w:id="4517" w:author="Gert Morlion" w:date="2024-08-26T14:19:00Z">
              <w:r w:rsidRPr="007B4FED">
                <w:rPr>
                  <w:rFonts w:cs="Arial"/>
                  <w:sz w:val="16"/>
                  <w:szCs w:val="16"/>
                </w:rPr>
                <w:t>GML Application Schema</w:t>
              </w:r>
            </w:ins>
          </w:p>
        </w:tc>
        <w:tc>
          <w:tcPr>
            <w:tcW w:w="732" w:type="dxa"/>
          </w:tcPr>
          <w:p w14:paraId="01AAD346" w14:textId="77777777" w:rsidR="00434114" w:rsidRPr="007B4FED" w:rsidRDefault="00434114" w:rsidP="00BE21AB">
            <w:pPr>
              <w:snapToGrid w:val="0"/>
              <w:spacing w:before="60" w:after="60" w:line="240" w:lineRule="auto"/>
              <w:jc w:val="center"/>
              <w:rPr>
                <w:ins w:id="4518" w:author="Gert Morlion" w:date="2024-08-26T14:19:00Z"/>
                <w:rFonts w:cs="Arial"/>
                <w:sz w:val="16"/>
                <w:szCs w:val="16"/>
              </w:rPr>
            </w:pPr>
            <w:ins w:id="4519" w:author="Gert Morlion" w:date="2024-08-26T14:19:00Z">
              <w:r>
                <w:rPr>
                  <w:rFonts w:cs="Arial"/>
                  <w:sz w:val="16"/>
                  <w:szCs w:val="16"/>
                </w:rPr>
                <w:t>4</w:t>
              </w:r>
            </w:ins>
          </w:p>
        </w:tc>
        <w:tc>
          <w:tcPr>
            <w:tcW w:w="5503" w:type="dxa"/>
          </w:tcPr>
          <w:p w14:paraId="1177DD74" w14:textId="77777777" w:rsidR="00434114" w:rsidRPr="007B4FED" w:rsidDel="00C30E16" w:rsidRDefault="00434114" w:rsidP="00BE21AB">
            <w:pPr>
              <w:snapToGrid w:val="0"/>
              <w:spacing w:before="60" w:after="60" w:line="240" w:lineRule="auto"/>
              <w:jc w:val="left"/>
              <w:rPr>
                <w:ins w:id="4520" w:author="Gert Morlion" w:date="2024-08-26T14:19:00Z"/>
                <w:rFonts w:cs="Arial"/>
                <w:sz w:val="16"/>
                <w:szCs w:val="16"/>
              </w:rPr>
            </w:pPr>
            <w:ins w:id="4521" w:author="Gert Morlion" w:date="2024-08-26T14:19:00Z">
              <w:r>
                <w:rPr>
                  <w:rFonts w:cs="Arial"/>
                  <w:sz w:val="16"/>
                  <w:szCs w:val="16"/>
                </w:rPr>
                <w:t xml:space="preserve">Not </w:t>
              </w:r>
              <w:r w:rsidRPr="00E61F5B">
                <w:rPr>
                  <w:rFonts w:cs="Arial"/>
                  <w:sz w:val="16"/>
                  <w:szCs w:val="16"/>
                </w:rPr>
                <w:t xml:space="preserve">used in </w:t>
              </w:r>
              <w:r>
                <w:rPr>
                  <w:rFonts w:cs="Arial"/>
                  <w:sz w:val="16"/>
                  <w:szCs w:val="16"/>
                </w:rPr>
                <w:t xml:space="preserve">the </w:t>
              </w:r>
              <w:r w:rsidRPr="00E61F5B">
                <w:rPr>
                  <w:rFonts w:cs="Arial"/>
                  <w:sz w:val="16"/>
                  <w:szCs w:val="16"/>
                </w:rPr>
                <w:t xml:space="preserve">S-101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434114" w:rsidRPr="007B4FED" w14:paraId="659293E5" w14:textId="77777777" w:rsidTr="00BE21AB">
        <w:trPr>
          <w:cantSplit/>
          <w:trHeight w:val="304"/>
          <w:ins w:id="4522" w:author="Gert Morlion" w:date="2024-08-26T14:19:00Z"/>
        </w:trPr>
        <w:tc>
          <w:tcPr>
            <w:tcW w:w="1169" w:type="dxa"/>
          </w:tcPr>
          <w:p w14:paraId="05C60CF2" w14:textId="77777777" w:rsidR="00434114" w:rsidRPr="007B4FED" w:rsidRDefault="00434114" w:rsidP="00BE21AB">
            <w:pPr>
              <w:snapToGrid w:val="0"/>
              <w:spacing w:before="60" w:after="60" w:line="240" w:lineRule="auto"/>
              <w:jc w:val="left"/>
              <w:rPr>
                <w:ins w:id="4523" w:author="Gert Morlion" w:date="2024-08-26T14:19:00Z"/>
                <w:rFonts w:cs="Arial"/>
                <w:sz w:val="16"/>
                <w:szCs w:val="16"/>
              </w:rPr>
            </w:pPr>
            <w:ins w:id="4524" w:author="Gert Morlion" w:date="2024-08-26T14:19:00Z">
              <w:r w:rsidRPr="007B4FED">
                <w:rPr>
                  <w:rFonts w:cs="Arial"/>
                  <w:sz w:val="16"/>
                  <w:szCs w:val="16"/>
                </w:rPr>
                <w:t>Value</w:t>
              </w:r>
            </w:ins>
          </w:p>
        </w:tc>
        <w:tc>
          <w:tcPr>
            <w:tcW w:w="3102" w:type="dxa"/>
          </w:tcPr>
          <w:p w14:paraId="19EB5A70" w14:textId="77777777" w:rsidR="00434114" w:rsidRPr="007B4FED" w:rsidRDefault="00434114" w:rsidP="00BE21AB">
            <w:pPr>
              <w:snapToGrid w:val="0"/>
              <w:spacing w:before="60" w:after="60" w:line="240" w:lineRule="auto"/>
              <w:jc w:val="left"/>
              <w:rPr>
                <w:ins w:id="4525" w:author="Gert Morlion" w:date="2024-08-26T14:19:00Z"/>
                <w:rFonts w:cs="Arial"/>
                <w:sz w:val="16"/>
                <w:szCs w:val="16"/>
              </w:rPr>
            </w:pPr>
            <w:ins w:id="4526" w:author="Gert Morlion" w:date="2024-08-26T14:19:00Z">
              <w:r w:rsidRPr="007B4FED">
                <w:rPr>
                  <w:rFonts w:cs="Arial"/>
                  <w:sz w:val="16"/>
                  <w:szCs w:val="16"/>
                </w:rPr>
                <w:t>other</w:t>
              </w:r>
            </w:ins>
          </w:p>
        </w:tc>
        <w:tc>
          <w:tcPr>
            <w:tcW w:w="3828" w:type="dxa"/>
          </w:tcPr>
          <w:p w14:paraId="74F928D7" w14:textId="77777777" w:rsidR="00434114" w:rsidRPr="007B4FED" w:rsidRDefault="00434114" w:rsidP="00BE21AB">
            <w:pPr>
              <w:snapToGrid w:val="0"/>
              <w:spacing w:before="60" w:after="60" w:line="240" w:lineRule="auto"/>
              <w:jc w:val="left"/>
              <w:rPr>
                <w:ins w:id="4527" w:author="Gert Morlion" w:date="2024-08-26T14:19:00Z"/>
                <w:rFonts w:cs="Arial"/>
                <w:sz w:val="16"/>
                <w:szCs w:val="16"/>
              </w:rPr>
            </w:pPr>
            <w:ins w:id="4528" w:author="Gert Morlion" w:date="2024-08-26T14:19:00Z">
              <w:r w:rsidRPr="007B4FED">
                <w:rPr>
                  <w:rFonts w:cs="Arial"/>
                  <w:sz w:val="16"/>
                  <w:szCs w:val="16"/>
                </w:rPr>
                <w:t>A type of resource not otherwise described</w:t>
              </w:r>
            </w:ins>
          </w:p>
        </w:tc>
        <w:tc>
          <w:tcPr>
            <w:tcW w:w="732" w:type="dxa"/>
          </w:tcPr>
          <w:p w14:paraId="15A0BC1D" w14:textId="77777777" w:rsidR="00434114" w:rsidRPr="007B4FED" w:rsidRDefault="00434114" w:rsidP="00BE21AB">
            <w:pPr>
              <w:snapToGrid w:val="0"/>
              <w:spacing w:before="60" w:after="60" w:line="240" w:lineRule="auto"/>
              <w:jc w:val="center"/>
              <w:rPr>
                <w:ins w:id="4529" w:author="Gert Morlion" w:date="2024-08-26T14:19:00Z"/>
                <w:rFonts w:cs="Arial"/>
                <w:sz w:val="16"/>
                <w:szCs w:val="16"/>
              </w:rPr>
            </w:pPr>
            <w:ins w:id="4530" w:author="Gert Morlion" w:date="2024-08-26T14:19:00Z">
              <w:r w:rsidRPr="007B4FED">
                <w:rPr>
                  <w:rFonts w:cs="Arial"/>
                  <w:sz w:val="16"/>
                  <w:szCs w:val="16"/>
                </w:rPr>
                <w:t>100</w:t>
              </w:r>
            </w:ins>
          </w:p>
        </w:tc>
        <w:tc>
          <w:tcPr>
            <w:tcW w:w="5503" w:type="dxa"/>
          </w:tcPr>
          <w:p w14:paraId="525D6FB0" w14:textId="77777777" w:rsidR="00434114" w:rsidRPr="007B4FED" w:rsidRDefault="00434114" w:rsidP="00BE21AB">
            <w:pPr>
              <w:snapToGrid w:val="0"/>
              <w:spacing w:before="60" w:after="60" w:line="240" w:lineRule="auto"/>
              <w:jc w:val="left"/>
              <w:rPr>
                <w:ins w:id="4531" w:author="Gert Morlion" w:date="2024-08-26T14:19:00Z"/>
                <w:rFonts w:cs="Arial"/>
                <w:sz w:val="16"/>
                <w:szCs w:val="16"/>
              </w:rPr>
            </w:pPr>
            <w:ins w:id="4532" w:author="Gert Morlion" w:date="2024-08-26T14:19:00Z">
              <w:r>
                <w:rPr>
                  <w:rFonts w:cs="Arial"/>
                  <w:sz w:val="16"/>
                  <w:szCs w:val="16"/>
                </w:rPr>
                <w:t>A system support file</w:t>
              </w:r>
            </w:ins>
          </w:p>
        </w:tc>
      </w:tr>
    </w:tbl>
    <w:p w14:paraId="434093AE" w14:textId="77777777" w:rsidR="00434114" w:rsidRDefault="00434114" w:rsidP="00434114">
      <w:pPr>
        <w:spacing w:after="0" w:line="240" w:lineRule="auto"/>
        <w:rPr>
          <w:ins w:id="4533" w:author="Gert Morlion" w:date="2024-08-26T14:19:00Z"/>
        </w:rPr>
      </w:pPr>
    </w:p>
    <w:p w14:paraId="1F6E4BBC" w14:textId="77777777" w:rsidR="00434114" w:rsidRPr="001E42E8" w:rsidRDefault="00434114" w:rsidP="00434114">
      <w:pPr>
        <w:pStyle w:val="Kop3"/>
        <w:tabs>
          <w:tab w:val="clear" w:pos="660"/>
          <w:tab w:val="clear" w:pos="880"/>
          <w:tab w:val="left" w:pos="851"/>
        </w:tabs>
        <w:spacing w:before="120" w:after="120" w:line="240" w:lineRule="auto"/>
        <w:ind w:left="851" w:hanging="851"/>
        <w:rPr>
          <w:ins w:id="4534" w:author="Gert Morlion" w:date="2024-08-26T14:19:00Z"/>
        </w:rPr>
      </w:pPr>
      <w:bookmarkStart w:id="4535" w:name="_Toc439685327"/>
      <w:bookmarkStart w:id="4536" w:name="_Toc170072442"/>
      <w:ins w:id="4537" w:author="Gert Morlion" w:date="2024-08-26T14:19:00Z">
        <w:r w:rsidRPr="001E42E8">
          <w:t>S100_Catalogue</w:t>
        </w:r>
        <w:r>
          <w:t>Discovery</w:t>
        </w:r>
        <w:r w:rsidRPr="001E42E8">
          <w:t>Metadata</w:t>
        </w:r>
        <w:bookmarkEnd w:id="4535"/>
        <w:bookmarkEnd w:id="4536"/>
      </w:ins>
    </w:p>
    <w:p w14:paraId="655C36BF" w14:textId="77777777" w:rsidR="00434114" w:rsidRPr="001E42E8" w:rsidRDefault="00434114" w:rsidP="00434114">
      <w:pPr>
        <w:spacing w:after="120" w:line="240" w:lineRule="auto"/>
        <w:rPr>
          <w:ins w:id="4538" w:author="Gert Morlion" w:date="2024-08-26T14:19:00Z"/>
        </w:rPr>
      </w:pPr>
      <w:ins w:id="4539" w:author="Gert Morlion" w:date="2024-08-26T14:19:00Z">
        <w:r w:rsidRPr="001E42E8">
          <w:t xml:space="preserve">This is an optional element that allows for the delivery of S-101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540"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BE21AB">
            <w:pPr>
              <w:spacing w:before="60" w:after="60" w:line="240" w:lineRule="auto"/>
              <w:jc w:val="left"/>
              <w:rPr>
                <w:ins w:id="4541" w:author="Gert Morlion" w:date="2024-08-26T14:19:00Z"/>
                <w:rFonts w:cs="Arial"/>
                <w:b/>
                <w:bCs/>
                <w:sz w:val="16"/>
                <w:szCs w:val="16"/>
                <w:lang w:eastAsia="en-US"/>
              </w:rPr>
            </w:pPr>
            <w:ins w:id="4542"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BE21AB">
            <w:pPr>
              <w:spacing w:before="60" w:after="60" w:line="240" w:lineRule="auto"/>
              <w:jc w:val="left"/>
              <w:rPr>
                <w:ins w:id="4543" w:author="Gert Morlion" w:date="2024-08-26T14:19:00Z"/>
                <w:rFonts w:cs="Arial"/>
                <w:b/>
                <w:bCs/>
                <w:sz w:val="16"/>
                <w:szCs w:val="16"/>
                <w:lang w:eastAsia="en-US"/>
              </w:rPr>
            </w:pPr>
            <w:ins w:id="4544"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BE21AB">
            <w:pPr>
              <w:spacing w:before="60" w:after="60" w:line="240" w:lineRule="auto"/>
              <w:jc w:val="center"/>
              <w:rPr>
                <w:ins w:id="4545" w:author="Gert Morlion" w:date="2024-08-26T14:19:00Z"/>
                <w:rFonts w:cs="Arial"/>
                <w:b/>
                <w:bCs/>
                <w:sz w:val="16"/>
                <w:szCs w:val="16"/>
                <w:lang w:eastAsia="en-US"/>
              </w:rPr>
            </w:pPr>
            <w:ins w:id="4546"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BE21AB">
            <w:pPr>
              <w:spacing w:before="60" w:after="60" w:line="240" w:lineRule="auto"/>
              <w:jc w:val="left"/>
              <w:rPr>
                <w:ins w:id="4547" w:author="Gert Morlion" w:date="2024-08-26T14:19:00Z"/>
                <w:rFonts w:cs="Arial"/>
                <w:b/>
                <w:bCs/>
                <w:sz w:val="16"/>
                <w:szCs w:val="16"/>
                <w:lang w:eastAsia="en-US"/>
              </w:rPr>
            </w:pPr>
            <w:ins w:id="4548"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BE21AB">
            <w:pPr>
              <w:spacing w:before="60" w:after="60" w:line="240" w:lineRule="auto"/>
              <w:jc w:val="left"/>
              <w:rPr>
                <w:ins w:id="4549" w:author="Gert Morlion" w:date="2024-08-26T14:19:00Z"/>
                <w:rFonts w:cs="Arial"/>
                <w:b/>
                <w:bCs/>
                <w:sz w:val="16"/>
                <w:szCs w:val="16"/>
                <w:lang w:eastAsia="en-US"/>
              </w:rPr>
            </w:pPr>
            <w:ins w:id="4550" w:author="Gert Morlion" w:date="2024-08-26T14:19:00Z">
              <w:r w:rsidRPr="007C62F7">
                <w:rPr>
                  <w:rFonts w:cs="Arial"/>
                  <w:b/>
                  <w:bCs/>
                  <w:sz w:val="16"/>
                  <w:szCs w:val="16"/>
                  <w:lang w:eastAsia="en-US"/>
                </w:rPr>
                <w:t>Remarks</w:t>
              </w:r>
            </w:ins>
          </w:p>
        </w:tc>
      </w:tr>
      <w:tr w:rsidR="00434114" w:rsidRPr="001E42E8" w14:paraId="7B48F3E5" w14:textId="77777777" w:rsidTr="00BE21AB">
        <w:trPr>
          <w:cantSplit/>
          <w:ins w:id="4551"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BE21AB">
            <w:pPr>
              <w:pStyle w:val="Normaalweb"/>
              <w:spacing w:before="60" w:beforeAutospacing="0" w:after="60" w:afterAutospacing="0"/>
              <w:rPr>
                <w:ins w:id="4552" w:author="Gert Morlion" w:date="2024-08-26T14:19:00Z"/>
                <w:rFonts w:ascii="Arial" w:hAnsi="Arial" w:cs="Arial"/>
                <w:b/>
                <w:bCs/>
                <w:sz w:val="16"/>
                <w:szCs w:val="16"/>
              </w:rPr>
            </w:pPr>
            <w:ins w:id="4553"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BE21AB">
            <w:pPr>
              <w:pStyle w:val="Normaalweb"/>
              <w:spacing w:before="60" w:beforeAutospacing="0" w:after="60" w:afterAutospacing="0"/>
              <w:rPr>
                <w:ins w:id="4554" w:author="Gert Morlion" w:date="2024-08-26T14:19:00Z"/>
                <w:rFonts w:ascii="Arial" w:hAnsi="Arial" w:cs="Arial"/>
                <w:b/>
                <w:bCs/>
                <w:sz w:val="16"/>
                <w:szCs w:val="16"/>
              </w:rPr>
            </w:pPr>
            <w:ins w:id="4555"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BE21AB">
            <w:pPr>
              <w:pStyle w:val="Normaalweb"/>
              <w:spacing w:before="60" w:beforeAutospacing="0" w:after="60" w:afterAutospacing="0"/>
              <w:jc w:val="center"/>
              <w:rPr>
                <w:ins w:id="4556" w:author="Gert Morlion" w:date="2024-08-26T14:19:00Z"/>
                <w:rFonts w:ascii="Arial" w:hAnsi="Arial" w:cs="Arial"/>
                <w:b/>
                <w:bCs/>
                <w:sz w:val="16"/>
                <w:szCs w:val="16"/>
              </w:rPr>
            </w:pPr>
            <w:ins w:id="4557"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BE21AB">
            <w:pPr>
              <w:pStyle w:val="Normaalweb"/>
              <w:spacing w:before="60" w:beforeAutospacing="0" w:after="60" w:afterAutospacing="0"/>
              <w:rPr>
                <w:ins w:id="4558" w:author="Gert Morlion" w:date="2024-08-26T14:19:00Z"/>
                <w:rFonts w:ascii="Arial" w:hAnsi="Arial" w:cs="Arial"/>
                <w:b/>
                <w:bCs/>
                <w:sz w:val="16"/>
                <w:szCs w:val="16"/>
              </w:rPr>
            </w:pPr>
            <w:ins w:id="4559"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BE21AB">
            <w:pPr>
              <w:pStyle w:val="Normaalweb"/>
              <w:spacing w:before="60" w:beforeAutospacing="0" w:after="60" w:afterAutospacing="0"/>
              <w:rPr>
                <w:ins w:id="4560" w:author="Gert Morlion" w:date="2024-08-26T14:19:00Z"/>
                <w:rFonts w:ascii="Arial" w:hAnsi="Arial" w:cs="Arial"/>
                <w:b/>
                <w:bCs/>
                <w:sz w:val="16"/>
                <w:szCs w:val="16"/>
              </w:rPr>
            </w:pPr>
            <w:ins w:id="4561" w:author="Gert Morlion" w:date="2024-08-26T14:19:00Z">
              <w:r w:rsidRPr="007C62F7">
                <w:rPr>
                  <w:rFonts w:ascii="Arial" w:hAnsi="Arial" w:cs="Arial"/>
                  <w:sz w:val="16"/>
                  <w:szCs w:val="16"/>
                </w:rPr>
                <w:t>-</w:t>
              </w:r>
            </w:ins>
          </w:p>
        </w:tc>
      </w:tr>
      <w:tr w:rsidR="00434114" w:rsidRPr="001E42E8" w14:paraId="4F998D9B" w14:textId="77777777" w:rsidTr="00BE21AB">
        <w:trPr>
          <w:cantSplit/>
          <w:ins w:id="4562"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BE21AB">
            <w:pPr>
              <w:pStyle w:val="Normaalweb"/>
              <w:spacing w:before="60" w:beforeAutospacing="0" w:after="60" w:afterAutospacing="0"/>
              <w:rPr>
                <w:ins w:id="4563" w:author="Gert Morlion" w:date="2024-08-26T14:19:00Z"/>
                <w:rFonts w:ascii="Arial" w:hAnsi="Arial" w:cs="Arial"/>
                <w:b/>
                <w:bCs/>
                <w:sz w:val="16"/>
                <w:szCs w:val="16"/>
              </w:rPr>
            </w:pPr>
            <w:ins w:id="4564"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BE21AB">
            <w:pPr>
              <w:pStyle w:val="Normaalweb"/>
              <w:spacing w:before="60" w:beforeAutospacing="0" w:after="60" w:afterAutospacing="0"/>
              <w:rPr>
                <w:ins w:id="4565" w:author="Gert Morlion" w:date="2024-08-26T14:19:00Z"/>
                <w:rFonts w:ascii="Arial" w:hAnsi="Arial" w:cs="Arial"/>
                <w:b/>
                <w:bCs/>
                <w:sz w:val="16"/>
                <w:szCs w:val="16"/>
              </w:rPr>
            </w:pPr>
            <w:ins w:id="4566"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BE21AB">
            <w:pPr>
              <w:pStyle w:val="Normaalweb"/>
              <w:spacing w:before="60" w:beforeAutospacing="0" w:after="60" w:afterAutospacing="0"/>
              <w:jc w:val="center"/>
              <w:rPr>
                <w:ins w:id="4567" w:author="Gert Morlion" w:date="2024-08-26T14:19:00Z"/>
                <w:rFonts w:ascii="Arial" w:hAnsi="Arial" w:cs="Arial"/>
                <w:b/>
                <w:bCs/>
                <w:sz w:val="16"/>
                <w:szCs w:val="16"/>
              </w:rPr>
            </w:pPr>
            <w:ins w:id="456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BE21AB">
            <w:pPr>
              <w:pStyle w:val="Normaalweb"/>
              <w:spacing w:before="60" w:beforeAutospacing="0" w:after="60" w:afterAutospacing="0"/>
              <w:rPr>
                <w:ins w:id="4569" w:author="Gert Morlion" w:date="2024-08-26T14:19:00Z"/>
                <w:rFonts w:ascii="Arial" w:hAnsi="Arial" w:cs="Arial"/>
                <w:b/>
                <w:bCs/>
                <w:sz w:val="16"/>
                <w:szCs w:val="16"/>
              </w:rPr>
            </w:pPr>
            <w:ins w:id="4570"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BE21AB">
            <w:pPr>
              <w:pStyle w:val="Normaalweb"/>
              <w:spacing w:before="60" w:beforeAutospacing="0" w:after="60" w:afterAutospacing="0"/>
              <w:rPr>
                <w:ins w:id="4571" w:author="Gert Morlion" w:date="2024-08-26T14:19:00Z"/>
                <w:rFonts w:ascii="Arial" w:hAnsi="Arial" w:cs="Arial"/>
                <w:sz w:val="16"/>
                <w:szCs w:val="16"/>
              </w:rPr>
            </w:pPr>
            <w:ins w:id="4572"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BE21AB">
        <w:trPr>
          <w:cantSplit/>
          <w:ins w:id="4573"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BE21AB">
            <w:pPr>
              <w:pStyle w:val="Normaalweb"/>
              <w:spacing w:before="60" w:beforeAutospacing="0" w:after="60" w:afterAutospacing="0"/>
              <w:rPr>
                <w:ins w:id="4574" w:author="Gert Morlion" w:date="2024-08-26T14:19:00Z"/>
                <w:rFonts w:ascii="Arial" w:hAnsi="Arial" w:cs="Arial"/>
                <w:sz w:val="16"/>
                <w:szCs w:val="16"/>
              </w:rPr>
            </w:pPr>
            <w:ins w:id="4575" w:author="Gert Morlion" w:date="2024-08-26T14:19:00Z">
              <w:r w:rsidRPr="007C62F7">
                <w:rPr>
                  <w:rFonts w:ascii="Arial" w:hAnsi="Arial" w:cs="Arial"/>
                  <w:sz w:val="16"/>
                  <w:szCs w:val="16"/>
                </w:rPr>
                <w:lastRenderedPageBreak/>
                <w:t>purpose</w:t>
              </w:r>
            </w:ins>
          </w:p>
        </w:tc>
        <w:tc>
          <w:tcPr>
            <w:tcW w:w="3402" w:type="dxa"/>
            <w:shd w:val="clear" w:color="auto" w:fill="auto"/>
            <w:tcMar>
              <w:left w:w="108" w:type="dxa"/>
              <w:right w:w="108" w:type="dxa"/>
            </w:tcMar>
          </w:tcPr>
          <w:p w14:paraId="62D130D6" w14:textId="77777777" w:rsidR="00434114" w:rsidRPr="007C62F7" w:rsidRDefault="00434114" w:rsidP="00BE21AB">
            <w:pPr>
              <w:pStyle w:val="Normaalweb"/>
              <w:spacing w:before="60" w:beforeAutospacing="0" w:after="60" w:afterAutospacing="0"/>
              <w:rPr>
                <w:ins w:id="4576" w:author="Gert Morlion" w:date="2024-08-26T14:19:00Z"/>
                <w:rFonts w:ascii="Arial" w:hAnsi="Arial" w:cs="Arial"/>
                <w:sz w:val="16"/>
                <w:szCs w:val="16"/>
              </w:rPr>
            </w:pPr>
            <w:ins w:id="4577"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BE21AB">
            <w:pPr>
              <w:pStyle w:val="Normaalweb"/>
              <w:spacing w:before="60" w:beforeAutospacing="0" w:after="60" w:afterAutospacing="0"/>
              <w:jc w:val="center"/>
              <w:rPr>
                <w:ins w:id="4578" w:author="Gert Morlion" w:date="2024-08-26T14:19:00Z"/>
                <w:rFonts w:ascii="Arial" w:hAnsi="Arial" w:cs="Arial"/>
                <w:b/>
                <w:bCs/>
                <w:sz w:val="16"/>
                <w:szCs w:val="16"/>
              </w:rPr>
            </w:pPr>
            <w:ins w:id="4579"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BE21AB">
            <w:pPr>
              <w:pStyle w:val="Normaalweb"/>
              <w:spacing w:before="60" w:beforeAutospacing="0" w:after="60" w:afterAutospacing="0"/>
              <w:rPr>
                <w:ins w:id="4580" w:author="Gert Morlion" w:date="2024-08-26T14:19:00Z"/>
                <w:rFonts w:ascii="Arial" w:hAnsi="Arial" w:cs="Arial"/>
                <w:sz w:val="16"/>
                <w:szCs w:val="16"/>
              </w:rPr>
            </w:pPr>
            <w:ins w:id="4581"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BE21AB">
            <w:pPr>
              <w:spacing w:before="60" w:after="60" w:line="240" w:lineRule="auto"/>
              <w:jc w:val="left"/>
              <w:rPr>
                <w:ins w:id="4582" w:author="Gert Morlion" w:date="2024-08-26T14:19:00Z"/>
                <w:rFonts w:cs="Arial"/>
                <w:sz w:val="16"/>
                <w:szCs w:val="16"/>
                <w:lang w:eastAsia="en-US"/>
              </w:rPr>
            </w:pPr>
            <w:ins w:id="4583"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BE21AB">
            <w:pPr>
              <w:spacing w:before="60" w:after="60" w:line="240" w:lineRule="auto"/>
              <w:jc w:val="left"/>
              <w:rPr>
                <w:ins w:id="4584" w:author="Gert Morlion" w:date="2024-08-26T14:19:00Z"/>
                <w:rFonts w:cs="Arial"/>
                <w:sz w:val="16"/>
                <w:szCs w:val="16"/>
                <w:lang w:eastAsia="en-US"/>
              </w:rPr>
            </w:pPr>
            <w:ins w:id="4585"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BE21AB">
            <w:pPr>
              <w:snapToGrid w:val="0"/>
              <w:spacing w:before="60" w:after="60" w:line="240" w:lineRule="auto"/>
              <w:jc w:val="left"/>
              <w:rPr>
                <w:ins w:id="4586" w:author="Gert Morlion" w:date="2024-08-26T14:19:00Z"/>
                <w:rFonts w:cs="Arial"/>
                <w:sz w:val="16"/>
                <w:szCs w:val="16"/>
              </w:rPr>
            </w:pPr>
            <w:ins w:id="4587"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BE21AB">
            <w:pPr>
              <w:pStyle w:val="Normaalweb"/>
              <w:spacing w:before="60" w:beforeAutospacing="0" w:after="60" w:afterAutospacing="0"/>
              <w:rPr>
                <w:ins w:id="4588" w:author="Gert Morlion" w:date="2024-08-26T14:19:00Z"/>
                <w:rFonts w:ascii="Arial" w:hAnsi="Arial" w:cs="Arial"/>
                <w:b/>
                <w:bCs/>
                <w:sz w:val="16"/>
                <w:szCs w:val="16"/>
              </w:rPr>
            </w:pPr>
            <w:ins w:id="4589" w:author="Gert Morlion" w:date="2024-08-26T14:19:00Z">
              <w:r w:rsidRPr="007C62F7">
                <w:rPr>
                  <w:rFonts w:ascii="Arial" w:hAnsi="Arial" w:cs="Arial"/>
                  <w:sz w:val="16"/>
                  <w:szCs w:val="16"/>
                </w:rPr>
                <w:t>Default is new edition</w:t>
              </w:r>
            </w:ins>
          </w:p>
        </w:tc>
      </w:tr>
      <w:tr w:rsidR="00434114" w:rsidRPr="001E42E8" w14:paraId="7249F346" w14:textId="77777777" w:rsidTr="00BE21AB">
        <w:trPr>
          <w:cantSplit/>
          <w:ins w:id="4590"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BE21AB">
            <w:pPr>
              <w:pStyle w:val="Normaalweb"/>
              <w:spacing w:before="60" w:beforeAutospacing="0" w:after="60" w:afterAutospacing="0"/>
              <w:rPr>
                <w:ins w:id="4591" w:author="Gert Morlion" w:date="2024-08-26T14:19:00Z"/>
                <w:rFonts w:ascii="Arial" w:hAnsi="Arial" w:cs="Arial"/>
                <w:sz w:val="16"/>
                <w:szCs w:val="16"/>
              </w:rPr>
            </w:pPr>
            <w:ins w:id="4592"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BE21AB">
            <w:pPr>
              <w:pStyle w:val="Normaalweb"/>
              <w:spacing w:before="60" w:beforeAutospacing="0" w:after="60" w:afterAutospacing="0"/>
              <w:rPr>
                <w:ins w:id="4593" w:author="Gert Morlion" w:date="2024-08-26T14:19:00Z"/>
                <w:rFonts w:ascii="Arial" w:hAnsi="Arial" w:cs="Arial"/>
                <w:sz w:val="16"/>
                <w:szCs w:val="16"/>
              </w:rPr>
            </w:pPr>
            <w:ins w:id="4594"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BE21AB">
            <w:pPr>
              <w:pStyle w:val="Normaalweb"/>
              <w:spacing w:before="60" w:beforeAutospacing="0" w:after="60" w:afterAutospacing="0"/>
              <w:jc w:val="center"/>
              <w:rPr>
                <w:ins w:id="4595" w:author="Gert Morlion" w:date="2024-08-26T14:19:00Z"/>
                <w:rFonts w:ascii="Arial" w:hAnsi="Arial" w:cs="Arial"/>
                <w:b/>
                <w:bCs/>
                <w:sz w:val="16"/>
                <w:szCs w:val="16"/>
              </w:rPr>
            </w:pPr>
            <w:ins w:id="459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BE21AB">
            <w:pPr>
              <w:pStyle w:val="Normaalweb"/>
              <w:spacing w:before="60" w:beforeAutospacing="0" w:after="60" w:afterAutospacing="0"/>
              <w:rPr>
                <w:ins w:id="4597" w:author="Gert Morlion" w:date="2024-08-26T14:19:00Z"/>
                <w:rFonts w:ascii="Arial" w:hAnsi="Arial" w:cs="Arial"/>
                <w:sz w:val="16"/>
                <w:szCs w:val="16"/>
              </w:rPr>
            </w:pPr>
            <w:ins w:id="4598"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BE21AB">
            <w:pPr>
              <w:snapToGrid w:val="0"/>
              <w:spacing w:before="60" w:after="60" w:line="240" w:lineRule="auto"/>
              <w:jc w:val="left"/>
              <w:rPr>
                <w:ins w:id="4599" w:author="Gert Morlion" w:date="2024-08-26T14:19:00Z"/>
                <w:rFonts w:cs="Arial"/>
                <w:sz w:val="16"/>
                <w:szCs w:val="16"/>
              </w:rPr>
            </w:pPr>
            <w:ins w:id="4600"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BE21AB">
            <w:pPr>
              <w:snapToGrid w:val="0"/>
              <w:spacing w:before="60" w:after="60" w:line="240" w:lineRule="auto"/>
              <w:jc w:val="left"/>
              <w:rPr>
                <w:ins w:id="4601" w:author="Gert Morlion" w:date="2024-08-26T14:19:00Z"/>
                <w:rFonts w:cs="Arial"/>
                <w:sz w:val="16"/>
                <w:szCs w:val="16"/>
              </w:rPr>
            </w:pPr>
            <w:ins w:id="4602"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BE21AB">
            <w:pPr>
              <w:pStyle w:val="Normaalweb"/>
              <w:spacing w:before="60" w:beforeAutospacing="0" w:after="60" w:afterAutospacing="0"/>
              <w:rPr>
                <w:ins w:id="4603" w:author="Gert Morlion" w:date="2024-08-26T14:19:00Z"/>
                <w:rFonts w:ascii="Arial" w:hAnsi="Arial" w:cs="Arial"/>
                <w:b/>
                <w:bCs/>
                <w:sz w:val="16"/>
                <w:szCs w:val="16"/>
              </w:rPr>
            </w:pPr>
            <w:ins w:id="4604"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BE21AB">
        <w:trPr>
          <w:cantSplit/>
          <w:ins w:id="4605"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BE21AB">
            <w:pPr>
              <w:pStyle w:val="Normaalweb"/>
              <w:spacing w:before="60" w:beforeAutospacing="0" w:after="60" w:afterAutospacing="0"/>
              <w:rPr>
                <w:ins w:id="4606" w:author="Gert Morlion" w:date="2024-08-26T14:19:00Z"/>
                <w:rFonts w:ascii="Arial" w:hAnsi="Arial" w:cs="Arial"/>
                <w:b/>
                <w:bCs/>
                <w:sz w:val="16"/>
                <w:szCs w:val="16"/>
              </w:rPr>
            </w:pPr>
            <w:ins w:id="4607"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BE21AB">
            <w:pPr>
              <w:pStyle w:val="Normaalweb"/>
              <w:spacing w:before="60" w:beforeAutospacing="0" w:after="60" w:afterAutospacing="0"/>
              <w:rPr>
                <w:ins w:id="4608" w:author="Gert Morlion" w:date="2024-08-26T14:19:00Z"/>
                <w:rFonts w:ascii="Arial" w:hAnsi="Arial" w:cs="Arial"/>
                <w:b/>
                <w:bCs/>
                <w:sz w:val="16"/>
                <w:szCs w:val="16"/>
              </w:rPr>
            </w:pPr>
            <w:ins w:id="4609"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BE21AB">
            <w:pPr>
              <w:pStyle w:val="Normaalweb"/>
              <w:spacing w:before="60" w:beforeAutospacing="0" w:after="60" w:afterAutospacing="0"/>
              <w:jc w:val="center"/>
              <w:rPr>
                <w:ins w:id="4610" w:author="Gert Morlion" w:date="2024-08-26T14:19:00Z"/>
                <w:rFonts w:ascii="Arial" w:hAnsi="Arial" w:cs="Arial"/>
                <w:b/>
                <w:bCs/>
                <w:sz w:val="16"/>
                <w:szCs w:val="16"/>
              </w:rPr>
            </w:pPr>
            <w:ins w:id="461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BE21AB">
            <w:pPr>
              <w:pStyle w:val="Normaalweb"/>
              <w:spacing w:before="60" w:beforeAutospacing="0" w:after="60" w:afterAutospacing="0"/>
              <w:rPr>
                <w:ins w:id="4612" w:author="Gert Morlion" w:date="2024-08-26T14:19:00Z"/>
                <w:rFonts w:ascii="Arial" w:hAnsi="Arial" w:cs="Arial"/>
                <w:b/>
                <w:bCs/>
                <w:sz w:val="16"/>
                <w:szCs w:val="16"/>
              </w:rPr>
            </w:pPr>
            <w:ins w:id="4613"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Normaalweb"/>
              <w:numPr>
                <w:ilvl w:val="0"/>
                <w:numId w:val="12"/>
              </w:numPr>
              <w:spacing w:before="60" w:beforeAutospacing="0" w:after="60" w:afterAutospacing="0"/>
              <w:rPr>
                <w:ins w:id="4614" w:author="Gert Morlion" w:date="2024-08-26T14:19:00Z"/>
                <w:rFonts w:ascii="Arial" w:hAnsi="Arial" w:cs="Arial"/>
                <w:b/>
                <w:bCs/>
                <w:sz w:val="16"/>
                <w:szCs w:val="16"/>
              </w:rPr>
            </w:pPr>
          </w:p>
        </w:tc>
      </w:tr>
      <w:tr w:rsidR="00434114" w:rsidRPr="001E42E8" w14:paraId="3B160B8B" w14:textId="77777777" w:rsidTr="00BE21AB">
        <w:trPr>
          <w:cantSplit/>
          <w:ins w:id="4615"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BE21AB">
            <w:pPr>
              <w:pStyle w:val="Normaalweb"/>
              <w:spacing w:before="60" w:beforeAutospacing="0" w:after="60" w:afterAutospacing="0"/>
              <w:ind w:right="72"/>
              <w:rPr>
                <w:ins w:id="4616" w:author="Gert Morlion" w:date="2024-08-26T14:19:00Z"/>
                <w:rFonts w:ascii="Arial" w:hAnsi="Arial" w:cs="Arial"/>
                <w:b/>
                <w:bCs/>
                <w:sz w:val="16"/>
                <w:szCs w:val="16"/>
              </w:rPr>
            </w:pPr>
            <w:ins w:id="4617"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BE21AB">
            <w:pPr>
              <w:pStyle w:val="Normaalweb"/>
              <w:spacing w:before="60" w:beforeAutospacing="0" w:after="60" w:afterAutospacing="0"/>
              <w:rPr>
                <w:ins w:id="4618" w:author="Gert Morlion" w:date="2024-08-26T14:19:00Z"/>
                <w:rFonts w:ascii="Arial" w:hAnsi="Arial" w:cs="Arial"/>
                <w:b/>
                <w:bCs/>
                <w:sz w:val="16"/>
                <w:szCs w:val="16"/>
              </w:rPr>
            </w:pPr>
            <w:ins w:id="4619"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BE21AB">
            <w:pPr>
              <w:pStyle w:val="Normaalweb"/>
              <w:spacing w:before="60" w:beforeAutospacing="0" w:after="60" w:afterAutospacing="0"/>
              <w:jc w:val="center"/>
              <w:rPr>
                <w:ins w:id="4620" w:author="Gert Morlion" w:date="2024-08-26T14:19:00Z"/>
                <w:rFonts w:ascii="Arial" w:hAnsi="Arial" w:cs="Arial"/>
                <w:b/>
                <w:bCs/>
                <w:sz w:val="16"/>
                <w:szCs w:val="16"/>
              </w:rPr>
            </w:pPr>
            <w:ins w:id="462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BE21AB">
            <w:pPr>
              <w:pStyle w:val="Normaalweb"/>
              <w:spacing w:before="60" w:beforeAutospacing="0" w:after="60" w:afterAutospacing="0"/>
              <w:rPr>
                <w:ins w:id="4622" w:author="Gert Morlion" w:date="2024-08-26T14:19:00Z"/>
                <w:rFonts w:ascii="Arial" w:hAnsi="Arial" w:cs="Arial"/>
                <w:b/>
                <w:bCs/>
                <w:sz w:val="16"/>
                <w:szCs w:val="16"/>
              </w:rPr>
            </w:pPr>
            <w:ins w:id="4623"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BE21AB">
            <w:pPr>
              <w:spacing w:before="60" w:after="60" w:line="240" w:lineRule="auto"/>
              <w:jc w:val="left"/>
              <w:rPr>
                <w:ins w:id="4624" w:author="Gert Morlion" w:date="2024-08-26T14:19:00Z"/>
                <w:rFonts w:cs="Arial"/>
                <w:b/>
                <w:bCs/>
                <w:sz w:val="16"/>
                <w:szCs w:val="16"/>
                <w:lang w:eastAsia="en-US"/>
              </w:rPr>
            </w:pPr>
            <w:ins w:id="4625" w:author="Gert Morlion" w:date="2024-08-26T14:19:00Z">
              <w:r>
                <w:rPr>
                  <w:sz w:val="16"/>
                  <w:szCs w:val="16"/>
                </w:rPr>
                <w:t>Human readable version identifier</w:t>
              </w:r>
            </w:ins>
          </w:p>
        </w:tc>
      </w:tr>
      <w:tr w:rsidR="00434114" w:rsidRPr="001E42E8" w14:paraId="51E38FC4" w14:textId="77777777" w:rsidTr="00BE21AB">
        <w:trPr>
          <w:cantSplit/>
          <w:ins w:id="4626"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BE21AB">
            <w:pPr>
              <w:pStyle w:val="Normaalweb"/>
              <w:spacing w:before="60" w:beforeAutospacing="0" w:after="60" w:afterAutospacing="0"/>
              <w:rPr>
                <w:ins w:id="4627" w:author="Gert Morlion" w:date="2024-08-26T14:19:00Z"/>
                <w:rFonts w:ascii="Arial" w:hAnsi="Arial" w:cs="Arial"/>
                <w:b/>
                <w:bCs/>
                <w:sz w:val="16"/>
                <w:szCs w:val="16"/>
              </w:rPr>
            </w:pPr>
            <w:ins w:id="4628"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BE21AB">
            <w:pPr>
              <w:pStyle w:val="Normaalweb"/>
              <w:spacing w:before="60" w:beforeAutospacing="0" w:after="60" w:afterAutospacing="0"/>
              <w:rPr>
                <w:ins w:id="4629" w:author="Gert Morlion" w:date="2024-08-26T14:19:00Z"/>
                <w:rFonts w:ascii="Arial" w:hAnsi="Arial" w:cs="Arial"/>
                <w:b/>
                <w:bCs/>
                <w:sz w:val="16"/>
                <w:szCs w:val="16"/>
              </w:rPr>
            </w:pPr>
            <w:ins w:id="4630"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BE21AB">
            <w:pPr>
              <w:pStyle w:val="Normaalweb"/>
              <w:spacing w:before="60" w:beforeAutospacing="0" w:after="60" w:afterAutospacing="0"/>
              <w:jc w:val="center"/>
              <w:rPr>
                <w:ins w:id="4631" w:author="Gert Morlion" w:date="2024-08-26T14:19:00Z"/>
                <w:rFonts w:ascii="Arial" w:hAnsi="Arial" w:cs="Arial"/>
                <w:b/>
                <w:bCs/>
                <w:sz w:val="16"/>
                <w:szCs w:val="16"/>
              </w:rPr>
            </w:pPr>
            <w:ins w:id="463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BE21AB">
            <w:pPr>
              <w:pStyle w:val="Normaalweb"/>
              <w:spacing w:before="60" w:beforeAutospacing="0" w:after="60" w:afterAutospacing="0"/>
              <w:rPr>
                <w:ins w:id="4633" w:author="Gert Morlion" w:date="2024-08-26T14:19:00Z"/>
                <w:rFonts w:ascii="Arial" w:hAnsi="Arial" w:cs="Arial"/>
                <w:b/>
                <w:bCs/>
                <w:sz w:val="16"/>
                <w:szCs w:val="16"/>
              </w:rPr>
            </w:pPr>
            <w:ins w:id="4634"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BE21AB">
            <w:pPr>
              <w:pStyle w:val="Normaalweb"/>
              <w:spacing w:before="60" w:beforeAutospacing="0" w:after="60" w:afterAutospacing="0"/>
              <w:rPr>
                <w:ins w:id="4635" w:author="Gert Morlion" w:date="2024-08-26T14:19:00Z"/>
                <w:rFonts w:ascii="Arial" w:hAnsi="Arial" w:cs="Arial"/>
                <w:b/>
                <w:bCs/>
                <w:sz w:val="16"/>
                <w:szCs w:val="16"/>
              </w:rPr>
            </w:pPr>
          </w:p>
        </w:tc>
      </w:tr>
      <w:tr w:rsidR="00434114" w:rsidRPr="001E42E8" w14:paraId="014F7A44" w14:textId="77777777" w:rsidTr="00BE21AB">
        <w:trPr>
          <w:cantSplit/>
          <w:ins w:id="4636"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BE21AB">
            <w:pPr>
              <w:pStyle w:val="Normaalweb"/>
              <w:spacing w:before="60" w:beforeAutospacing="0" w:after="60" w:afterAutospacing="0"/>
              <w:rPr>
                <w:ins w:id="4637" w:author="Gert Morlion" w:date="2024-08-26T14:19:00Z"/>
                <w:rFonts w:ascii="Arial" w:hAnsi="Arial" w:cs="Arial"/>
                <w:b/>
                <w:bCs/>
                <w:sz w:val="16"/>
                <w:szCs w:val="16"/>
              </w:rPr>
            </w:pPr>
            <w:ins w:id="4638"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BE21AB">
            <w:pPr>
              <w:pStyle w:val="Normaalweb"/>
              <w:spacing w:before="60" w:beforeAutospacing="0" w:after="60" w:afterAutospacing="0"/>
              <w:rPr>
                <w:ins w:id="4639" w:author="Gert Morlion" w:date="2024-08-26T14:19:00Z"/>
                <w:rFonts w:ascii="Arial" w:hAnsi="Arial" w:cs="Arial"/>
                <w:b/>
                <w:bCs/>
                <w:sz w:val="16"/>
                <w:szCs w:val="16"/>
              </w:rPr>
            </w:pPr>
            <w:ins w:id="4640"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BE21AB">
            <w:pPr>
              <w:pStyle w:val="Normaalweb"/>
              <w:spacing w:before="60" w:beforeAutospacing="0" w:after="60" w:afterAutospacing="0"/>
              <w:jc w:val="center"/>
              <w:rPr>
                <w:ins w:id="4641" w:author="Gert Morlion" w:date="2024-08-26T14:19:00Z"/>
                <w:rFonts w:ascii="Arial" w:hAnsi="Arial" w:cs="Arial"/>
                <w:b/>
                <w:bCs/>
                <w:sz w:val="16"/>
                <w:szCs w:val="16"/>
              </w:rPr>
            </w:pPr>
            <w:ins w:id="464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BE21AB">
            <w:pPr>
              <w:pStyle w:val="Normaalweb"/>
              <w:spacing w:before="60" w:beforeAutospacing="0" w:after="60" w:afterAutospacing="0"/>
              <w:rPr>
                <w:ins w:id="4643" w:author="Gert Morlion" w:date="2024-08-26T14:19:00Z"/>
                <w:rFonts w:ascii="Arial" w:hAnsi="Arial" w:cs="Arial"/>
                <w:b/>
                <w:bCs/>
                <w:sz w:val="16"/>
                <w:szCs w:val="16"/>
              </w:rPr>
            </w:pPr>
            <w:ins w:id="4644"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BE21AB">
            <w:pPr>
              <w:pStyle w:val="Normaalweb"/>
              <w:spacing w:before="60" w:beforeAutospacing="0" w:after="60" w:afterAutospacing="0"/>
              <w:rPr>
                <w:ins w:id="4645" w:author="Gert Morlion" w:date="2024-08-26T14:19:00Z"/>
                <w:rFonts w:ascii="Arial" w:hAnsi="Arial" w:cs="Arial"/>
                <w:b/>
                <w:bCs/>
                <w:sz w:val="16"/>
                <w:szCs w:val="16"/>
              </w:rPr>
            </w:pPr>
          </w:p>
        </w:tc>
      </w:tr>
      <w:tr w:rsidR="00434114" w:rsidRPr="001E42E8" w14:paraId="57CC298A" w14:textId="77777777" w:rsidTr="00BE21AB">
        <w:trPr>
          <w:cantSplit/>
          <w:ins w:id="4646"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BE21AB">
            <w:pPr>
              <w:pStyle w:val="Normaalweb"/>
              <w:spacing w:before="60" w:beforeAutospacing="0" w:after="60" w:afterAutospacing="0"/>
              <w:rPr>
                <w:ins w:id="4647" w:author="Gert Morlion" w:date="2024-08-26T14:19:00Z"/>
                <w:rFonts w:ascii="Arial" w:hAnsi="Arial" w:cs="Arial"/>
                <w:b/>
                <w:bCs/>
                <w:sz w:val="16"/>
                <w:szCs w:val="16"/>
              </w:rPr>
            </w:pPr>
            <w:ins w:id="4648"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BE21AB">
            <w:pPr>
              <w:pStyle w:val="Normaalweb"/>
              <w:spacing w:before="60" w:beforeAutospacing="0" w:after="60" w:afterAutospacing="0"/>
              <w:rPr>
                <w:ins w:id="4649" w:author="Gert Morlion" w:date="2024-08-26T14:19:00Z"/>
                <w:rFonts w:ascii="Arial" w:hAnsi="Arial" w:cs="Arial"/>
                <w:b/>
                <w:bCs/>
                <w:sz w:val="16"/>
                <w:szCs w:val="16"/>
              </w:rPr>
            </w:pPr>
            <w:ins w:id="4650"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BE21AB">
            <w:pPr>
              <w:pStyle w:val="Normaalweb"/>
              <w:spacing w:before="60" w:beforeAutospacing="0" w:after="60" w:afterAutospacing="0"/>
              <w:jc w:val="center"/>
              <w:rPr>
                <w:ins w:id="4651" w:author="Gert Morlion" w:date="2024-08-26T14:19:00Z"/>
                <w:rFonts w:ascii="Arial" w:hAnsi="Arial" w:cs="Arial"/>
                <w:b/>
                <w:bCs/>
                <w:sz w:val="16"/>
                <w:szCs w:val="16"/>
              </w:rPr>
            </w:pPr>
            <w:ins w:id="465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BE21AB">
            <w:pPr>
              <w:pStyle w:val="Normaalweb"/>
              <w:spacing w:before="60" w:beforeAutospacing="0" w:after="60" w:afterAutospacing="0"/>
              <w:rPr>
                <w:ins w:id="4653" w:author="Gert Morlion" w:date="2024-08-26T14:19:00Z"/>
                <w:rFonts w:ascii="Arial" w:hAnsi="Arial" w:cs="Arial"/>
                <w:b/>
                <w:bCs/>
                <w:sz w:val="16"/>
                <w:szCs w:val="16"/>
              </w:rPr>
            </w:pPr>
            <w:ins w:id="4654"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BE21AB">
            <w:pPr>
              <w:pStyle w:val="Normaalweb"/>
              <w:spacing w:before="60" w:beforeAutospacing="0" w:after="60" w:afterAutospacing="0"/>
              <w:rPr>
                <w:ins w:id="4655" w:author="Gert Morlion" w:date="2024-08-26T14:19:00Z"/>
                <w:rFonts w:ascii="Arial" w:hAnsi="Arial" w:cs="Arial"/>
                <w:b/>
                <w:bCs/>
                <w:sz w:val="16"/>
                <w:szCs w:val="16"/>
              </w:rPr>
            </w:pPr>
            <w:ins w:id="4656"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BE21AB">
        <w:trPr>
          <w:cantSplit/>
          <w:ins w:id="4657"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BE21AB">
            <w:pPr>
              <w:pStyle w:val="Normaalweb"/>
              <w:spacing w:before="60" w:beforeAutospacing="0" w:after="60" w:afterAutospacing="0"/>
              <w:rPr>
                <w:ins w:id="4658" w:author="Gert Morlion" w:date="2024-08-26T14:19:00Z"/>
                <w:rFonts w:ascii="Arial" w:hAnsi="Arial" w:cs="Arial"/>
                <w:b/>
                <w:bCs/>
                <w:sz w:val="16"/>
                <w:szCs w:val="16"/>
              </w:rPr>
            </w:pPr>
            <w:ins w:id="4659"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BE21AB">
            <w:pPr>
              <w:pStyle w:val="Normaalweb"/>
              <w:spacing w:before="60" w:beforeAutospacing="0" w:after="60" w:afterAutospacing="0"/>
              <w:rPr>
                <w:ins w:id="4660" w:author="Gert Morlion" w:date="2024-08-26T14:19:00Z"/>
                <w:rFonts w:ascii="Arial" w:hAnsi="Arial" w:cs="Arial"/>
                <w:b/>
                <w:bCs/>
                <w:sz w:val="16"/>
                <w:szCs w:val="16"/>
              </w:rPr>
            </w:pPr>
            <w:ins w:id="4661"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BE21AB">
            <w:pPr>
              <w:pStyle w:val="Normaalweb"/>
              <w:spacing w:before="60" w:beforeAutospacing="0" w:after="60" w:afterAutospacing="0"/>
              <w:jc w:val="center"/>
              <w:rPr>
                <w:ins w:id="4662" w:author="Gert Morlion" w:date="2024-08-26T14:19:00Z"/>
                <w:rFonts w:ascii="Arial" w:hAnsi="Arial" w:cs="Arial"/>
                <w:b/>
                <w:bCs/>
                <w:sz w:val="16"/>
                <w:szCs w:val="16"/>
              </w:rPr>
            </w:pPr>
            <w:ins w:id="466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BE21AB">
            <w:pPr>
              <w:pStyle w:val="Normaalweb"/>
              <w:spacing w:before="60" w:beforeAutospacing="0" w:after="60" w:afterAutospacing="0"/>
              <w:rPr>
                <w:ins w:id="4664" w:author="Gert Morlion" w:date="2024-08-26T14:19:00Z"/>
                <w:rFonts w:ascii="Arial" w:hAnsi="Arial" w:cs="Arial"/>
                <w:b/>
                <w:bCs/>
                <w:sz w:val="16"/>
                <w:szCs w:val="16"/>
              </w:rPr>
            </w:pPr>
            <w:ins w:id="4665"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BE21AB">
            <w:pPr>
              <w:snapToGrid w:val="0"/>
              <w:spacing w:before="60" w:after="60" w:line="240" w:lineRule="auto"/>
              <w:jc w:val="left"/>
              <w:rPr>
                <w:ins w:id="4666" w:author="Gert Morlion" w:date="2024-08-26T14:19:00Z"/>
                <w:rFonts w:cs="Arial"/>
                <w:sz w:val="16"/>
                <w:szCs w:val="16"/>
              </w:rPr>
            </w:pPr>
            <w:ins w:id="4667"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BE21AB">
            <w:pPr>
              <w:spacing w:before="60" w:after="60" w:line="240" w:lineRule="auto"/>
              <w:jc w:val="left"/>
              <w:rPr>
                <w:ins w:id="4668" w:author="Gert Morlion" w:date="2024-08-26T14:19:00Z"/>
                <w:rFonts w:cs="Arial"/>
                <w:b/>
                <w:bCs/>
                <w:sz w:val="16"/>
                <w:szCs w:val="16"/>
              </w:rPr>
            </w:pPr>
            <w:ins w:id="4669"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BE21AB">
        <w:trPr>
          <w:cantSplit/>
          <w:ins w:id="4670"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BE21AB">
            <w:pPr>
              <w:pStyle w:val="Normaalweb"/>
              <w:spacing w:before="60" w:beforeAutospacing="0" w:after="60" w:afterAutospacing="0"/>
              <w:rPr>
                <w:ins w:id="4671" w:author="Gert Morlion" w:date="2024-08-26T14:19:00Z"/>
                <w:rFonts w:ascii="Arial" w:hAnsi="Arial" w:cs="Arial"/>
                <w:sz w:val="16"/>
                <w:szCs w:val="16"/>
              </w:rPr>
            </w:pPr>
            <w:ins w:id="4672"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BE21AB">
            <w:pPr>
              <w:pStyle w:val="Normaalweb"/>
              <w:spacing w:before="60" w:beforeAutospacing="0" w:after="60" w:afterAutospacing="0"/>
              <w:rPr>
                <w:ins w:id="4673" w:author="Gert Morlion" w:date="2024-08-26T14:19:00Z"/>
                <w:rFonts w:ascii="Arial" w:hAnsi="Arial" w:cs="Arial"/>
                <w:sz w:val="16"/>
                <w:szCs w:val="16"/>
              </w:rPr>
            </w:pPr>
            <w:ins w:id="4674"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BE21AB">
            <w:pPr>
              <w:pStyle w:val="Normaalweb"/>
              <w:spacing w:before="60" w:beforeAutospacing="0" w:after="60" w:afterAutospacing="0"/>
              <w:jc w:val="center"/>
              <w:rPr>
                <w:ins w:id="4675" w:author="Gert Morlion" w:date="2024-08-26T14:19:00Z"/>
                <w:rFonts w:ascii="Arial" w:hAnsi="Arial" w:cs="Arial"/>
                <w:b/>
                <w:bCs/>
                <w:sz w:val="16"/>
                <w:szCs w:val="16"/>
              </w:rPr>
            </w:pPr>
            <w:ins w:id="467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BE21AB">
            <w:pPr>
              <w:pStyle w:val="Normaalweb"/>
              <w:spacing w:before="60" w:beforeAutospacing="0" w:after="60" w:afterAutospacing="0"/>
              <w:rPr>
                <w:ins w:id="4677" w:author="Gert Morlion" w:date="2024-08-26T14:19:00Z"/>
                <w:rFonts w:ascii="Arial" w:hAnsi="Arial" w:cs="Arial"/>
                <w:sz w:val="16"/>
                <w:szCs w:val="16"/>
              </w:rPr>
            </w:pPr>
            <w:ins w:id="4678"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BE21AB">
            <w:pPr>
              <w:suppressAutoHyphens/>
              <w:snapToGrid w:val="0"/>
              <w:spacing w:before="60" w:after="60" w:line="240" w:lineRule="auto"/>
              <w:jc w:val="left"/>
              <w:rPr>
                <w:ins w:id="4679" w:author="Gert Morlion" w:date="2024-08-26T14:19:00Z"/>
                <w:rFonts w:cs="Arial"/>
                <w:sz w:val="16"/>
                <w:szCs w:val="16"/>
                <w:lang w:eastAsia="ar-SA"/>
              </w:rPr>
            </w:pPr>
            <w:ins w:id="4680"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BE21AB">
            <w:pPr>
              <w:snapToGrid w:val="0"/>
              <w:spacing w:before="60" w:after="60" w:line="240" w:lineRule="auto"/>
              <w:jc w:val="left"/>
              <w:rPr>
                <w:ins w:id="4681" w:author="Gert Morlion" w:date="2024-08-26T14:19:00Z"/>
                <w:rFonts w:cs="Arial"/>
                <w:sz w:val="16"/>
                <w:szCs w:val="16"/>
              </w:rPr>
            </w:pPr>
            <w:ins w:id="4682"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BE21AB">
        <w:trPr>
          <w:cantSplit/>
          <w:ins w:id="4683"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BE21AB">
            <w:pPr>
              <w:pStyle w:val="Normaalweb"/>
              <w:spacing w:before="60" w:beforeAutospacing="0" w:after="60" w:afterAutospacing="0"/>
              <w:rPr>
                <w:ins w:id="4684" w:author="Gert Morlion" w:date="2024-08-26T14:19:00Z"/>
                <w:rFonts w:ascii="Arial" w:hAnsi="Arial" w:cs="Arial"/>
                <w:sz w:val="16"/>
                <w:szCs w:val="16"/>
              </w:rPr>
            </w:pPr>
            <w:ins w:id="4685"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BE21AB">
            <w:pPr>
              <w:pStyle w:val="Normaalweb"/>
              <w:spacing w:before="60" w:beforeAutospacing="0" w:after="60" w:afterAutospacing="0"/>
              <w:rPr>
                <w:ins w:id="4686" w:author="Gert Morlion" w:date="2024-08-26T14:19:00Z"/>
                <w:rFonts w:ascii="Arial" w:hAnsi="Arial" w:cs="Arial"/>
                <w:sz w:val="16"/>
                <w:szCs w:val="16"/>
              </w:rPr>
            </w:pPr>
            <w:ins w:id="4687"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BE21AB">
            <w:pPr>
              <w:pStyle w:val="Normaalweb"/>
              <w:spacing w:before="60" w:beforeAutospacing="0" w:after="60" w:afterAutospacing="0"/>
              <w:jc w:val="center"/>
              <w:rPr>
                <w:ins w:id="4688" w:author="Gert Morlion" w:date="2024-08-26T14:19:00Z"/>
                <w:rFonts w:ascii="Arial" w:hAnsi="Arial" w:cs="Arial"/>
                <w:b/>
                <w:bCs/>
                <w:sz w:val="16"/>
                <w:szCs w:val="16"/>
              </w:rPr>
            </w:pPr>
            <w:ins w:id="468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BE21AB">
            <w:pPr>
              <w:pStyle w:val="Normaalweb"/>
              <w:spacing w:before="60" w:beforeAutospacing="0" w:after="60" w:afterAutospacing="0"/>
              <w:rPr>
                <w:ins w:id="4690" w:author="Gert Morlion" w:date="2024-08-26T14:19:00Z"/>
                <w:rFonts w:ascii="Arial" w:hAnsi="Arial" w:cs="Arial"/>
                <w:i/>
                <w:sz w:val="16"/>
                <w:szCs w:val="16"/>
              </w:rPr>
            </w:pPr>
            <w:ins w:id="4691"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7777777" w:rsidR="00434114" w:rsidRPr="007C62F7" w:rsidRDefault="00434114" w:rsidP="00BE21AB">
            <w:pPr>
              <w:snapToGrid w:val="0"/>
              <w:spacing w:before="60" w:after="60" w:line="240" w:lineRule="auto"/>
              <w:jc w:val="left"/>
              <w:rPr>
                <w:ins w:id="4692" w:author="Gert Morlion" w:date="2024-08-26T14:19:00Z"/>
                <w:rFonts w:cs="Arial"/>
                <w:sz w:val="16"/>
                <w:szCs w:val="16"/>
              </w:rPr>
            </w:pPr>
            <w:ins w:id="4693" w:author="Gert Morlion" w:date="2024-08-26T14:19:00Z">
              <w:r w:rsidRPr="00353431">
                <w:rPr>
                  <w:rFonts w:cs="Arial"/>
                  <w:sz w:val="16"/>
                  <w:szCs w:val="16"/>
                </w:rPr>
                <w:t>0..1 multiplicity in S-100 restricted to 1 in S-101</w:t>
              </w:r>
            </w:ins>
          </w:p>
        </w:tc>
      </w:tr>
      <w:tr w:rsidR="00434114" w:rsidRPr="001E42E8" w14:paraId="3E57F4E9" w14:textId="77777777" w:rsidTr="00BE21AB">
        <w:trPr>
          <w:cantSplit/>
          <w:ins w:id="4694"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BE21AB">
            <w:pPr>
              <w:pStyle w:val="Normaalweb"/>
              <w:spacing w:before="60" w:beforeAutospacing="0" w:after="60" w:afterAutospacing="0"/>
              <w:rPr>
                <w:ins w:id="4695" w:author="Gert Morlion" w:date="2024-08-26T14:19:00Z"/>
                <w:rFonts w:ascii="Arial" w:hAnsi="Arial" w:cs="Arial"/>
                <w:sz w:val="16"/>
                <w:szCs w:val="16"/>
              </w:rPr>
            </w:pPr>
            <w:ins w:id="4696"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BE21AB">
            <w:pPr>
              <w:pStyle w:val="Normaalweb"/>
              <w:spacing w:before="60" w:beforeAutospacing="0" w:after="60" w:afterAutospacing="0"/>
              <w:rPr>
                <w:ins w:id="4697" w:author="Gert Morlion" w:date="2024-08-26T14:19:00Z"/>
                <w:rFonts w:ascii="Arial" w:hAnsi="Arial" w:cs="Arial"/>
                <w:sz w:val="16"/>
                <w:szCs w:val="16"/>
              </w:rPr>
            </w:pPr>
            <w:ins w:id="4698"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BE21AB">
            <w:pPr>
              <w:pStyle w:val="Normaalweb"/>
              <w:spacing w:before="60" w:beforeAutospacing="0" w:after="60" w:afterAutospacing="0"/>
              <w:jc w:val="center"/>
              <w:rPr>
                <w:ins w:id="4699" w:author="Gert Morlion" w:date="2024-08-26T14:19:00Z"/>
                <w:rFonts w:ascii="Arial" w:hAnsi="Arial" w:cs="Arial"/>
                <w:b/>
                <w:bCs/>
                <w:sz w:val="16"/>
                <w:szCs w:val="16"/>
              </w:rPr>
            </w:pPr>
            <w:ins w:id="4700"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BE21AB">
            <w:pPr>
              <w:pStyle w:val="Normaalweb"/>
              <w:spacing w:before="60" w:beforeAutospacing="0" w:after="60" w:afterAutospacing="0"/>
              <w:rPr>
                <w:ins w:id="4701" w:author="Gert Morlion" w:date="2024-08-26T14:19:00Z"/>
                <w:rFonts w:ascii="Arial" w:hAnsi="Arial" w:cs="Arial"/>
                <w:i/>
                <w:sz w:val="16"/>
                <w:szCs w:val="16"/>
              </w:rPr>
            </w:pPr>
            <w:ins w:id="4702"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BE21AB">
            <w:pPr>
              <w:snapToGrid w:val="0"/>
              <w:spacing w:before="60" w:after="60" w:line="240" w:lineRule="auto"/>
              <w:jc w:val="left"/>
              <w:rPr>
                <w:ins w:id="4703" w:author="Gert Morlion" w:date="2024-08-26T14:19:00Z"/>
                <w:rFonts w:cs="Arial"/>
                <w:sz w:val="16"/>
                <w:szCs w:val="16"/>
              </w:rPr>
            </w:pPr>
          </w:p>
        </w:tc>
      </w:tr>
    </w:tbl>
    <w:p w14:paraId="4F5B6A0E" w14:textId="77777777" w:rsidR="00434114" w:rsidRPr="003526BF" w:rsidRDefault="00434114" w:rsidP="00434114">
      <w:pPr>
        <w:spacing w:after="0" w:line="240" w:lineRule="auto"/>
        <w:rPr>
          <w:ins w:id="4704" w:author="Gert Morlion" w:date="2024-08-26T14:19:00Z"/>
        </w:rPr>
      </w:pPr>
    </w:p>
    <w:p w14:paraId="6B53421E" w14:textId="59159BDF" w:rsidR="00453023" w:rsidRPr="00D22CCD" w:rsidDel="00434114" w:rsidRDefault="007260E2">
      <w:pPr>
        <w:pStyle w:val="Kop3"/>
        <w:rPr>
          <w:del w:id="4705" w:author="Gert Morlion" w:date="2024-08-26T14:19:00Z" w16du:dateUtc="2024-08-26T12:19:00Z"/>
        </w:rPr>
      </w:pPr>
      <w:del w:id="4706" w:author="Gert Morlion" w:date="2024-08-26T14:19:00Z" w16du:dateUtc="2024-08-26T12:19:00Z">
        <w:r w:rsidRPr="00D22CCD" w:rsidDel="00434114">
          <w:delText>S401_CatalogueMetadata</w:delText>
        </w:r>
        <w:bookmarkEnd w:id="4388"/>
      </w:del>
    </w:p>
    <w:p w14:paraId="741C6372" w14:textId="59D6400F" w:rsidR="00453023" w:rsidRPr="00D22CCD" w:rsidDel="00434114" w:rsidRDefault="007260E2">
      <w:pPr>
        <w:rPr>
          <w:del w:id="4707" w:author="Gert Morlion" w:date="2024-08-26T14:19:00Z" w16du:dateUtc="2024-08-26T12:19:00Z"/>
        </w:rPr>
      </w:pPr>
      <w:del w:id="4708" w:author="Gert Morlion" w:date="2024-08-26T14:19:00Z" w16du:dateUtc="2024-08-26T12:19:00Z">
        <w:r w:rsidRPr="00D22CCD" w:rsidDel="00434114">
          <w:delText>This is an optional element that allows for the delivery of S-401 feature and portrayal catalogues to be delivered within the exchange set.</w:delText>
        </w:r>
      </w:del>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434114" w14:paraId="2151D757" w14:textId="699D989F" w:rsidTr="00E27500">
        <w:trPr>
          <w:cantSplit/>
          <w:trHeight w:val="499"/>
          <w:tblHeader/>
          <w:del w:id="4709" w:author="Gert Morlion" w:date="2024-08-26T14:19: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001FF1A5" w14:textId="23F5FB3B" w:rsidR="00453023" w:rsidRPr="00D22CCD" w:rsidDel="00434114" w:rsidRDefault="007260E2">
            <w:pPr>
              <w:spacing w:before="100" w:beforeAutospacing="1" w:after="0" w:line="240" w:lineRule="auto"/>
              <w:rPr>
                <w:del w:id="4710" w:author="Gert Morlion" w:date="2024-08-26T14:19:00Z" w16du:dateUtc="2024-08-26T12:19:00Z"/>
                <w:rFonts w:cs="Arial"/>
                <w:sz w:val="16"/>
                <w:szCs w:val="16"/>
                <w:lang w:eastAsia="en-US"/>
              </w:rPr>
            </w:pPr>
            <w:del w:id="4711" w:author="Gert Morlion" w:date="2024-08-26T14:19:00Z" w16du:dateUtc="2024-08-26T12:19:00Z">
              <w:r w:rsidRPr="00D22CCD" w:rsidDel="00434114">
                <w:rPr>
                  <w:rFonts w:cs="Arial"/>
                  <w:b/>
                  <w:bCs/>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648609B3" w14:textId="40406DB2" w:rsidR="00453023" w:rsidRPr="00D22CCD" w:rsidDel="00434114" w:rsidRDefault="007260E2">
            <w:pPr>
              <w:spacing w:before="100" w:beforeAutospacing="1" w:after="0" w:line="240" w:lineRule="auto"/>
              <w:rPr>
                <w:del w:id="4712" w:author="Gert Morlion" w:date="2024-08-26T14:19:00Z" w16du:dateUtc="2024-08-26T12:19:00Z"/>
                <w:rFonts w:cs="Arial"/>
                <w:sz w:val="16"/>
                <w:szCs w:val="16"/>
                <w:lang w:eastAsia="en-US"/>
              </w:rPr>
            </w:pPr>
            <w:del w:id="4713" w:author="Gert Morlion" w:date="2024-08-26T14:19:00Z" w16du:dateUtc="2024-08-26T12:19:00Z">
              <w:r w:rsidRPr="00D22CCD" w:rsidDel="00434114">
                <w:rPr>
                  <w:rFonts w:cs="Arial"/>
                  <w:b/>
                  <w:bCs/>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052F122A" w14:textId="2C51AAD4" w:rsidR="00453023" w:rsidRPr="00D22CCD" w:rsidDel="00434114" w:rsidRDefault="007260E2">
            <w:pPr>
              <w:spacing w:before="100" w:beforeAutospacing="1" w:after="0" w:line="240" w:lineRule="auto"/>
              <w:rPr>
                <w:del w:id="4714" w:author="Gert Morlion" w:date="2024-08-26T14:19:00Z" w16du:dateUtc="2024-08-26T12:19:00Z"/>
                <w:rFonts w:cs="Arial"/>
                <w:b/>
                <w:bCs/>
                <w:sz w:val="16"/>
                <w:szCs w:val="16"/>
                <w:lang w:eastAsia="en-US"/>
              </w:rPr>
            </w:pPr>
            <w:del w:id="4715" w:author="Gert Morlion" w:date="2024-08-26T14:19:00Z" w16du:dateUtc="2024-08-26T12:19:00Z">
              <w:r w:rsidRPr="00D22CCD" w:rsidDel="00434114">
                <w:rPr>
                  <w:rFonts w:cs="Arial"/>
                  <w:b/>
                  <w:bCs/>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D899F7" w14:textId="06D39619" w:rsidR="00453023" w:rsidRPr="00D22CCD" w:rsidDel="00434114" w:rsidRDefault="007260E2">
            <w:pPr>
              <w:spacing w:before="100" w:beforeAutospacing="1" w:after="0" w:line="240" w:lineRule="auto"/>
              <w:rPr>
                <w:del w:id="4716" w:author="Gert Morlion" w:date="2024-08-26T14:19:00Z" w16du:dateUtc="2024-08-26T12:19:00Z"/>
                <w:rFonts w:cs="Arial"/>
                <w:sz w:val="16"/>
                <w:szCs w:val="16"/>
                <w:lang w:eastAsia="en-US"/>
              </w:rPr>
            </w:pPr>
            <w:del w:id="4717" w:author="Gert Morlion" w:date="2024-08-26T14:19:00Z" w16du:dateUtc="2024-08-26T12:19:00Z">
              <w:r w:rsidRPr="00D22CCD" w:rsidDel="00434114">
                <w:rPr>
                  <w:rFonts w:cs="Arial"/>
                  <w:b/>
                  <w:bCs/>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597883A" w14:textId="5EB53ACC" w:rsidR="00453023" w:rsidRPr="00D22CCD" w:rsidDel="00434114" w:rsidRDefault="007260E2">
            <w:pPr>
              <w:spacing w:before="100" w:beforeAutospacing="1" w:after="0" w:line="240" w:lineRule="auto"/>
              <w:rPr>
                <w:del w:id="4718" w:author="Gert Morlion" w:date="2024-08-26T14:19:00Z" w16du:dateUtc="2024-08-26T12:19:00Z"/>
                <w:rFonts w:cs="Arial"/>
                <w:sz w:val="16"/>
                <w:szCs w:val="16"/>
                <w:lang w:eastAsia="en-US"/>
              </w:rPr>
            </w:pPr>
            <w:del w:id="4719" w:author="Gert Morlion" w:date="2024-08-26T14:19:00Z" w16du:dateUtc="2024-08-26T12:19:00Z">
              <w:r w:rsidRPr="00D22CCD" w:rsidDel="00434114">
                <w:rPr>
                  <w:rFonts w:cs="Arial"/>
                  <w:b/>
                  <w:bCs/>
                  <w:sz w:val="16"/>
                  <w:szCs w:val="16"/>
                  <w:lang w:eastAsia="en-US"/>
                </w:rPr>
                <w:delText>Remarks</w:delText>
              </w:r>
            </w:del>
          </w:p>
        </w:tc>
      </w:tr>
      <w:tr w:rsidR="00453023" w:rsidRPr="00D22CCD" w:rsidDel="00434114" w14:paraId="7369D84E" w14:textId="3ABB116E" w:rsidTr="00E27500">
        <w:trPr>
          <w:trHeight w:val="428"/>
          <w:del w:id="4720"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5BBED5E8" w14:textId="19B118BF" w:rsidR="00453023" w:rsidRPr="00D22CCD" w:rsidDel="00434114" w:rsidRDefault="007260E2" w:rsidP="3CCBF2F9">
            <w:pPr>
              <w:pStyle w:val="Normaalweb"/>
              <w:spacing w:after="0" w:afterAutospacing="0"/>
              <w:jc w:val="both"/>
              <w:rPr>
                <w:del w:id="4721" w:author="Gert Morlion" w:date="2024-08-26T14:19:00Z" w16du:dateUtc="2024-08-26T12:19:00Z"/>
                <w:rFonts w:ascii="Arial" w:hAnsi="Arial" w:cs="Arial"/>
                <w:sz w:val="16"/>
                <w:szCs w:val="16"/>
              </w:rPr>
            </w:pPr>
            <w:del w:id="4722" w:author="Gert Morlion" w:date="2024-08-26T14:19:00Z" w16du:dateUtc="2024-08-26T12:19:00Z">
              <w:r w:rsidRPr="00D22CCD" w:rsidDel="00434114">
                <w:rPr>
                  <w:rFonts w:ascii="Arial" w:hAnsi="Arial" w:cs="Arial"/>
                  <w:sz w:val="16"/>
                  <w:szCs w:val="16"/>
                </w:rPr>
                <w:delText>S401_CatalogueMetadata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4321130D" w14:textId="6F206672" w:rsidR="00453023" w:rsidRPr="00D22CCD" w:rsidDel="00434114" w:rsidRDefault="007260E2">
            <w:pPr>
              <w:pStyle w:val="Normaalweb"/>
              <w:spacing w:after="0" w:afterAutospacing="0"/>
              <w:jc w:val="both"/>
              <w:rPr>
                <w:del w:id="4723" w:author="Gert Morlion" w:date="2024-08-26T14:19:00Z" w16du:dateUtc="2024-08-26T12:19:00Z"/>
                <w:rFonts w:ascii="Arial" w:hAnsi="Arial" w:cs="Arial"/>
                <w:sz w:val="16"/>
                <w:szCs w:val="16"/>
              </w:rPr>
            </w:pPr>
            <w:del w:id="4724" w:author="Gert Morlion" w:date="2024-08-26T14:19:00Z" w16du:dateUtc="2024-08-26T12:19:00Z">
              <w:r w:rsidRPr="00D22CCD" w:rsidDel="00434114">
                <w:rPr>
                  <w:rFonts w:ascii="Arial" w:hAnsi="Arial"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66E4B788" w14:textId="49070DAA" w:rsidR="00453023" w:rsidRPr="00D22CCD" w:rsidDel="00434114" w:rsidRDefault="00453023">
            <w:pPr>
              <w:pStyle w:val="Normaalweb"/>
              <w:spacing w:after="0" w:afterAutospacing="0"/>
              <w:jc w:val="both"/>
              <w:rPr>
                <w:del w:id="4725" w:author="Gert Morlion" w:date="2024-08-26T14:19:00Z" w16du:dateUtc="2024-08-26T12: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F61C621" w14:textId="640BB7B4" w:rsidR="00453023" w:rsidRPr="00D22CCD" w:rsidDel="00434114" w:rsidRDefault="007260E2">
            <w:pPr>
              <w:pStyle w:val="Normaalweb"/>
              <w:spacing w:after="0" w:afterAutospacing="0"/>
              <w:jc w:val="both"/>
              <w:rPr>
                <w:del w:id="4726" w:author="Gert Morlion" w:date="2024-08-26T14:19:00Z" w16du:dateUtc="2024-08-26T12:19:00Z"/>
                <w:rFonts w:ascii="Arial" w:hAnsi="Arial" w:cs="Arial"/>
                <w:sz w:val="16"/>
                <w:szCs w:val="16"/>
              </w:rPr>
            </w:pPr>
            <w:del w:id="4727" w:author="Gert Morlion" w:date="2024-08-26T14:19:00Z" w16du:dateUtc="2024-08-26T12:19:00Z">
              <w:r w:rsidRPr="00D22CCD" w:rsidDel="00434114">
                <w:rPr>
                  <w:rFonts w:ascii="Arial" w:hAnsi="Arial"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FAC525" w14:textId="21BF15FB" w:rsidR="00453023" w:rsidRPr="00D22CCD" w:rsidDel="00434114" w:rsidRDefault="007260E2">
            <w:pPr>
              <w:pStyle w:val="Normaalweb"/>
              <w:spacing w:after="0" w:afterAutospacing="0"/>
              <w:jc w:val="both"/>
              <w:rPr>
                <w:del w:id="4728" w:author="Gert Morlion" w:date="2024-08-26T14:19:00Z" w16du:dateUtc="2024-08-26T12:19:00Z"/>
                <w:rFonts w:ascii="Arial" w:hAnsi="Arial" w:cs="Arial"/>
                <w:sz w:val="16"/>
                <w:szCs w:val="16"/>
              </w:rPr>
            </w:pPr>
            <w:del w:id="4729" w:author="Gert Morlion" w:date="2024-08-26T14:19:00Z" w16du:dateUtc="2024-08-26T12:19:00Z">
              <w:r w:rsidRPr="00D22CCD" w:rsidDel="00434114">
                <w:rPr>
                  <w:rFonts w:ascii="Arial" w:hAnsi="Arial" w:cs="Arial"/>
                  <w:sz w:val="16"/>
                  <w:szCs w:val="16"/>
                </w:rPr>
                <w:delText>-</w:delText>
              </w:r>
            </w:del>
          </w:p>
        </w:tc>
      </w:tr>
      <w:tr w:rsidR="00453023" w:rsidRPr="00D22CCD" w:rsidDel="00434114" w14:paraId="1984063C" w14:textId="00F055C6" w:rsidTr="00E27500">
        <w:trPr>
          <w:trHeight w:val="296"/>
          <w:del w:id="4730"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3E9C2D8F" w14:textId="35BC7135" w:rsidR="00453023" w:rsidRPr="00D22CCD" w:rsidDel="00434114" w:rsidRDefault="007260E2">
            <w:pPr>
              <w:pStyle w:val="Normaalweb"/>
              <w:spacing w:after="0" w:afterAutospacing="0"/>
              <w:jc w:val="both"/>
              <w:rPr>
                <w:del w:id="4731" w:author="Gert Morlion" w:date="2024-08-26T14:19:00Z" w16du:dateUtc="2024-08-26T12:19:00Z"/>
                <w:rFonts w:ascii="Arial" w:hAnsi="Arial" w:cs="Arial"/>
                <w:sz w:val="16"/>
                <w:szCs w:val="16"/>
              </w:rPr>
            </w:pPr>
            <w:del w:id="4732" w:author="Gert Morlion" w:date="2024-08-26T14:19:00Z" w16du:dateUtc="2024-08-26T12:19:00Z">
              <w:r w:rsidRPr="00D22CCD" w:rsidDel="00434114">
                <w:rPr>
                  <w:rFonts w:ascii="Arial" w:hAnsi="Arial"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088C9F4B" w14:textId="26334D20" w:rsidR="00453023" w:rsidRPr="00D22CCD" w:rsidDel="00434114" w:rsidRDefault="007260E2">
            <w:pPr>
              <w:pStyle w:val="Normaalweb"/>
              <w:spacing w:after="0" w:afterAutospacing="0"/>
              <w:jc w:val="both"/>
              <w:rPr>
                <w:del w:id="4733" w:author="Gert Morlion" w:date="2024-08-26T14:19:00Z" w16du:dateUtc="2024-08-26T12:19:00Z"/>
                <w:rFonts w:ascii="Arial" w:hAnsi="Arial" w:cs="Arial"/>
                <w:sz w:val="16"/>
                <w:szCs w:val="16"/>
              </w:rPr>
            </w:pPr>
            <w:del w:id="4734" w:author="Gert Morlion" w:date="2024-08-26T14:19:00Z" w16du:dateUtc="2024-08-26T12:19:00Z">
              <w:r w:rsidRPr="00D22CCD" w:rsidDel="00434114">
                <w:rPr>
                  <w:rFonts w:ascii="Arial" w:hAnsi="Arial"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15C7B9A5" w14:textId="19229ACC" w:rsidR="00453023" w:rsidRPr="00D22CCD" w:rsidDel="00434114" w:rsidRDefault="00453023">
            <w:pPr>
              <w:pStyle w:val="Normaalweb"/>
              <w:spacing w:after="0" w:afterAutospacing="0"/>
              <w:jc w:val="both"/>
              <w:rPr>
                <w:del w:id="4735" w:author="Gert Morlion" w:date="2024-08-26T14:19:00Z" w16du:dateUtc="2024-08-26T12: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A29A7AA" w14:textId="134F8EAB" w:rsidR="00453023" w:rsidRPr="00D22CCD" w:rsidDel="00434114" w:rsidRDefault="007260E2">
            <w:pPr>
              <w:pStyle w:val="Normaalweb"/>
              <w:spacing w:after="0" w:afterAutospacing="0"/>
              <w:jc w:val="both"/>
              <w:rPr>
                <w:del w:id="4736" w:author="Gert Morlion" w:date="2024-08-26T14:19:00Z" w16du:dateUtc="2024-08-26T12:19:00Z"/>
                <w:rFonts w:ascii="Arial" w:hAnsi="Arial" w:cs="Arial"/>
                <w:sz w:val="16"/>
                <w:szCs w:val="16"/>
              </w:rPr>
            </w:pPr>
            <w:del w:id="4737"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B11EB7E" w14:textId="6E20F1FC" w:rsidR="00453023" w:rsidRPr="00D22CCD" w:rsidDel="00434114" w:rsidRDefault="00453023">
            <w:pPr>
              <w:pStyle w:val="Normaalweb"/>
              <w:spacing w:after="0" w:afterAutospacing="0"/>
              <w:jc w:val="both"/>
              <w:rPr>
                <w:del w:id="4738" w:author="Gert Morlion" w:date="2024-08-26T14:19:00Z" w16du:dateUtc="2024-08-26T12:19:00Z"/>
                <w:rFonts w:ascii="Arial" w:hAnsi="Arial" w:cs="Arial"/>
                <w:sz w:val="16"/>
                <w:szCs w:val="16"/>
              </w:rPr>
            </w:pPr>
          </w:p>
        </w:tc>
      </w:tr>
      <w:tr w:rsidR="00453023" w:rsidRPr="00D22CCD" w:rsidDel="00434114" w14:paraId="2C2A57D8" w14:textId="438CA87B" w:rsidTr="00E27500">
        <w:trPr>
          <w:trHeight w:val="312"/>
          <w:del w:id="4739"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8EFEDE1" w14:textId="59D52A0A" w:rsidR="00453023" w:rsidRPr="00D22CCD" w:rsidDel="00434114" w:rsidRDefault="007260E2">
            <w:pPr>
              <w:pStyle w:val="Normaalweb"/>
              <w:spacing w:after="0" w:afterAutospacing="0"/>
              <w:jc w:val="both"/>
              <w:rPr>
                <w:del w:id="4740" w:author="Gert Morlion" w:date="2024-08-26T14:19:00Z" w16du:dateUtc="2024-08-26T12:19:00Z"/>
                <w:rFonts w:ascii="Arial" w:hAnsi="Arial" w:cs="Arial"/>
                <w:sz w:val="16"/>
                <w:szCs w:val="16"/>
              </w:rPr>
            </w:pPr>
            <w:del w:id="4741" w:author="Gert Morlion" w:date="2024-08-26T14:19:00Z" w16du:dateUtc="2024-08-26T12:19:00Z">
              <w:r w:rsidRPr="00D22CCD" w:rsidDel="00434114">
                <w:rPr>
                  <w:rFonts w:ascii="Arial" w:hAnsi="Arial" w:cs="Arial"/>
                  <w:sz w:val="16"/>
                  <w:szCs w:val="16"/>
                </w:rPr>
                <w:lastRenderedPageBreak/>
                <w:delText>fileLocation</w:delText>
              </w:r>
            </w:del>
          </w:p>
        </w:tc>
        <w:tc>
          <w:tcPr>
            <w:tcW w:w="519" w:type="pct"/>
            <w:tcBorders>
              <w:top w:val="nil"/>
              <w:left w:val="nil"/>
              <w:bottom w:val="single" w:sz="8" w:space="0" w:color="000000"/>
              <w:right w:val="single" w:sz="4" w:space="0" w:color="auto"/>
            </w:tcBorders>
            <w:shd w:val="clear" w:color="auto" w:fill="auto"/>
            <w:vAlign w:val="center"/>
          </w:tcPr>
          <w:p w14:paraId="2785D8E3" w14:textId="516DB5C3" w:rsidR="00453023" w:rsidRPr="00D22CCD" w:rsidDel="00434114" w:rsidRDefault="007260E2">
            <w:pPr>
              <w:pStyle w:val="Normaalweb"/>
              <w:spacing w:after="0" w:afterAutospacing="0"/>
              <w:jc w:val="both"/>
              <w:rPr>
                <w:del w:id="4742" w:author="Gert Morlion" w:date="2024-08-26T14:19:00Z" w16du:dateUtc="2024-08-26T12:19:00Z"/>
                <w:rFonts w:ascii="Arial" w:hAnsi="Arial" w:cs="Arial"/>
                <w:sz w:val="16"/>
                <w:szCs w:val="16"/>
              </w:rPr>
            </w:pPr>
            <w:del w:id="4743"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54DE3197" w14:textId="78E2D660" w:rsidR="00453023" w:rsidRPr="00D22CCD" w:rsidDel="00434114" w:rsidRDefault="00453023">
            <w:pPr>
              <w:pStyle w:val="Normaalweb"/>
              <w:spacing w:after="0" w:afterAutospacing="0"/>
              <w:jc w:val="both"/>
              <w:rPr>
                <w:del w:id="4744"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B213F60" w14:textId="0CED1AB5" w:rsidR="00453023" w:rsidRPr="00D22CCD" w:rsidDel="00434114" w:rsidRDefault="007260E2">
            <w:pPr>
              <w:pStyle w:val="Normaalweb"/>
              <w:spacing w:after="0" w:afterAutospacing="0"/>
              <w:jc w:val="both"/>
              <w:rPr>
                <w:del w:id="4745" w:author="Gert Morlion" w:date="2024-08-26T14:19:00Z" w16du:dateUtc="2024-08-26T12:19:00Z"/>
                <w:rFonts w:ascii="Arial" w:hAnsi="Arial" w:cs="Arial"/>
                <w:sz w:val="16"/>
                <w:szCs w:val="16"/>
              </w:rPr>
            </w:pPr>
            <w:del w:id="4746"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58937B0" w14:textId="1E0BBE35" w:rsidR="00453023" w:rsidRPr="00D22CCD" w:rsidDel="00434114" w:rsidRDefault="007260E2">
            <w:pPr>
              <w:pStyle w:val="Normaalweb"/>
              <w:spacing w:after="0" w:afterAutospacing="0"/>
              <w:jc w:val="both"/>
              <w:rPr>
                <w:del w:id="4747" w:author="Gert Morlion" w:date="2024-08-26T14:19:00Z" w16du:dateUtc="2024-08-26T12:19:00Z"/>
                <w:rFonts w:ascii="Arial" w:hAnsi="Arial" w:cs="Arial"/>
                <w:sz w:val="16"/>
                <w:szCs w:val="16"/>
              </w:rPr>
            </w:pPr>
            <w:del w:id="4748" w:author="Gert Morlion" w:date="2024-08-26T14:19:00Z" w16du:dateUtc="2024-08-26T12:19:00Z">
              <w:r w:rsidRPr="00D22CCD" w:rsidDel="00434114">
                <w:rPr>
                  <w:rFonts w:ascii="Arial" w:hAnsi="Arial" w:cs="Arial"/>
                  <w:sz w:val="16"/>
                  <w:szCs w:val="16"/>
                </w:rPr>
                <w:delText>Path relative to the root directory of the exchange set.  The location of the file after the exchange set is unpacked into directory &lt;EXCH_ROOT&gt; will be &lt;EXCH_ROOT&gt;/&lt;filePath&gt;/&lt;filename&gt;</w:delText>
              </w:r>
            </w:del>
          </w:p>
        </w:tc>
      </w:tr>
      <w:tr w:rsidR="00453023" w:rsidRPr="00D22CCD" w:rsidDel="00434114" w14:paraId="172ACB19" w14:textId="00B3C3BA" w:rsidTr="00E27500">
        <w:trPr>
          <w:trHeight w:val="558"/>
          <w:del w:id="4749"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6F78CB83" w14:textId="55973FFA" w:rsidR="00453023" w:rsidRPr="00D22CCD" w:rsidDel="00434114" w:rsidRDefault="007260E2">
            <w:pPr>
              <w:pStyle w:val="Normaalweb"/>
              <w:spacing w:after="0" w:afterAutospacing="0"/>
              <w:jc w:val="both"/>
              <w:rPr>
                <w:del w:id="4750" w:author="Gert Morlion" w:date="2024-08-26T14:19:00Z" w16du:dateUtc="2024-08-26T12:19:00Z"/>
                <w:rFonts w:ascii="Arial" w:hAnsi="Arial" w:cs="Arial"/>
                <w:sz w:val="16"/>
                <w:szCs w:val="16"/>
              </w:rPr>
            </w:pPr>
            <w:del w:id="4751" w:author="Gert Morlion" w:date="2024-08-26T14:19:00Z" w16du:dateUtc="2024-08-26T12:19:00Z">
              <w:r w:rsidRPr="00D22CCD" w:rsidDel="00434114">
                <w:rPr>
                  <w:rFonts w:ascii="Arial" w:hAnsi="Arial" w:cs="Arial"/>
                  <w:sz w:val="16"/>
                  <w:szCs w:val="16"/>
                </w:rPr>
                <w:delText>Scope</w:delText>
              </w:r>
            </w:del>
          </w:p>
        </w:tc>
        <w:tc>
          <w:tcPr>
            <w:tcW w:w="519" w:type="pct"/>
            <w:tcBorders>
              <w:top w:val="nil"/>
              <w:left w:val="nil"/>
              <w:bottom w:val="single" w:sz="8" w:space="0" w:color="000000"/>
              <w:right w:val="single" w:sz="4" w:space="0" w:color="auto"/>
            </w:tcBorders>
            <w:shd w:val="clear" w:color="auto" w:fill="auto"/>
            <w:vAlign w:val="center"/>
          </w:tcPr>
          <w:p w14:paraId="08245CD3" w14:textId="54E3B14C" w:rsidR="00453023" w:rsidRPr="00D22CCD" w:rsidDel="00434114" w:rsidRDefault="007260E2">
            <w:pPr>
              <w:pStyle w:val="Normaalweb"/>
              <w:spacing w:after="0" w:afterAutospacing="0"/>
              <w:jc w:val="both"/>
              <w:rPr>
                <w:del w:id="4752" w:author="Gert Morlion" w:date="2024-08-26T14:19:00Z" w16du:dateUtc="2024-08-26T12:19:00Z"/>
                <w:rFonts w:ascii="Arial" w:hAnsi="Arial" w:cs="Arial"/>
                <w:sz w:val="16"/>
                <w:szCs w:val="16"/>
              </w:rPr>
            </w:pPr>
            <w:del w:id="4753"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609C46B" w14:textId="3E1580EF" w:rsidR="00453023" w:rsidRPr="00D22CCD" w:rsidDel="00434114" w:rsidRDefault="00453023">
            <w:pPr>
              <w:pStyle w:val="Normaalweb"/>
              <w:spacing w:after="0" w:afterAutospacing="0"/>
              <w:jc w:val="both"/>
              <w:rPr>
                <w:del w:id="4754"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FC13ECB" w14:textId="51D3A00D" w:rsidR="00453023" w:rsidRPr="00D22CCD" w:rsidDel="00434114" w:rsidRDefault="007260E2">
            <w:pPr>
              <w:pStyle w:val="Normaalweb"/>
              <w:spacing w:after="0" w:afterAutospacing="0"/>
              <w:jc w:val="both"/>
              <w:rPr>
                <w:del w:id="4755" w:author="Gert Morlion" w:date="2024-08-26T14:19:00Z" w16du:dateUtc="2024-08-26T12:19:00Z"/>
                <w:rFonts w:ascii="Arial" w:hAnsi="Arial" w:cs="Arial"/>
                <w:sz w:val="16"/>
                <w:szCs w:val="16"/>
              </w:rPr>
            </w:pPr>
            <w:del w:id="4756" w:author="Gert Morlion" w:date="2024-08-26T14:19:00Z" w16du:dateUtc="2024-08-26T12:19:00Z">
              <w:r w:rsidRPr="00D22CCD" w:rsidDel="00434114">
                <w:rPr>
                  <w:rFonts w:ascii="Arial" w:hAnsi="Arial" w:cs="Arial"/>
                  <w:sz w:val="16"/>
                  <w:szCs w:val="16"/>
                </w:rPr>
                <w:delText>S100_CatalogueScope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92F0BF" w14:textId="3EAFFE18" w:rsidR="00453023" w:rsidRPr="00D22CCD" w:rsidDel="00434114" w:rsidRDefault="00453023" w:rsidP="00B0696B">
            <w:pPr>
              <w:pStyle w:val="Normaalweb"/>
              <w:numPr>
                <w:ilvl w:val="0"/>
                <w:numId w:val="12"/>
              </w:numPr>
              <w:spacing w:after="0" w:afterAutospacing="0"/>
              <w:jc w:val="both"/>
              <w:rPr>
                <w:del w:id="4757" w:author="Gert Morlion" w:date="2024-08-26T14:19:00Z" w16du:dateUtc="2024-08-26T12:19:00Z"/>
                <w:rFonts w:ascii="Arial" w:hAnsi="Arial" w:cs="Arial"/>
                <w:sz w:val="16"/>
                <w:szCs w:val="16"/>
              </w:rPr>
            </w:pPr>
          </w:p>
        </w:tc>
      </w:tr>
      <w:tr w:rsidR="00453023" w:rsidRPr="00D22CCD" w:rsidDel="00434114" w14:paraId="0C41F4BA" w14:textId="3F5E2EDF" w:rsidTr="00E27500">
        <w:trPr>
          <w:trHeight w:val="483"/>
          <w:del w:id="4758"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FBE2D49" w14:textId="3EDEA9DD" w:rsidR="00453023" w:rsidRPr="00D22CCD" w:rsidDel="00434114" w:rsidRDefault="007260E2">
            <w:pPr>
              <w:pStyle w:val="Normaalweb"/>
              <w:spacing w:after="0" w:afterAutospacing="0"/>
              <w:ind w:right="72"/>
              <w:jc w:val="both"/>
              <w:rPr>
                <w:del w:id="4759" w:author="Gert Morlion" w:date="2024-08-26T14:19:00Z" w16du:dateUtc="2024-08-26T12:19:00Z"/>
                <w:rFonts w:ascii="Arial" w:hAnsi="Arial" w:cs="Arial"/>
                <w:sz w:val="16"/>
                <w:szCs w:val="16"/>
              </w:rPr>
            </w:pPr>
            <w:del w:id="4760" w:author="Gert Morlion" w:date="2024-08-26T14:19:00Z" w16du:dateUtc="2024-08-26T12:19:00Z">
              <w:r w:rsidRPr="00D22CCD" w:rsidDel="00434114">
                <w:rPr>
                  <w:rFonts w:ascii="Arial" w:hAnsi="Arial" w:cs="Arial"/>
                  <w:sz w:val="16"/>
                  <w:szCs w:val="16"/>
                </w:rPr>
                <w:delText>versionNumber</w:delText>
              </w:r>
            </w:del>
          </w:p>
        </w:tc>
        <w:tc>
          <w:tcPr>
            <w:tcW w:w="519" w:type="pct"/>
            <w:tcBorders>
              <w:top w:val="nil"/>
              <w:left w:val="nil"/>
              <w:bottom w:val="single" w:sz="8" w:space="0" w:color="000000"/>
              <w:right w:val="single" w:sz="4" w:space="0" w:color="auto"/>
            </w:tcBorders>
            <w:shd w:val="clear" w:color="auto" w:fill="auto"/>
            <w:vAlign w:val="center"/>
          </w:tcPr>
          <w:p w14:paraId="1DDC33FF" w14:textId="21061A9D" w:rsidR="00453023" w:rsidRPr="00D22CCD" w:rsidDel="00434114" w:rsidRDefault="007260E2">
            <w:pPr>
              <w:pStyle w:val="Normaalweb"/>
              <w:spacing w:after="0" w:afterAutospacing="0"/>
              <w:jc w:val="both"/>
              <w:rPr>
                <w:del w:id="4761" w:author="Gert Morlion" w:date="2024-08-26T14:19:00Z" w16du:dateUtc="2024-08-26T12:19:00Z"/>
                <w:rFonts w:ascii="Arial" w:hAnsi="Arial" w:cs="Arial"/>
                <w:sz w:val="16"/>
                <w:szCs w:val="16"/>
              </w:rPr>
            </w:pPr>
            <w:del w:id="4762"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3C37563" w14:textId="0237B49B" w:rsidR="00453023" w:rsidRPr="00D22CCD" w:rsidDel="00434114" w:rsidRDefault="00453023">
            <w:pPr>
              <w:pStyle w:val="Normaalweb"/>
              <w:spacing w:after="0" w:afterAutospacing="0"/>
              <w:jc w:val="both"/>
              <w:rPr>
                <w:del w:id="4763"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C7B0FD7" w14:textId="785962EC" w:rsidR="00453023" w:rsidRPr="00D22CCD" w:rsidDel="00434114" w:rsidRDefault="007260E2">
            <w:pPr>
              <w:pStyle w:val="Normaalweb"/>
              <w:spacing w:after="0" w:afterAutospacing="0"/>
              <w:jc w:val="both"/>
              <w:rPr>
                <w:del w:id="4764" w:author="Gert Morlion" w:date="2024-08-26T14:19:00Z" w16du:dateUtc="2024-08-26T12:19:00Z"/>
                <w:rFonts w:ascii="Arial" w:hAnsi="Arial" w:cs="Arial"/>
                <w:sz w:val="16"/>
                <w:szCs w:val="16"/>
              </w:rPr>
            </w:pPr>
            <w:del w:id="4765"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81B5969" w14:textId="1834DF10" w:rsidR="00453023" w:rsidRPr="00D22CCD" w:rsidDel="00434114" w:rsidRDefault="00453023">
            <w:pPr>
              <w:spacing w:before="100" w:beforeAutospacing="1" w:after="0" w:line="240" w:lineRule="auto"/>
              <w:rPr>
                <w:del w:id="4766" w:author="Gert Morlion" w:date="2024-08-26T14:19:00Z" w16du:dateUtc="2024-08-26T12:19:00Z"/>
                <w:rFonts w:cs="Arial"/>
                <w:sz w:val="16"/>
                <w:szCs w:val="16"/>
                <w:lang w:eastAsia="en-US"/>
              </w:rPr>
            </w:pPr>
          </w:p>
        </w:tc>
      </w:tr>
      <w:tr w:rsidR="00453023" w:rsidRPr="00D22CCD" w:rsidDel="00434114" w14:paraId="52A54EF0" w14:textId="257A2AB6" w:rsidTr="00E27500">
        <w:trPr>
          <w:trHeight w:val="538"/>
          <w:del w:id="4767"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9564668" w14:textId="7307F9DB" w:rsidR="00453023" w:rsidRPr="00D22CCD" w:rsidDel="00434114" w:rsidRDefault="007260E2">
            <w:pPr>
              <w:pStyle w:val="Normaalweb"/>
              <w:spacing w:after="0" w:afterAutospacing="0"/>
              <w:jc w:val="both"/>
              <w:rPr>
                <w:del w:id="4768" w:author="Gert Morlion" w:date="2024-08-26T14:19:00Z" w16du:dateUtc="2024-08-26T12:19:00Z"/>
                <w:rFonts w:ascii="Arial" w:hAnsi="Arial" w:cs="Arial"/>
                <w:sz w:val="16"/>
                <w:szCs w:val="16"/>
              </w:rPr>
            </w:pPr>
            <w:del w:id="4769" w:author="Gert Morlion" w:date="2024-08-26T14:19:00Z" w16du:dateUtc="2024-08-26T12:19:00Z">
              <w:r w:rsidRPr="00D22CCD" w:rsidDel="00434114">
                <w:rPr>
                  <w:rFonts w:ascii="Arial" w:hAnsi="Arial"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vAlign w:val="center"/>
          </w:tcPr>
          <w:p w14:paraId="5DD7DE85" w14:textId="439BD09F" w:rsidR="00453023" w:rsidRPr="00D22CCD" w:rsidDel="00434114" w:rsidRDefault="007260E2">
            <w:pPr>
              <w:pStyle w:val="Normaalweb"/>
              <w:spacing w:after="0" w:afterAutospacing="0"/>
              <w:jc w:val="both"/>
              <w:rPr>
                <w:del w:id="4770" w:author="Gert Morlion" w:date="2024-08-26T14:19:00Z" w16du:dateUtc="2024-08-26T12:19:00Z"/>
                <w:rFonts w:ascii="Arial" w:hAnsi="Arial" w:cs="Arial"/>
                <w:sz w:val="16"/>
                <w:szCs w:val="16"/>
              </w:rPr>
            </w:pPr>
            <w:del w:id="4771"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D806CE2" w14:textId="4B9F4E4F" w:rsidR="00453023" w:rsidRPr="00D22CCD" w:rsidDel="00434114" w:rsidRDefault="00453023">
            <w:pPr>
              <w:pStyle w:val="Normaalweb"/>
              <w:spacing w:after="0" w:afterAutospacing="0"/>
              <w:jc w:val="both"/>
              <w:rPr>
                <w:del w:id="4772"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2DDE868" w14:textId="4D92DA68" w:rsidR="00453023" w:rsidRPr="00D22CCD" w:rsidDel="00434114" w:rsidRDefault="007260E2">
            <w:pPr>
              <w:pStyle w:val="Normaalweb"/>
              <w:spacing w:after="0" w:afterAutospacing="0"/>
              <w:jc w:val="both"/>
              <w:rPr>
                <w:del w:id="4773" w:author="Gert Morlion" w:date="2024-08-26T14:19:00Z" w16du:dateUtc="2024-08-26T12:19:00Z"/>
                <w:rFonts w:ascii="Arial" w:hAnsi="Arial" w:cs="Arial"/>
                <w:sz w:val="16"/>
                <w:szCs w:val="16"/>
              </w:rPr>
            </w:pPr>
            <w:del w:id="4774" w:author="Gert Morlion" w:date="2024-08-26T14:19:00Z" w16du:dateUtc="2024-08-26T12:19:00Z">
              <w:r w:rsidRPr="00D22CCD" w:rsidDel="00434114">
                <w:rPr>
                  <w:rFonts w:ascii="Arial" w:hAnsi="Arial"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6298A24" w14:textId="15D19CD4" w:rsidR="00453023" w:rsidRPr="00D22CCD" w:rsidDel="00434114" w:rsidRDefault="00453023">
            <w:pPr>
              <w:pStyle w:val="Normaalweb"/>
              <w:spacing w:after="0" w:afterAutospacing="0"/>
              <w:jc w:val="both"/>
              <w:rPr>
                <w:del w:id="4775" w:author="Gert Morlion" w:date="2024-08-26T14:19:00Z" w16du:dateUtc="2024-08-26T12:19:00Z"/>
                <w:rFonts w:ascii="Arial" w:hAnsi="Arial" w:cs="Arial"/>
                <w:sz w:val="16"/>
                <w:szCs w:val="16"/>
              </w:rPr>
            </w:pPr>
          </w:p>
        </w:tc>
      </w:tr>
      <w:tr w:rsidR="00453023" w:rsidRPr="00D22CCD" w:rsidDel="00434114" w14:paraId="29FD867B" w14:textId="1E9A41A9" w:rsidTr="00E27500">
        <w:trPr>
          <w:del w:id="4776"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2AD21F16" w14:textId="60828EBA" w:rsidR="00453023" w:rsidRPr="00D22CCD" w:rsidDel="00434114" w:rsidRDefault="007260E2">
            <w:pPr>
              <w:pStyle w:val="Normaalweb"/>
              <w:spacing w:after="0" w:afterAutospacing="0"/>
              <w:jc w:val="both"/>
              <w:rPr>
                <w:del w:id="4777" w:author="Gert Morlion" w:date="2024-08-26T14:19:00Z" w16du:dateUtc="2024-08-26T12:19:00Z"/>
                <w:rFonts w:ascii="Arial" w:hAnsi="Arial" w:cs="Arial"/>
                <w:sz w:val="16"/>
                <w:szCs w:val="16"/>
              </w:rPr>
            </w:pPr>
            <w:del w:id="4778" w:author="Gert Morlion" w:date="2024-08-26T14:19:00Z" w16du:dateUtc="2024-08-26T12:19:00Z">
              <w:r w:rsidRPr="00D22CCD" w:rsidDel="00434114">
                <w:rPr>
                  <w:rFonts w:ascii="Arial" w:hAnsi="Arial" w:cs="Arial"/>
                  <w:sz w:val="16"/>
                  <w:szCs w:val="16"/>
                </w:rPr>
                <w:delText>productSpecification</w:delText>
              </w:r>
            </w:del>
          </w:p>
        </w:tc>
        <w:tc>
          <w:tcPr>
            <w:tcW w:w="519" w:type="pct"/>
            <w:tcBorders>
              <w:top w:val="nil"/>
              <w:left w:val="nil"/>
              <w:bottom w:val="single" w:sz="8" w:space="0" w:color="000000"/>
              <w:right w:val="single" w:sz="4" w:space="0" w:color="auto"/>
            </w:tcBorders>
            <w:shd w:val="clear" w:color="auto" w:fill="auto"/>
            <w:vAlign w:val="center"/>
          </w:tcPr>
          <w:p w14:paraId="59FF56EC" w14:textId="22A09F32" w:rsidR="00453023" w:rsidRPr="00D22CCD" w:rsidDel="00434114" w:rsidRDefault="007260E2">
            <w:pPr>
              <w:pStyle w:val="Normaalweb"/>
              <w:spacing w:after="0" w:afterAutospacing="0"/>
              <w:jc w:val="both"/>
              <w:rPr>
                <w:del w:id="4779" w:author="Gert Morlion" w:date="2024-08-26T14:19:00Z" w16du:dateUtc="2024-08-26T12:19:00Z"/>
                <w:rFonts w:ascii="Arial" w:hAnsi="Arial" w:cs="Arial"/>
                <w:sz w:val="16"/>
                <w:szCs w:val="16"/>
              </w:rPr>
            </w:pPr>
            <w:del w:id="4780"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3B683F6" w14:textId="0707F6E4" w:rsidR="00453023" w:rsidRPr="00D22CCD" w:rsidDel="00434114" w:rsidRDefault="00453023">
            <w:pPr>
              <w:pStyle w:val="Normaalweb"/>
              <w:spacing w:after="0" w:afterAutospacing="0"/>
              <w:jc w:val="both"/>
              <w:rPr>
                <w:del w:id="4781"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BF1413E" w14:textId="614D1E5C" w:rsidR="00453023" w:rsidRPr="00D22CCD" w:rsidDel="00434114" w:rsidRDefault="007260E2">
            <w:pPr>
              <w:pStyle w:val="Normaalweb"/>
              <w:spacing w:after="0" w:afterAutospacing="0"/>
              <w:jc w:val="both"/>
              <w:rPr>
                <w:del w:id="4782" w:author="Gert Morlion" w:date="2024-08-26T14:19:00Z" w16du:dateUtc="2024-08-26T12:19:00Z"/>
                <w:rFonts w:ascii="Arial" w:hAnsi="Arial" w:cs="Arial"/>
                <w:sz w:val="16"/>
                <w:szCs w:val="16"/>
              </w:rPr>
            </w:pPr>
            <w:del w:id="4783" w:author="Gert Morlion" w:date="2024-08-26T14:19:00Z" w16du:dateUtc="2024-08-26T12:19:00Z">
              <w:r w:rsidRPr="00D22CCD" w:rsidDel="00434114">
                <w:rPr>
                  <w:rFonts w:ascii="Arial" w:hAnsi="Arial" w:cs="Arial"/>
                  <w:sz w:val="16"/>
                  <w:szCs w:val="16"/>
                </w:rPr>
                <w:delText>S100_ProductSpecification</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7160CF4C" w14:textId="669288E2" w:rsidR="00453023" w:rsidRPr="00D22CCD" w:rsidDel="00434114" w:rsidRDefault="00453023">
            <w:pPr>
              <w:pStyle w:val="Normaalweb"/>
              <w:spacing w:after="0" w:afterAutospacing="0"/>
              <w:jc w:val="both"/>
              <w:rPr>
                <w:del w:id="4784" w:author="Gert Morlion" w:date="2024-08-26T14:19:00Z" w16du:dateUtc="2024-08-26T12:19:00Z"/>
                <w:rFonts w:ascii="Arial" w:hAnsi="Arial" w:cs="Arial"/>
                <w:sz w:val="16"/>
                <w:szCs w:val="16"/>
              </w:rPr>
            </w:pPr>
          </w:p>
        </w:tc>
      </w:tr>
      <w:tr w:rsidR="00453023" w:rsidRPr="00D22CCD" w:rsidDel="00434114" w14:paraId="62F02388" w14:textId="5C897C51" w:rsidTr="00E27500">
        <w:trPr>
          <w:del w:id="4785"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E1CD780" w14:textId="0801B0E6" w:rsidR="00453023" w:rsidRPr="00D22CCD" w:rsidDel="00434114" w:rsidRDefault="007260E2">
            <w:pPr>
              <w:pStyle w:val="Normaalweb"/>
              <w:spacing w:after="0" w:afterAutospacing="0"/>
              <w:jc w:val="both"/>
              <w:rPr>
                <w:del w:id="4786" w:author="Gert Morlion" w:date="2024-08-26T14:19:00Z" w16du:dateUtc="2024-08-26T12:19:00Z"/>
                <w:rFonts w:ascii="Arial" w:hAnsi="Arial" w:cs="Arial"/>
                <w:sz w:val="16"/>
                <w:szCs w:val="16"/>
              </w:rPr>
            </w:pPr>
            <w:del w:id="4787" w:author="Gert Morlion" w:date="2024-08-26T14:19:00Z" w16du:dateUtc="2024-08-26T12:19:00Z">
              <w:r w:rsidRPr="00D22CCD" w:rsidDel="00434114">
                <w:rPr>
                  <w:rFonts w:ascii="Arial" w:hAnsi="Arial" w:cs="Arial"/>
                  <w:sz w:val="16"/>
                  <w:szCs w:val="16"/>
                </w:rPr>
                <w:delText>digitalSignatureReference</w:delText>
              </w:r>
            </w:del>
          </w:p>
        </w:tc>
        <w:tc>
          <w:tcPr>
            <w:tcW w:w="519" w:type="pct"/>
            <w:tcBorders>
              <w:top w:val="nil"/>
              <w:left w:val="nil"/>
              <w:bottom w:val="single" w:sz="8" w:space="0" w:color="000000"/>
              <w:right w:val="single" w:sz="4" w:space="0" w:color="auto"/>
            </w:tcBorders>
            <w:shd w:val="clear" w:color="auto" w:fill="auto"/>
            <w:vAlign w:val="center"/>
          </w:tcPr>
          <w:p w14:paraId="338439E5" w14:textId="545CED80" w:rsidR="00453023" w:rsidRPr="00D22CCD" w:rsidDel="00434114" w:rsidRDefault="007260E2">
            <w:pPr>
              <w:pStyle w:val="Normaalweb"/>
              <w:spacing w:after="0" w:afterAutospacing="0"/>
              <w:jc w:val="both"/>
              <w:rPr>
                <w:del w:id="4788" w:author="Gert Morlion" w:date="2024-08-26T14:19:00Z" w16du:dateUtc="2024-08-26T12:19:00Z"/>
                <w:rFonts w:ascii="Arial" w:hAnsi="Arial" w:cs="Arial"/>
                <w:sz w:val="16"/>
                <w:szCs w:val="16"/>
              </w:rPr>
            </w:pPr>
            <w:del w:id="4789"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2ADCB59" w14:textId="0C101F05" w:rsidR="00453023" w:rsidRPr="00D22CCD" w:rsidDel="00434114" w:rsidRDefault="00453023">
            <w:pPr>
              <w:pStyle w:val="Normaalweb"/>
              <w:spacing w:before="0" w:beforeAutospacing="0" w:after="0" w:afterAutospacing="0"/>
              <w:jc w:val="both"/>
              <w:rPr>
                <w:del w:id="4790"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05F0846" w14:textId="6F7E2292" w:rsidR="00453023" w:rsidRPr="00D22CCD" w:rsidDel="00434114" w:rsidRDefault="007260E2">
            <w:pPr>
              <w:pStyle w:val="Normaalweb"/>
              <w:spacing w:after="0" w:afterAutospacing="0"/>
              <w:jc w:val="both"/>
              <w:rPr>
                <w:del w:id="4791" w:author="Gert Morlion" w:date="2024-08-26T14:19:00Z" w16du:dateUtc="2024-08-26T12:19:00Z"/>
                <w:rFonts w:ascii="Arial" w:hAnsi="Arial" w:cs="Arial"/>
                <w:sz w:val="16"/>
                <w:szCs w:val="16"/>
              </w:rPr>
            </w:pPr>
            <w:del w:id="4792"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28CD317C" w14:textId="27CF735D" w:rsidR="00453023" w:rsidRPr="00D22CCD" w:rsidDel="00434114" w:rsidRDefault="007260E2" w:rsidP="00B0696B">
            <w:pPr>
              <w:pStyle w:val="Normaalweb"/>
              <w:numPr>
                <w:ilvl w:val="0"/>
                <w:numId w:val="13"/>
              </w:numPr>
              <w:spacing w:before="0" w:beforeAutospacing="0" w:after="0" w:afterAutospacing="0"/>
              <w:jc w:val="both"/>
              <w:rPr>
                <w:del w:id="4793" w:author="Gert Morlion" w:date="2024-08-26T14:19:00Z" w16du:dateUtc="2024-08-26T12:19:00Z"/>
                <w:rFonts w:ascii="Arial" w:hAnsi="Arial" w:cs="Arial"/>
                <w:sz w:val="16"/>
                <w:szCs w:val="16"/>
              </w:rPr>
            </w:pPr>
            <w:del w:id="4794" w:author="Gert Morlion" w:date="2024-08-26T14:19:00Z" w16du:dateUtc="2024-08-26T12:19:00Z">
              <w:r w:rsidRPr="00D22CCD" w:rsidDel="00434114">
                <w:rPr>
                  <w:rFonts w:ascii="Arial" w:hAnsi="Arial" w:cs="Arial"/>
                  <w:sz w:val="16"/>
                  <w:szCs w:val="16"/>
                </w:rPr>
                <w:delText>Reference to the appropriate digital signature algorithm</w:delText>
              </w:r>
            </w:del>
          </w:p>
        </w:tc>
      </w:tr>
      <w:tr w:rsidR="00453023" w:rsidRPr="00D22CCD" w:rsidDel="00434114" w14:paraId="33CEC91B" w14:textId="645B7DF6" w:rsidTr="00E27500">
        <w:trPr>
          <w:del w:id="4795" w:author="Gert Morlion" w:date="2024-08-26T14:19:00Z"/>
        </w:trPr>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14:paraId="31900F2B" w14:textId="58732221" w:rsidR="00453023" w:rsidRPr="00D22CCD" w:rsidDel="00434114" w:rsidRDefault="007260E2">
            <w:pPr>
              <w:pStyle w:val="Normaalweb"/>
              <w:spacing w:after="0" w:afterAutospacing="0"/>
              <w:jc w:val="both"/>
              <w:rPr>
                <w:del w:id="4796" w:author="Gert Morlion" w:date="2024-08-26T14:19:00Z" w16du:dateUtc="2024-08-26T12:19:00Z"/>
                <w:rFonts w:ascii="Arial" w:hAnsi="Arial" w:cs="Arial"/>
                <w:sz w:val="16"/>
                <w:szCs w:val="16"/>
              </w:rPr>
            </w:pPr>
            <w:del w:id="4797" w:author="Gert Morlion" w:date="2024-08-26T14:19:00Z" w16du:dateUtc="2024-08-26T12:19:00Z">
              <w:r w:rsidRPr="00D22CCD" w:rsidDel="00434114">
                <w:rPr>
                  <w:rFonts w:ascii="Arial" w:hAnsi="Arial"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vAlign w:val="center"/>
          </w:tcPr>
          <w:p w14:paraId="7EA2BAA3" w14:textId="658FC453" w:rsidR="00453023" w:rsidRPr="00D22CCD" w:rsidDel="00434114" w:rsidRDefault="007260E2">
            <w:pPr>
              <w:pStyle w:val="Normaalweb"/>
              <w:spacing w:after="0" w:afterAutospacing="0"/>
              <w:jc w:val="both"/>
              <w:rPr>
                <w:del w:id="4798" w:author="Gert Morlion" w:date="2024-08-26T14:19:00Z" w16du:dateUtc="2024-08-26T12:19:00Z"/>
                <w:rFonts w:ascii="Arial" w:hAnsi="Arial" w:cs="Arial"/>
                <w:sz w:val="16"/>
                <w:szCs w:val="16"/>
              </w:rPr>
            </w:pPr>
            <w:del w:id="4799" w:author="Gert Morlion" w:date="2024-08-26T14:19:00Z" w16du:dateUtc="2024-08-26T12:19:00Z">
              <w:r w:rsidRPr="00D22CCD" w:rsidDel="00434114">
                <w:rPr>
                  <w:rFonts w:ascii="Arial" w:hAnsi="Arial"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3DEED22" w14:textId="576B857C" w:rsidR="00453023" w:rsidRPr="00D22CCD" w:rsidDel="00434114" w:rsidRDefault="00453023">
            <w:pPr>
              <w:pStyle w:val="Normaalweb"/>
              <w:spacing w:after="0" w:afterAutospacing="0"/>
              <w:jc w:val="both"/>
              <w:rPr>
                <w:del w:id="4800" w:author="Gert Morlion" w:date="2024-08-26T14:19:00Z" w16du:dateUtc="2024-08-26T12:19: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vAlign w:val="center"/>
          </w:tcPr>
          <w:p w14:paraId="5A3C1D2C" w14:textId="5F425C5E" w:rsidR="00453023" w:rsidRPr="00D22CCD" w:rsidDel="00434114" w:rsidRDefault="007260E2">
            <w:pPr>
              <w:pStyle w:val="Normaalweb"/>
              <w:spacing w:after="0" w:afterAutospacing="0"/>
              <w:jc w:val="both"/>
              <w:rPr>
                <w:del w:id="4801" w:author="Gert Morlion" w:date="2024-08-26T14:19:00Z" w16du:dateUtc="2024-08-26T12:19:00Z"/>
                <w:rFonts w:ascii="Arial" w:hAnsi="Arial" w:cs="Arial"/>
                <w:sz w:val="16"/>
                <w:szCs w:val="16"/>
              </w:rPr>
            </w:pPr>
            <w:del w:id="4802"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14:paraId="4F38096F" w14:textId="0FDE75D7" w:rsidR="00453023" w:rsidRPr="00D22CCD" w:rsidDel="00434114" w:rsidRDefault="00453023">
            <w:pPr>
              <w:spacing w:before="100" w:beforeAutospacing="1" w:after="0" w:line="240" w:lineRule="auto"/>
              <w:rPr>
                <w:del w:id="4803" w:author="Gert Morlion" w:date="2024-08-26T14:19:00Z" w16du:dateUtc="2024-08-26T12:19:00Z"/>
                <w:rFonts w:cs="Arial"/>
                <w:sz w:val="16"/>
                <w:szCs w:val="16"/>
              </w:rPr>
            </w:pPr>
          </w:p>
        </w:tc>
      </w:tr>
    </w:tbl>
    <w:p w14:paraId="1F05EC39" w14:textId="24FC43CD" w:rsidR="00453023" w:rsidRPr="00D22CCD" w:rsidDel="00434114" w:rsidRDefault="00453023">
      <w:pPr>
        <w:pStyle w:val="Kop4"/>
        <w:numPr>
          <w:ilvl w:val="0"/>
          <w:numId w:val="0"/>
        </w:numPr>
        <w:ind w:left="864"/>
        <w:rPr>
          <w:del w:id="4804" w:author="Gert Morlion" w:date="2024-08-26T14:19:00Z" w16du:dateUtc="2024-08-26T12:19:00Z"/>
        </w:rPr>
      </w:pPr>
    </w:p>
    <w:p w14:paraId="41441143" w14:textId="77777777" w:rsidR="00453023" w:rsidRPr="00D22CCD" w:rsidRDefault="007260E2">
      <w:pPr>
        <w:pStyle w:val="Kop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Change w:id="4805">
          <w:tblGrid>
            <w:gridCol w:w="1106"/>
            <w:gridCol w:w="3034"/>
            <w:gridCol w:w="3420"/>
            <w:gridCol w:w="804"/>
            <w:gridCol w:w="5811"/>
          </w:tblGrid>
        </w:tblGridChange>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06"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18"/>
          <w:trPrChange w:id="4807" w:author="Gert Morlion" w:date="2024-08-26T14:20:00Z" w16du:dateUtc="2024-08-26T12:20:00Z">
            <w:trPr>
              <w:trHeight w:val="218"/>
            </w:trPr>
          </w:trPrChange>
        </w:trPr>
        <w:tc>
          <w:tcPr>
            <w:tcW w:w="1106" w:type="dxa"/>
            <w:vAlign w:val="center"/>
            <w:tcPrChange w:id="4808" w:author="Gert Morlion" w:date="2024-08-26T14:20:00Z" w16du:dateUtc="2024-08-26T12:20:00Z">
              <w:tcPr>
                <w:tcW w:w="1106" w:type="dxa"/>
                <w:vAlign w:val="center"/>
              </w:tcPr>
            </w:tcPrChange>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Change w:id="4809" w:author="Gert Morlion" w:date="2024-08-26T14:20:00Z" w16du:dateUtc="2024-08-26T12:20:00Z">
              <w:tcPr>
                <w:tcW w:w="3034" w:type="dxa"/>
                <w:vAlign w:val="center"/>
              </w:tcPr>
            </w:tcPrChange>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Change w:id="4810" w:author="Gert Morlion" w:date="2024-08-26T14:20:00Z" w16du:dateUtc="2024-08-26T12:20:00Z">
              <w:tcPr>
                <w:tcW w:w="3420" w:type="dxa"/>
                <w:vAlign w:val="center"/>
              </w:tcPr>
            </w:tcPrChange>
          </w:tcPr>
          <w:p w14:paraId="3A5A36F4" w14:textId="6F79B584" w:rsidR="002C42FB" w:rsidRPr="00D22CCD" w:rsidRDefault="002C42FB" w:rsidP="002C42FB">
            <w:pPr>
              <w:snapToGrid w:val="0"/>
              <w:jc w:val="left"/>
              <w:rPr>
                <w:sz w:val="16"/>
                <w:szCs w:val="16"/>
              </w:rPr>
            </w:pPr>
            <w:ins w:id="4811" w:author="Gert Morlion" w:date="2024-08-26T14:20:00Z" w16du:dateUtc="2024-08-26T12:20:00Z">
              <w:r w:rsidRPr="008A6F2A">
                <w:rPr>
                  <w:sz w:val="16"/>
                  <w:szCs w:val="16"/>
                </w:rPr>
                <w:t xml:space="preserve">The scope of the </w:t>
              </w:r>
              <w:r>
                <w:rPr>
                  <w:sz w:val="16"/>
                  <w:szCs w:val="16"/>
                </w:rPr>
                <w:t>C</w:t>
              </w:r>
              <w:r w:rsidRPr="008A6F2A">
                <w:rPr>
                  <w:sz w:val="16"/>
                  <w:szCs w:val="16"/>
                </w:rPr>
                <w:t>atalogue</w:t>
              </w:r>
            </w:ins>
          </w:p>
        </w:tc>
        <w:tc>
          <w:tcPr>
            <w:tcW w:w="804" w:type="dxa"/>
            <w:tcPrChange w:id="4812" w:author="Gert Morlion" w:date="2024-08-26T14:20:00Z" w16du:dateUtc="2024-08-26T12:20:00Z">
              <w:tcPr>
                <w:tcW w:w="804" w:type="dxa"/>
                <w:vAlign w:val="center"/>
              </w:tcPr>
            </w:tcPrChange>
          </w:tcPr>
          <w:p w14:paraId="31FAFC1E" w14:textId="3FB07725" w:rsidR="002C42FB" w:rsidRPr="00D22CCD" w:rsidRDefault="002C42FB" w:rsidP="002C42FB">
            <w:pPr>
              <w:snapToGrid w:val="0"/>
              <w:jc w:val="center"/>
              <w:rPr>
                <w:sz w:val="16"/>
                <w:szCs w:val="16"/>
              </w:rPr>
            </w:pPr>
            <w:ins w:id="4813" w:author="Gert Morlion" w:date="2024-08-26T14:20:00Z" w16du:dateUtc="2024-08-26T12:20:00Z">
              <w:r w:rsidRPr="008A6F2A">
                <w:rPr>
                  <w:sz w:val="16"/>
                  <w:szCs w:val="16"/>
                </w:rPr>
                <w:t>-</w:t>
              </w:r>
            </w:ins>
            <w:del w:id="4814" w:author="Gert Morlion" w:date="2024-08-26T14:20:00Z" w16du:dateUtc="2024-08-26T12:20:00Z">
              <w:r w:rsidRPr="00D22CCD" w:rsidDel="00902D27">
                <w:rPr>
                  <w:sz w:val="16"/>
                  <w:szCs w:val="16"/>
                </w:rPr>
                <w:delText>-</w:delText>
              </w:r>
            </w:del>
          </w:p>
        </w:tc>
        <w:tc>
          <w:tcPr>
            <w:tcW w:w="5811" w:type="dxa"/>
            <w:tcPrChange w:id="4815" w:author="Gert Morlion" w:date="2024-08-26T14:20:00Z" w16du:dateUtc="2024-08-26T12:20:00Z">
              <w:tcPr>
                <w:tcW w:w="5811" w:type="dxa"/>
                <w:vAlign w:val="center"/>
              </w:tcPr>
            </w:tcPrChange>
          </w:tcPr>
          <w:p w14:paraId="1093C47E" w14:textId="3BDF7657" w:rsidR="002C42FB" w:rsidRPr="00D22CCD" w:rsidRDefault="002C42FB" w:rsidP="002C42FB">
            <w:pPr>
              <w:snapToGrid w:val="0"/>
              <w:rPr>
                <w:sz w:val="16"/>
                <w:szCs w:val="16"/>
              </w:rPr>
            </w:pPr>
            <w:ins w:id="4816" w:author="Gert Morlion" w:date="2024-08-26T14:20:00Z" w16du:dateUtc="2024-08-26T12:20:00Z">
              <w:r w:rsidRPr="008A6F2A">
                <w:rPr>
                  <w:sz w:val="16"/>
                  <w:szCs w:val="16"/>
                </w:rPr>
                <w:t>-</w:t>
              </w:r>
            </w:ins>
            <w:del w:id="4817" w:author="Gert Morlion" w:date="2024-08-26T14:20:00Z" w16du:dateUtc="2024-08-26T12:20:00Z">
              <w:r w:rsidRPr="00D22CCD" w:rsidDel="00902D27">
                <w:rPr>
                  <w:sz w:val="16"/>
                  <w:szCs w:val="16"/>
                </w:rPr>
                <w:delText>-</w:delText>
              </w:r>
            </w:del>
          </w:p>
        </w:tc>
      </w:tr>
      <w:tr w:rsidR="002C42FB" w:rsidRPr="00D22CCD" w14:paraId="5E39DF83"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18"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19" w:author="Gert Morlion" w:date="2024-08-26T14:20:00Z" w16du:dateUtc="2024-08-26T12:20:00Z">
            <w:trPr>
              <w:trHeight w:val="198"/>
            </w:trPr>
          </w:trPrChange>
        </w:trPr>
        <w:tc>
          <w:tcPr>
            <w:tcW w:w="1106" w:type="dxa"/>
            <w:vAlign w:val="center"/>
            <w:tcPrChange w:id="4820" w:author="Gert Morlion" w:date="2024-08-26T14:20:00Z" w16du:dateUtc="2024-08-26T12:20:00Z">
              <w:tcPr>
                <w:tcW w:w="1106" w:type="dxa"/>
                <w:vAlign w:val="center"/>
              </w:tcPr>
            </w:tcPrChange>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21" w:author="Gert Morlion" w:date="2024-08-26T14:20:00Z" w16du:dateUtc="2024-08-26T12:20:00Z">
              <w:tcPr>
                <w:tcW w:w="3034" w:type="dxa"/>
                <w:vAlign w:val="center"/>
              </w:tcPr>
            </w:tcPrChange>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Change w:id="4822" w:author="Gert Morlion" w:date="2024-08-26T14:20:00Z" w16du:dateUtc="2024-08-26T12:20:00Z">
              <w:tcPr>
                <w:tcW w:w="3420" w:type="dxa"/>
                <w:vAlign w:val="center"/>
              </w:tcPr>
            </w:tcPrChange>
          </w:tcPr>
          <w:p w14:paraId="1BC1F2D9" w14:textId="06CBC1E6" w:rsidR="002C42FB" w:rsidRPr="00D22CCD" w:rsidRDefault="002C42FB" w:rsidP="002C42FB">
            <w:pPr>
              <w:snapToGrid w:val="0"/>
              <w:jc w:val="left"/>
              <w:rPr>
                <w:sz w:val="16"/>
                <w:szCs w:val="16"/>
              </w:rPr>
            </w:pPr>
            <w:ins w:id="4823" w:author="Gert Morlion" w:date="2024-08-26T14:20:00Z" w16du:dateUtc="2024-08-26T12: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Change w:id="4824" w:author="Gert Morlion" w:date="2024-08-26T14:20:00Z" w16du:dateUtc="2024-08-26T12:20:00Z">
              <w:tcPr>
                <w:tcW w:w="804" w:type="dxa"/>
                <w:vAlign w:val="center"/>
              </w:tcPr>
            </w:tcPrChange>
          </w:tcPr>
          <w:p w14:paraId="7A8E400D" w14:textId="51DA434F" w:rsidR="002C42FB" w:rsidRPr="00D22CCD" w:rsidRDefault="002C42FB" w:rsidP="002C42FB">
            <w:pPr>
              <w:snapToGrid w:val="0"/>
              <w:jc w:val="center"/>
              <w:rPr>
                <w:sz w:val="16"/>
                <w:szCs w:val="16"/>
              </w:rPr>
            </w:pPr>
            <w:ins w:id="4825" w:author="Gert Morlion" w:date="2024-08-26T14:20:00Z" w16du:dateUtc="2024-08-26T12:20:00Z">
              <w:r w:rsidRPr="00353431">
                <w:rPr>
                  <w:bCs/>
                  <w:sz w:val="16"/>
                  <w:szCs w:val="16"/>
                </w:rPr>
                <w:t>1</w:t>
              </w:r>
            </w:ins>
          </w:p>
        </w:tc>
        <w:tc>
          <w:tcPr>
            <w:tcW w:w="5811" w:type="dxa"/>
            <w:tcPrChange w:id="4826" w:author="Gert Morlion" w:date="2024-08-26T14:20:00Z" w16du:dateUtc="2024-08-26T12:20:00Z">
              <w:tcPr>
                <w:tcW w:w="5811" w:type="dxa"/>
                <w:vAlign w:val="center"/>
              </w:tcPr>
            </w:tcPrChange>
          </w:tcPr>
          <w:p w14:paraId="25E50692" w14:textId="77777777" w:rsidR="002C42FB" w:rsidRPr="00D22CCD" w:rsidRDefault="002C42FB" w:rsidP="002C42FB">
            <w:pPr>
              <w:snapToGrid w:val="0"/>
              <w:rPr>
                <w:sz w:val="16"/>
                <w:szCs w:val="16"/>
              </w:rPr>
            </w:pPr>
          </w:p>
        </w:tc>
      </w:tr>
      <w:tr w:rsidR="002C42FB" w:rsidRPr="00D22CCD" w14:paraId="4666477A"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27"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28" w:author="Gert Morlion" w:date="2024-08-26T14:20:00Z" w16du:dateUtc="2024-08-26T12:20:00Z">
            <w:trPr>
              <w:trHeight w:val="198"/>
            </w:trPr>
          </w:trPrChange>
        </w:trPr>
        <w:tc>
          <w:tcPr>
            <w:tcW w:w="1106" w:type="dxa"/>
            <w:vAlign w:val="center"/>
            <w:tcPrChange w:id="4829" w:author="Gert Morlion" w:date="2024-08-26T14:20:00Z" w16du:dateUtc="2024-08-26T12:20:00Z">
              <w:tcPr>
                <w:tcW w:w="1106" w:type="dxa"/>
                <w:vAlign w:val="center"/>
              </w:tcPr>
            </w:tcPrChange>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30" w:author="Gert Morlion" w:date="2024-08-26T14:20:00Z" w16du:dateUtc="2024-08-26T12:20:00Z">
              <w:tcPr>
                <w:tcW w:w="3034" w:type="dxa"/>
                <w:vAlign w:val="center"/>
              </w:tcPr>
            </w:tcPrChange>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Change w:id="4831" w:author="Gert Morlion" w:date="2024-08-26T14:20:00Z" w16du:dateUtc="2024-08-26T12:20:00Z">
              <w:tcPr>
                <w:tcW w:w="3420" w:type="dxa"/>
                <w:vAlign w:val="center"/>
              </w:tcPr>
            </w:tcPrChange>
          </w:tcPr>
          <w:p w14:paraId="4C6E66A6" w14:textId="3D5514BA" w:rsidR="002C42FB" w:rsidRPr="00D22CCD" w:rsidRDefault="002C42FB" w:rsidP="002C42FB">
            <w:pPr>
              <w:snapToGrid w:val="0"/>
              <w:jc w:val="left"/>
              <w:rPr>
                <w:sz w:val="16"/>
                <w:szCs w:val="16"/>
              </w:rPr>
            </w:pPr>
            <w:ins w:id="4832" w:author="Gert Morlion" w:date="2024-08-26T14:20:00Z" w16du:dateUtc="2024-08-26T12: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Change w:id="4833" w:author="Gert Morlion" w:date="2024-08-26T14:20:00Z" w16du:dateUtc="2024-08-26T12:20:00Z">
              <w:tcPr>
                <w:tcW w:w="804" w:type="dxa"/>
                <w:vAlign w:val="center"/>
              </w:tcPr>
            </w:tcPrChange>
          </w:tcPr>
          <w:p w14:paraId="4264CC44" w14:textId="0408F40C" w:rsidR="002C42FB" w:rsidRPr="00D22CCD" w:rsidRDefault="002C42FB" w:rsidP="002C42FB">
            <w:pPr>
              <w:snapToGrid w:val="0"/>
              <w:jc w:val="center"/>
              <w:rPr>
                <w:sz w:val="16"/>
                <w:szCs w:val="16"/>
              </w:rPr>
            </w:pPr>
            <w:ins w:id="4834" w:author="Gert Morlion" w:date="2024-08-26T14:20:00Z" w16du:dateUtc="2024-08-26T12:20:00Z">
              <w:r w:rsidRPr="00353431">
                <w:rPr>
                  <w:bCs/>
                  <w:sz w:val="16"/>
                  <w:szCs w:val="16"/>
                </w:rPr>
                <w:t>2</w:t>
              </w:r>
            </w:ins>
          </w:p>
        </w:tc>
        <w:tc>
          <w:tcPr>
            <w:tcW w:w="5811" w:type="dxa"/>
            <w:tcPrChange w:id="4835" w:author="Gert Morlion" w:date="2024-08-26T14:20:00Z" w16du:dateUtc="2024-08-26T12:20:00Z">
              <w:tcPr>
                <w:tcW w:w="5811" w:type="dxa"/>
                <w:vAlign w:val="center"/>
              </w:tcPr>
            </w:tcPrChange>
          </w:tcPr>
          <w:p w14:paraId="1C74C2EA" w14:textId="77777777" w:rsidR="002C42FB" w:rsidRPr="00D22CCD" w:rsidRDefault="002C42FB" w:rsidP="002C42FB">
            <w:pPr>
              <w:snapToGrid w:val="0"/>
              <w:rPr>
                <w:sz w:val="16"/>
                <w:szCs w:val="16"/>
              </w:rPr>
            </w:pPr>
          </w:p>
        </w:tc>
      </w:tr>
      <w:tr w:rsidR="002C42FB" w:rsidRPr="00D22CCD" w14:paraId="456697D6"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36"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ins w:id="4837" w:author="Gert Morlion" w:date="2024-08-26T14:20:00Z"/>
          <w:trPrChange w:id="4838" w:author="Gert Morlion" w:date="2024-08-26T14:20:00Z" w16du:dateUtc="2024-08-26T12:20:00Z">
            <w:trPr>
              <w:trHeight w:val="198"/>
            </w:trPr>
          </w:trPrChange>
        </w:trPr>
        <w:tc>
          <w:tcPr>
            <w:tcW w:w="1106" w:type="dxa"/>
            <w:vAlign w:val="center"/>
            <w:tcPrChange w:id="4839" w:author="Gert Morlion" w:date="2024-08-26T14:20:00Z" w16du:dateUtc="2024-08-26T12:20:00Z">
              <w:tcPr>
                <w:tcW w:w="1106" w:type="dxa"/>
                <w:vAlign w:val="center"/>
              </w:tcPr>
            </w:tcPrChange>
          </w:tcPr>
          <w:p w14:paraId="5013134E" w14:textId="5F74A0C7" w:rsidR="002C42FB" w:rsidRPr="00D22CCD" w:rsidRDefault="002C42FB" w:rsidP="002C42FB">
            <w:pPr>
              <w:snapToGrid w:val="0"/>
              <w:rPr>
                <w:ins w:id="4840" w:author="Gert Morlion" w:date="2024-08-26T14:20:00Z" w16du:dateUtc="2024-08-26T12:20:00Z"/>
                <w:sz w:val="16"/>
                <w:szCs w:val="16"/>
              </w:rPr>
            </w:pPr>
            <w:ins w:id="4841" w:author="Gert Morlion" w:date="2024-08-26T14:20:00Z" w16du:dateUtc="2024-08-26T12:20:00Z">
              <w:r>
                <w:rPr>
                  <w:sz w:val="16"/>
                  <w:szCs w:val="16"/>
                </w:rPr>
                <w:t>Value</w:t>
              </w:r>
            </w:ins>
          </w:p>
        </w:tc>
        <w:tc>
          <w:tcPr>
            <w:tcW w:w="3034" w:type="dxa"/>
            <w:vAlign w:val="center"/>
            <w:tcPrChange w:id="4842" w:author="Gert Morlion" w:date="2024-08-26T14:20:00Z" w16du:dateUtc="2024-08-26T12:20:00Z">
              <w:tcPr>
                <w:tcW w:w="3034" w:type="dxa"/>
                <w:vAlign w:val="center"/>
              </w:tcPr>
            </w:tcPrChange>
          </w:tcPr>
          <w:p w14:paraId="06D889D5" w14:textId="45A09902" w:rsidR="002C42FB" w:rsidRPr="00D22CCD" w:rsidRDefault="002C42FB" w:rsidP="002C42FB">
            <w:pPr>
              <w:snapToGrid w:val="0"/>
              <w:rPr>
                <w:ins w:id="4843" w:author="Gert Morlion" w:date="2024-08-26T14:20:00Z" w16du:dateUtc="2024-08-26T12:20:00Z"/>
                <w:sz w:val="16"/>
                <w:szCs w:val="16"/>
              </w:rPr>
            </w:pPr>
            <w:ins w:id="4844" w:author="Gert Morlion" w:date="2024-08-26T14:20:00Z" w16du:dateUtc="2024-08-26T12:20:00Z">
              <w:r>
                <w:rPr>
                  <w:sz w:val="16"/>
                  <w:szCs w:val="16"/>
                </w:rPr>
                <w:t>interoperabilityCatalogue</w:t>
              </w:r>
            </w:ins>
          </w:p>
        </w:tc>
        <w:tc>
          <w:tcPr>
            <w:tcW w:w="3420" w:type="dxa"/>
            <w:tcPrChange w:id="4845" w:author="Gert Morlion" w:date="2024-08-26T14:20:00Z" w16du:dateUtc="2024-08-26T12:20:00Z">
              <w:tcPr>
                <w:tcW w:w="3420" w:type="dxa"/>
                <w:vAlign w:val="center"/>
              </w:tcPr>
            </w:tcPrChange>
          </w:tcPr>
          <w:p w14:paraId="3C2C5279" w14:textId="668726FB" w:rsidR="002C42FB" w:rsidRPr="00D22CCD" w:rsidRDefault="002C42FB" w:rsidP="002C42FB">
            <w:pPr>
              <w:snapToGrid w:val="0"/>
              <w:jc w:val="left"/>
              <w:rPr>
                <w:ins w:id="4846" w:author="Gert Morlion" w:date="2024-08-26T14:20:00Z" w16du:dateUtc="2024-08-26T12:20:00Z"/>
                <w:sz w:val="16"/>
                <w:szCs w:val="16"/>
              </w:rPr>
            </w:pPr>
            <w:ins w:id="4847" w:author="Gert Morlion" w:date="2024-08-26T14:20:00Z" w16du:dateUtc="2024-08-26T12: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Change w:id="4848" w:author="Gert Morlion" w:date="2024-08-26T14:20:00Z" w16du:dateUtc="2024-08-26T12:20:00Z">
              <w:tcPr>
                <w:tcW w:w="804" w:type="dxa"/>
                <w:vAlign w:val="center"/>
              </w:tcPr>
            </w:tcPrChange>
          </w:tcPr>
          <w:p w14:paraId="0B64B83D" w14:textId="69EF54FB" w:rsidR="002C42FB" w:rsidRPr="00D22CCD" w:rsidRDefault="002C42FB" w:rsidP="002C42FB">
            <w:pPr>
              <w:snapToGrid w:val="0"/>
              <w:jc w:val="center"/>
              <w:rPr>
                <w:ins w:id="4849" w:author="Gert Morlion" w:date="2024-08-26T14:20:00Z" w16du:dateUtc="2024-08-26T12:20:00Z"/>
                <w:sz w:val="16"/>
                <w:szCs w:val="16"/>
              </w:rPr>
            </w:pPr>
            <w:ins w:id="4850" w:author="Gert Morlion" w:date="2024-08-26T14:20:00Z" w16du:dateUtc="2024-08-26T12:20:00Z">
              <w:r w:rsidRPr="00353431">
                <w:rPr>
                  <w:bCs/>
                  <w:sz w:val="16"/>
                  <w:szCs w:val="16"/>
                </w:rPr>
                <w:t>3</w:t>
              </w:r>
            </w:ins>
          </w:p>
        </w:tc>
        <w:tc>
          <w:tcPr>
            <w:tcW w:w="5811" w:type="dxa"/>
            <w:tcPrChange w:id="4851" w:author="Gert Morlion" w:date="2024-08-26T14:20:00Z" w16du:dateUtc="2024-08-26T12:20:00Z">
              <w:tcPr>
                <w:tcW w:w="5811" w:type="dxa"/>
                <w:vAlign w:val="center"/>
              </w:tcPr>
            </w:tcPrChange>
          </w:tcPr>
          <w:p w14:paraId="31FCAC31" w14:textId="77777777" w:rsidR="002C42FB" w:rsidRPr="00D22CCD" w:rsidRDefault="002C42FB" w:rsidP="002C42FB">
            <w:pPr>
              <w:snapToGrid w:val="0"/>
              <w:rPr>
                <w:ins w:id="4852" w:author="Gert Morlion" w:date="2024-08-26T14:20:00Z" w16du:dateUtc="2024-08-26T12:20:00Z"/>
                <w:sz w:val="16"/>
                <w:szCs w:val="16"/>
              </w:rPr>
            </w:pPr>
          </w:p>
        </w:tc>
      </w:tr>
    </w:tbl>
    <w:p w14:paraId="5CD0DD33" w14:textId="77777777" w:rsidR="00453023" w:rsidRDefault="00453023">
      <w:pPr>
        <w:rPr>
          <w:ins w:id="4853" w:author="Gert Morlion" w:date="2024-08-26T14:21:00Z" w16du:dateUtc="2024-08-26T12:21:00Z"/>
        </w:rPr>
      </w:pPr>
    </w:p>
    <w:p w14:paraId="42263024" w14:textId="77777777" w:rsidR="00A43F0C" w:rsidRPr="00382BE3" w:rsidRDefault="00A43F0C" w:rsidP="00A43F0C">
      <w:pPr>
        <w:pStyle w:val="Kop4"/>
        <w:tabs>
          <w:tab w:val="clear" w:pos="940"/>
          <w:tab w:val="clear" w:pos="1140"/>
          <w:tab w:val="clear" w:pos="1360"/>
          <w:tab w:val="left" w:pos="993"/>
        </w:tabs>
        <w:spacing w:before="120" w:after="120" w:line="240" w:lineRule="auto"/>
        <w:ind w:left="993" w:hanging="993"/>
        <w:rPr>
          <w:ins w:id="4854" w:author="Gert Morlion" w:date="2024-08-26T14:21:00Z"/>
        </w:rPr>
      </w:pPr>
      <w:ins w:id="4855" w:author="Gert Morlion" w:date="2024-08-26T14:21:00Z">
        <w:r>
          <w:lastRenderedPageBreak/>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856" w:author="Gert Morlion" w:date="2024-08-26T14:21:00Z"/>
        </w:trPr>
        <w:tc>
          <w:tcPr>
            <w:tcW w:w="1080" w:type="dxa"/>
            <w:shd w:val="clear" w:color="auto" w:fill="D9D9D9"/>
          </w:tcPr>
          <w:p w14:paraId="4E11A58D" w14:textId="77777777" w:rsidR="00A43F0C" w:rsidRPr="00061045" w:rsidRDefault="00A43F0C" w:rsidP="00BE21AB">
            <w:pPr>
              <w:keepNext/>
              <w:keepLines/>
              <w:snapToGrid w:val="0"/>
              <w:spacing w:before="60" w:after="60" w:line="240" w:lineRule="auto"/>
              <w:jc w:val="left"/>
              <w:rPr>
                <w:ins w:id="4857" w:author="Gert Morlion" w:date="2024-08-26T14:21:00Z"/>
                <w:b/>
                <w:sz w:val="16"/>
                <w:szCs w:val="16"/>
              </w:rPr>
            </w:pPr>
            <w:ins w:id="4858"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BE21AB">
            <w:pPr>
              <w:keepNext/>
              <w:keepLines/>
              <w:snapToGrid w:val="0"/>
              <w:spacing w:before="60" w:after="60" w:line="240" w:lineRule="auto"/>
              <w:jc w:val="left"/>
              <w:rPr>
                <w:ins w:id="4859" w:author="Gert Morlion" w:date="2024-08-26T14:21:00Z"/>
                <w:b/>
                <w:sz w:val="16"/>
                <w:szCs w:val="16"/>
              </w:rPr>
            </w:pPr>
            <w:ins w:id="4860"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BE21AB">
            <w:pPr>
              <w:keepNext/>
              <w:keepLines/>
              <w:snapToGrid w:val="0"/>
              <w:spacing w:before="60" w:after="60" w:line="240" w:lineRule="auto"/>
              <w:jc w:val="left"/>
              <w:rPr>
                <w:ins w:id="4861" w:author="Gert Morlion" w:date="2024-08-26T14:21:00Z"/>
                <w:b/>
                <w:sz w:val="16"/>
                <w:szCs w:val="16"/>
              </w:rPr>
            </w:pPr>
            <w:ins w:id="4862"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BE21AB">
            <w:pPr>
              <w:keepNext/>
              <w:keepLines/>
              <w:snapToGrid w:val="0"/>
              <w:spacing w:before="60" w:after="60" w:line="240" w:lineRule="auto"/>
              <w:jc w:val="center"/>
              <w:rPr>
                <w:ins w:id="4863" w:author="Gert Morlion" w:date="2024-08-26T14:21:00Z"/>
                <w:b/>
                <w:sz w:val="16"/>
                <w:szCs w:val="16"/>
              </w:rPr>
            </w:pPr>
            <w:ins w:id="4864"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BE21AB">
            <w:pPr>
              <w:keepNext/>
              <w:keepLines/>
              <w:snapToGrid w:val="0"/>
              <w:spacing w:before="60" w:after="60" w:line="240" w:lineRule="auto"/>
              <w:jc w:val="left"/>
              <w:rPr>
                <w:ins w:id="4865" w:author="Gert Morlion" w:date="2024-08-26T14:21:00Z"/>
                <w:b/>
                <w:sz w:val="16"/>
                <w:szCs w:val="16"/>
              </w:rPr>
            </w:pPr>
            <w:ins w:id="4866"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BE21AB">
            <w:pPr>
              <w:keepNext/>
              <w:keepLines/>
              <w:snapToGrid w:val="0"/>
              <w:spacing w:before="60" w:after="60" w:line="240" w:lineRule="auto"/>
              <w:jc w:val="left"/>
              <w:rPr>
                <w:ins w:id="4867" w:author="Gert Morlion" w:date="2024-08-26T14:21:00Z"/>
                <w:b/>
                <w:sz w:val="16"/>
                <w:szCs w:val="16"/>
              </w:rPr>
            </w:pPr>
            <w:ins w:id="4868" w:author="Gert Morlion" w:date="2024-08-26T14:21:00Z">
              <w:r w:rsidRPr="00061045">
                <w:rPr>
                  <w:b/>
                  <w:sz w:val="16"/>
                  <w:szCs w:val="16"/>
                </w:rPr>
                <w:t>Remarks</w:t>
              </w:r>
            </w:ins>
          </w:p>
        </w:tc>
      </w:tr>
      <w:tr w:rsidR="00A43F0C" w:rsidRPr="00061045" w14:paraId="352E819D" w14:textId="77777777" w:rsidTr="00BE21AB">
        <w:trPr>
          <w:cantSplit/>
          <w:trHeight w:val="305"/>
          <w:ins w:id="4869" w:author="Gert Morlion" w:date="2024-08-26T14:21:00Z"/>
        </w:trPr>
        <w:tc>
          <w:tcPr>
            <w:tcW w:w="1080" w:type="dxa"/>
          </w:tcPr>
          <w:p w14:paraId="2B82EC80" w14:textId="77777777" w:rsidR="00A43F0C" w:rsidRPr="00061045" w:rsidRDefault="00A43F0C" w:rsidP="00BE21AB">
            <w:pPr>
              <w:snapToGrid w:val="0"/>
              <w:spacing w:before="60" w:after="60" w:line="240" w:lineRule="auto"/>
              <w:jc w:val="left"/>
              <w:rPr>
                <w:ins w:id="4870" w:author="Gert Morlion" w:date="2024-08-26T14:21:00Z"/>
                <w:sz w:val="16"/>
                <w:szCs w:val="16"/>
              </w:rPr>
            </w:pPr>
            <w:ins w:id="4871" w:author="Gert Morlion" w:date="2024-08-26T14:21:00Z">
              <w:r w:rsidRPr="00061045">
                <w:rPr>
                  <w:sz w:val="16"/>
                  <w:szCs w:val="16"/>
                </w:rPr>
                <w:t>Class</w:t>
              </w:r>
            </w:ins>
          </w:p>
        </w:tc>
        <w:tc>
          <w:tcPr>
            <w:tcW w:w="3060" w:type="dxa"/>
          </w:tcPr>
          <w:p w14:paraId="58B7B0DB" w14:textId="77777777" w:rsidR="00A43F0C" w:rsidRPr="00061045" w:rsidRDefault="00A43F0C" w:rsidP="00BE21AB">
            <w:pPr>
              <w:snapToGrid w:val="0"/>
              <w:spacing w:before="60" w:after="60" w:line="240" w:lineRule="auto"/>
              <w:jc w:val="left"/>
              <w:rPr>
                <w:ins w:id="4872" w:author="Gert Morlion" w:date="2024-08-26T14:21:00Z"/>
                <w:sz w:val="16"/>
                <w:szCs w:val="16"/>
              </w:rPr>
            </w:pPr>
            <w:ins w:id="4873"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BE21AB">
            <w:pPr>
              <w:snapToGrid w:val="0"/>
              <w:spacing w:before="60" w:after="60" w:line="240" w:lineRule="auto"/>
              <w:jc w:val="left"/>
              <w:rPr>
                <w:ins w:id="4874" w:author="Gert Morlion" w:date="2024-08-26T14:21:00Z"/>
                <w:sz w:val="16"/>
                <w:szCs w:val="16"/>
              </w:rPr>
            </w:pPr>
            <w:ins w:id="4875"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BE21AB">
            <w:pPr>
              <w:snapToGrid w:val="0"/>
              <w:spacing w:before="60" w:after="60" w:line="240" w:lineRule="auto"/>
              <w:jc w:val="center"/>
              <w:rPr>
                <w:ins w:id="4876" w:author="Gert Morlion" w:date="2024-08-26T14:21:00Z"/>
                <w:sz w:val="16"/>
                <w:szCs w:val="16"/>
              </w:rPr>
            </w:pPr>
            <w:ins w:id="4877" w:author="Gert Morlion" w:date="2024-08-26T14:21:00Z">
              <w:r>
                <w:rPr>
                  <w:sz w:val="16"/>
                  <w:szCs w:val="16"/>
                </w:rPr>
                <w:t>-</w:t>
              </w:r>
            </w:ins>
          </w:p>
        </w:tc>
        <w:tc>
          <w:tcPr>
            <w:tcW w:w="2436" w:type="dxa"/>
          </w:tcPr>
          <w:p w14:paraId="315B9495" w14:textId="77777777" w:rsidR="00A43F0C" w:rsidRPr="00061045" w:rsidRDefault="00A43F0C" w:rsidP="00BE21AB">
            <w:pPr>
              <w:snapToGrid w:val="0"/>
              <w:spacing w:before="60" w:after="60" w:line="240" w:lineRule="auto"/>
              <w:jc w:val="left"/>
              <w:rPr>
                <w:ins w:id="4878" w:author="Gert Morlion" w:date="2024-08-26T14:21:00Z"/>
                <w:sz w:val="16"/>
                <w:szCs w:val="16"/>
              </w:rPr>
            </w:pPr>
            <w:ins w:id="4879" w:author="Gert Morlion" w:date="2024-08-26T14:21:00Z">
              <w:r>
                <w:rPr>
                  <w:sz w:val="16"/>
                  <w:szCs w:val="16"/>
                </w:rPr>
                <w:t>-</w:t>
              </w:r>
            </w:ins>
          </w:p>
        </w:tc>
        <w:tc>
          <w:tcPr>
            <w:tcW w:w="3060" w:type="dxa"/>
            <w:vAlign w:val="center"/>
          </w:tcPr>
          <w:p w14:paraId="215FDECA" w14:textId="77777777" w:rsidR="00A43F0C" w:rsidRPr="00061045" w:rsidRDefault="00A43F0C" w:rsidP="00BE21AB">
            <w:pPr>
              <w:snapToGrid w:val="0"/>
              <w:spacing w:before="60" w:after="0" w:line="240" w:lineRule="auto"/>
              <w:rPr>
                <w:ins w:id="4880" w:author="Gert Morlion" w:date="2024-08-26T14:21:00Z"/>
                <w:sz w:val="16"/>
                <w:szCs w:val="16"/>
              </w:rPr>
            </w:pPr>
            <w:ins w:id="4881" w:author="Gert Morlion" w:date="2024-08-26T14:21:00Z">
              <w:r w:rsidRPr="00061045">
                <w:rPr>
                  <w:sz w:val="16"/>
                  <w:szCs w:val="16"/>
                </w:rPr>
                <w:t>S-100 restricts the ISO 19115-class to:</w:t>
              </w:r>
            </w:ins>
          </w:p>
          <w:p w14:paraId="75F2A9DF" w14:textId="77777777" w:rsidR="00A43F0C" w:rsidRPr="00061045" w:rsidRDefault="00A43F0C" w:rsidP="00A43F0C">
            <w:pPr>
              <w:pStyle w:val="Lijstalinea"/>
              <w:numPr>
                <w:ilvl w:val="0"/>
                <w:numId w:val="46"/>
              </w:numPr>
              <w:snapToGrid w:val="0"/>
              <w:spacing w:after="0" w:line="240" w:lineRule="auto"/>
              <w:jc w:val="left"/>
              <w:rPr>
                <w:ins w:id="4882" w:author="Gert Morlion" w:date="2024-08-26T14:21:00Z"/>
                <w:rFonts w:cs="Arial"/>
                <w:sz w:val="16"/>
                <w:szCs w:val="16"/>
              </w:rPr>
            </w:pPr>
            <w:ins w:id="4883"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jstalinea"/>
              <w:numPr>
                <w:ilvl w:val="0"/>
                <w:numId w:val="46"/>
              </w:numPr>
              <w:snapToGrid w:val="0"/>
              <w:spacing w:after="60" w:line="240" w:lineRule="auto"/>
              <w:jc w:val="left"/>
              <w:rPr>
                <w:ins w:id="4884" w:author="Gert Morlion" w:date="2024-08-26T14:21:00Z"/>
                <w:sz w:val="16"/>
                <w:szCs w:val="16"/>
              </w:rPr>
            </w:pPr>
            <w:ins w:id="4885"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BE21AB">
        <w:trPr>
          <w:cantSplit/>
          <w:trHeight w:val="277"/>
          <w:ins w:id="4886" w:author="Gert Morlion" w:date="2024-08-26T14:21:00Z"/>
        </w:trPr>
        <w:tc>
          <w:tcPr>
            <w:tcW w:w="1080" w:type="dxa"/>
          </w:tcPr>
          <w:p w14:paraId="542F23A6" w14:textId="77777777" w:rsidR="00A43F0C" w:rsidRPr="00061045" w:rsidRDefault="00A43F0C" w:rsidP="00BE21AB">
            <w:pPr>
              <w:snapToGrid w:val="0"/>
              <w:spacing w:before="60" w:after="60" w:line="240" w:lineRule="auto"/>
              <w:jc w:val="left"/>
              <w:rPr>
                <w:ins w:id="4887" w:author="Gert Morlion" w:date="2024-08-26T14:21:00Z"/>
                <w:sz w:val="16"/>
                <w:szCs w:val="16"/>
              </w:rPr>
            </w:pPr>
            <w:ins w:id="4888" w:author="Gert Morlion" w:date="2024-08-26T14:21:00Z">
              <w:r w:rsidRPr="00061045">
                <w:rPr>
                  <w:sz w:val="16"/>
                  <w:szCs w:val="16"/>
                </w:rPr>
                <w:t>Attribute</w:t>
              </w:r>
            </w:ins>
          </w:p>
        </w:tc>
        <w:tc>
          <w:tcPr>
            <w:tcW w:w="3060" w:type="dxa"/>
          </w:tcPr>
          <w:p w14:paraId="2F777950" w14:textId="77777777" w:rsidR="00A43F0C" w:rsidRPr="00061045" w:rsidRDefault="00A43F0C" w:rsidP="00BE21AB">
            <w:pPr>
              <w:snapToGrid w:val="0"/>
              <w:spacing w:before="60" w:after="60" w:line="240" w:lineRule="auto"/>
              <w:jc w:val="left"/>
              <w:rPr>
                <w:ins w:id="4889" w:author="Gert Morlion" w:date="2024-08-26T14:21:00Z"/>
                <w:sz w:val="16"/>
                <w:szCs w:val="16"/>
              </w:rPr>
            </w:pPr>
            <w:ins w:id="4890"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BE21AB">
            <w:pPr>
              <w:snapToGrid w:val="0"/>
              <w:spacing w:before="60" w:after="60" w:line="240" w:lineRule="auto"/>
              <w:jc w:val="left"/>
              <w:rPr>
                <w:ins w:id="4891" w:author="Gert Morlion" w:date="2024-08-26T14:21:00Z"/>
                <w:sz w:val="16"/>
                <w:szCs w:val="16"/>
              </w:rPr>
            </w:pPr>
            <w:ins w:id="4892"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BE21AB">
            <w:pPr>
              <w:snapToGrid w:val="0"/>
              <w:spacing w:before="60" w:after="60" w:line="240" w:lineRule="auto"/>
              <w:jc w:val="center"/>
              <w:rPr>
                <w:ins w:id="4893" w:author="Gert Morlion" w:date="2024-08-26T14:21:00Z"/>
                <w:sz w:val="16"/>
                <w:szCs w:val="16"/>
              </w:rPr>
            </w:pPr>
            <w:ins w:id="4894" w:author="Gert Morlion" w:date="2024-08-26T14:21:00Z">
              <w:r w:rsidRPr="00061045">
                <w:rPr>
                  <w:sz w:val="16"/>
                  <w:szCs w:val="16"/>
                </w:rPr>
                <w:t>0..1</w:t>
              </w:r>
            </w:ins>
          </w:p>
        </w:tc>
        <w:tc>
          <w:tcPr>
            <w:tcW w:w="2436" w:type="dxa"/>
          </w:tcPr>
          <w:p w14:paraId="78E47F6C" w14:textId="77777777" w:rsidR="00A43F0C" w:rsidRPr="00061045" w:rsidRDefault="00A43F0C" w:rsidP="00BE21AB">
            <w:pPr>
              <w:snapToGrid w:val="0"/>
              <w:spacing w:before="60" w:after="60" w:line="240" w:lineRule="auto"/>
              <w:jc w:val="left"/>
              <w:rPr>
                <w:ins w:id="4895" w:author="Gert Morlion" w:date="2024-08-26T14:21:00Z"/>
                <w:sz w:val="16"/>
                <w:szCs w:val="16"/>
              </w:rPr>
            </w:pPr>
            <w:ins w:id="4896"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BE21AB">
            <w:pPr>
              <w:snapToGrid w:val="0"/>
              <w:spacing w:before="60" w:after="60" w:line="240" w:lineRule="auto"/>
              <w:jc w:val="left"/>
              <w:rPr>
                <w:ins w:id="4897" w:author="Gert Morlion" w:date="2024-08-26T14:21:00Z"/>
                <w:sz w:val="16"/>
                <w:szCs w:val="16"/>
              </w:rPr>
            </w:pPr>
            <w:ins w:id="4898"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BE21AB">
        <w:trPr>
          <w:cantSplit/>
          <w:trHeight w:val="277"/>
          <w:ins w:id="4899" w:author="Gert Morlion" w:date="2024-08-26T14:21:00Z"/>
        </w:trPr>
        <w:tc>
          <w:tcPr>
            <w:tcW w:w="1080" w:type="dxa"/>
          </w:tcPr>
          <w:p w14:paraId="0679F5C6" w14:textId="77777777" w:rsidR="00A43F0C" w:rsidRPr="00061045" w:rsidRDefault="00A43F0C" w:rsidP="00BE21AB">
            <w:pPr>
              <w:snapToGrid w:val="0"/>
              <w:spacing w:before="60" w:after="60" w:line="240" w:lineRule="auto"/>
              <w:jc w:val="left"/>
              <w:rPr>
                <w:ins w:id="4900" w:author="Gert Morlion" w:date="2024-08-26T14:21:00Z"/>
                <w:sz w:val="16"/>
                <w:szCs w:val="16"/>
              </w:rPr>
            </w:pPr>
            <w:ins w:id="4901" w:author="Gert Morlion" w:date="2024-08-26T14:21:00Z">
              <w:r w:rsidRPr="00061045">
                <w:rPr>
                  <w:sz w:val="16"/>
                  <w:szCs w:val="16"/>
                </w:rPr>
                <w:t>Attribute</w:t>
              </w:r>
            </w:ins>
          </w:p>
        </w:tc>
        <w:tc>
          <w:tcPr>
            <w:tcW w:w="3060" w:type="dxa"/>
          </w:tcPr>
          <w:p w14:paraId="0FD660EF" w14:textId="77777777" w:rsidR="00A43F0C" w:rsidRPr="00061045" w:rsidRDefault="00A43F0C" w:rsidP="00BE21AB">
            <w:pPr>
              <w:snapToGrid w:val="0"/>
              <w:spacing w:before="60" w:after="60" w:line="240" w:lineRule="auto"/>
              <w:jc w:val="left"/>
              <w:rPr>
                <w:ins w:id="4902" w:author="Gert Morlion" w:date="2024-08-26T14:21:00Z"/>
                <w:sz w:val="16"/>
                <w:szCs w:val="16"/>
              </w:rPr>
            </w:pPr>
            <w:ins w:id="4903" w:author="Gert Morlion" w:date="2024-08-26T14:21:00Z">
              <w:r w:rsidRPr="00061045">
                <w:rPr>
                  <w:sz w:val="16"/>
                  <w:szCs w:val="16"/>
                </w:rPr>
                <w:t>maintenanceDate</w:t>
              </w:r>
            </w:ins>
          </w:p>
        </w:tc>
        <w:tc>
          <w:tcPr>
            <w:tcW w:w="3420" w:type="dxa"/>
          </w:tcPr>
          <w:p w14:paraId="2E51668D" w14:textId="77777777" w:rsidR="00A43F0C" w:rsidRPr="00061045" w:rsidRDefault="00A43F0C" w:rsidP="00BE21AB">
            <w:pPr>
              <w:snapToGrid w:val="0"/>
              <w:spacing w:before="60" w:after="60" w:line="240" w:lineRule="auto"/>
              <w:jc w:val="left"/>
              <w:rPr>
                <w:ins w:id="4904" w:author="Gert Morlion" w:date="2024-08-26T14:21:00Z"/>
                <w:sz w:val="16"/>
                <w:szCs w:val="16"/>
              </w:rPr>
            </w:pPr>
            <w:ins w:id="4905"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BE21AB">
            <w:pPr>
              <w:snapToGrid w:val="0"/>
              <w:spacing w:before="60" w:after="60" w:line="240" w:lineRule="auto"/>
              <w:jc w:val="center"/>
              <w:rPr>
                <w:ins w:id="4906" w:author="Gert Morlion" w:date="2024-08-26T14:21:00Z"/>
                <w:sz w:val="16"/>
                <w:szCs w:val="16"/>
              </w:rPr>
            </w:pPr>
            <w:ins w:id="4907" w:author="Gert Morlion" w:date="2024-08-26T14:21:00Z">
              <w:r w:rsidRPr="00061045">
                <w:rPr>
                  <w:sz w:val="16"/>
                  <w:szCs w:val="16"/>
                </w:rPr>
                <w:t>0..1</w:t>
              </w:r>
            </w:ins>
          </w:p>
        </w:tc>
        <w:tc>
          <w:tcPr>
            <w:tcW w:w="2436" w:type="dxa"/>
          </w:tcPr>
          <w:p w14:paraId="0D7C8F0E" w14:textId="77777777" w:rsidR="00A43F0C" w:rsidRPr="00061045" w:rsidRDefault="00A43F0C" w:rsidP="00BE21AB">
            <w:pPr>
              <w:snapToGrid w:val="0"/>
              <w:spacing w:before="60" w:after="60" w:line="240" w:lineRule="auto"/>
              <w:jc w:val="left"/>
              <w:rPr>
                <w:ins w:id="4908" w:author="Gert Morlion" w:date="2024-08-26T14:21:00Z"/>
                <w:sz w:val="16"/>
                <w:szCs w:val="16"/>
              </w:rPr>
            </w:pPr>
            <w:ins w:id="4909"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BE21AB">
            <w:pPr>
              <w:snapToGrid w:val="0"/>
              <w:spacing w:before="60" w:after="60" w:line="240" w:lineRule="auto"/>
              <w:rPr>
                <w:ins w:id="4910" w:author="Gert Morlion" w:date="2024-08-26T14:21:00Z"/>
                <w:rFonts w:cs="Arial"/>
                <w:sz w:val="16"/>
                <w:szCs w:val="16"/>
              </w:rPr>
            </w:pPr>
            <w:ins w:id="4911"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BE21AB">
            <w:pPr>
              <w:snapToGrid w:val="0"/>
              <w:spacing w:before="60" w:after="60" w:line="240" w:lineRule="auto"/>
              <w:jc w:val="left"/>
              <w:rPr>
                <w:ins w:id="4912" w:author="Gert Morlion" w:date="2024-08-26T14:21:00Z"/>
                <w:rFonts w:cs="Arial"/>
                <w:sz w:val="16"/>
                <w:szCs w:val="16"/>
              </w:rPr>
            </w:pPr>
            <w:ins w:id="4913" w:author="Gert Morlion" w:date="2024-08-26T14:21:00Z">
              <w:r w:rsidRPr="00736CB9">
                <w:rPr>
                  <w:rFonts w:cs="Arial"/>
                  <w:sz w:val="16"/>
                  <w:szCs w:val="16"/>
                </w:rPr>
                <w:t>Allowed value for dateType: nextUpdate</w:t>
              </w:r>
            </w:ins>
          </w:p>
        </w:tc>
      </w:tr>
      <w:tr w:rsidR="00A43F0C" w:rsidRPr="00061045" w14:paraId="1FAD6468" w14:textId="77777777" w:rsidTr="00BE21AB">
        <w:trPr>
          <w:cantSplit/>
          <w:trHeight w:val="277"/>
          <w:ins w:id="4914" w:author="Gert Morlion" w:date="2024-08-26T14:21:00Z"/>
        </w:trPr>
        <w:tc>
          <w:tcPr>
            <w:tcW w:w="1080" w:type="dxa"/>
          </w:tcPr>
          <w:p w14:paraId="37B6C845" w14:textId="77777777" w:rsidR="00A43F0C" w:rsidRPr="00061045" w:rsidRDefault="00A43F0C" w:rsidP="00BE21AB">
            <w:pPr>
              <w:snapToGrid w:val="0"/>
              <w:spacing w:before="60" w:after="60" w:line="240" w:lineRule="auto"/>
              <w:jc w:val="left"/>
              <w:rPr>
                <w:ins w:id="4915" w:author="Gert Morlion" w:date="2024-08-26T14:21:00Z"/>
                <w:sz w:val="16"/>
                <w:szCs w:val="16"/>
              </w:rPr>
            </w:pPr>
            <w:ins w:id="4916" w:author="Gert Morlion" w:date="2024-08-26T14:21:00Z">
              <w:r w:rsidRPr="00061045">
                <w:rPr>
                  <w:sz w:val="16"/>
                  <w:szCs w:val="16"/>
                </w:rPr>
                <w:t>Attribute</w:t>
              </w:r>
            </w:ins>
          </w:p>
        </w:tc>
        <w:tc>
          <w:tcPr>
            <w:tcW w:w="3060" w:type="dxa"/>
          </w:tcPr>
          <w:p w14:paraId="7A2DD84E" w14:textId="77777777" w:rsidR="00A43F0C" w:rsidRPr="00061045" w:rsidRDefault="00A43F0C" w:rsidP="00BE21AB">
            <w:pPr>
              <w:snapToGrid w:val="0"/>
              <w:spacing w:before="60" w:after="60" w:line="240" w:lineRule="auto"/>
              <w:jc w:val="left"/>
              <w:rPr>
                <w:ins w:id="4917" w:author="Gert Morlion" w:date="2024-08-26T14:21:00Z"/>
                <w:sz w:val="16"/>
                <w:szCs w:val="16"/>
              </w:rPr>
            </w:pPr>
            <w:bookmarkStart w:id="4918" w:name="_Hlk86073999"/>
            <w:ins w:id="4919" w:author="Gert Morlion" w:date="2024-08-26T14:21:00Z">
              <w:r w:rsidRPr="00061045">
                <w:rPr>
                  <w:sz w:val="16"/>
                  <w:szCs w:val="16"/>
                </w:rPr>
                <w:t>userDefinedMaintenanceFrequency</w:t>
              </w:r>
              <w:bookmarkEnd w:id="4918"/>
            </w:ins>
          </w:p>
        </w:tc>
        <w:tc>
          <w:tcPr>
            <w:tcW w:w="3420" w:type="dxa"/>
          </w:tcPr>
          <w:p w14:paraId="4BD00EFD" w14:textId="77777777" w:rsidR="00A43F0C" w:rsidRPr="00061045" w:rsidRDefault="00A43F0C" w:rsidP="00BE21AB">
            <w:pPr>
              <w:snapToGrid w:val="0"/>
              <w:spacing w:before="60" w:after="60" w:line="240" w:lineRule="auto"/>
              <w:jc w:val="left"/>
              <w:rPr>
                <w:ins w:id="4920" w:author="Gert Morlion" w:date="2024-08-26T14:21:00Z"/>
                <w:sz w:val="16"/>
                <w:szCs w:val="16"/>
              </w:rPr>
            </w:pPr>
            <w:ins w:id="4921"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BE21AB">
            <w:pPr>
              <w:snapToGrid w:val="0"/>
              <w:spacing w:before="60" w:after="60" w:line="240" w:lineRule="auto"/>
              <w:jc w:val="center"/>
              <w:rPr>
                <w:ins w:id="4922" w:author="Gert Morlion" w:date="2024-08-26T14:21:00Z"/>
                <w:sz w:val="16"/>
                <w:szCs w:val="16"/>
              </w:rPr>
            </w:pPr>
            <w:ins w:id="4923" w:author="Gert Morlion" w:date="2024-08-26T14:21:00Z">
              <w:r w:rsidRPr="00061045">
                <w:rPr>
                  <w:sz w:val="16"/>
                  <w:szCs w:val="16"/>
                </w:rPr>
                <w:t>0..1</w:t>
              </w:r>
            </w:ins>
          </w:p>
        </w:tc>
        <w:tc>
          <w:tcPr>
            <w:tcW w:w="2436" w:type="dxa"/>
          </w:tcPr>
          <w:p w14:paraId="1762F641" w14:textId="77777777" w:rsidR="00A43F0C" w:rsidRPr="00061045" w:rsidRDefault="00A43F0C" w:rsidP="00BE21AB">
            <w:pPr>
              <w:snapToGrid w:val="0"/>
              <w:spacing w:before="60" w:after="60" w:line="240" w:lineRule="auto"/>
              <w:jc w:val="left"/>
              <w:rPr>
                <w:ins w:id="4924" w:author="Gert Morlion" w:date="2024-08-26T14:21:00Z"/>
                <w:sz w:val="16"/>
                <w:szCs w:val="16"/>
              </w:rPr>
            </w:pPr>
            <w:ins w:id="4925"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BE21AB">
            <w:pPr>
              <w:snapToGrid w:val="0"/>
              <w:spacing w:before="60" w:after="60" w:line="240" w:lineRule="auto"/>
              <w:rPr>
                <w:ins w:id="4926" w:author="Gert Morlion" w:date="2024-08-26T14:21:00Z"/>
                <w:rFonts w:cs="Arial"/>
                <w:sz w:val="16"/>
                <w:szCs w:val="16"/>
              </w:rPr>
            </w:pPr>
            <w:ins w:id="4927"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BE21AB">
            <w:pPr>
              <w:snapToGrid w:val="0"/>
              <w:spacing w:before="60" w:after="60" w:line="240" w:lineRule="auto"/>
              <w:jc w:val="left"/>
              <w:rPr>
                <w:ins w:id="4928" w:author="Gert Morlion" w:date="2024-08-26T14:21:00Z"/>
                <w:rFonts w:cs="Arial"/>
                <w:sz w:val="16"/>
                <w:szCs w:val="16"/>
              </w:rPr>
            </w:pPr>
            <w:ins w:id="4929"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930" w:author="Gert Morlion" w:date="2024-08-26T14:21:00Z"/>
        </w:rPr>
      </w:pPr>
    </w:p>
    <w:p w14:paraId="27CE4042" w14:textId="77777777" w:rsidR="00A43F0C" w:rsidRPr="00382BE3" w:rsidRDefault="00A43F0C" w:rsidP="00A43F0C">
      <w:pPr>
        <w:pStyle w:val="Kop4"/>
        <w:tabs>
          <w:tab w:val="clear" w:pos="940"/>
          <w:tab w:val="clear" w:pos="1140"/>
          <w:tab w:val="clear" w:pos="1360"/>
          <w:tab w:val="left" w:pos="993"/>
        </w:tabs>
        <w:spacing w:before="120" w:after="120" w:line="240" w:lineRule="auto"/>
        <w:ind w:left="993" w:hanging="993"/>
        <w:rPr>
          <w:ins w:id="4931" w:author="Gert Morlion" w:date="2024-08-26T14:21:00Z"/>
        </w:rPr>
      </w:pPr>
      <w:ins w:id="4932" w:author="Gert Morlion" w:date="2024-08-26T14:21:00Z">
        <w:r>
          <w:t>MD_MaintenanceFrequencyCode</w:t>
        </w:r>
      </w:ins>
    </w:p>
    <w:p w14:paraId="2E83F400" w14:textId="77777777" w:rsidR="00A43F0C" w:rsidRDefault="00A43F0C" w:rsidP="00A43F0C">
      <w:pPr>
        <w:spacing w:after="120" w:line="240" w:lineRule="auto"/>
        <w:rPr>
          <w:ins w:id="4933" w:author="Gert Morlion" w:date="2024-08-26T14:21:00Z"/>
        </w:rPr>
      </w:pPr>
      <w:bookmarkStart w:id="4934" w:name="_Hlk86169388"/>
      <w:ins w:id="4935"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936" w:author="Gert Morlion" w:date="2024-08-26T14:21:00Z"/>
        </w:trPr>
        <w:tc>
          <w:tcPr>
            <w:tcW w:w="1209" w:type="dxa"/>
            <w:shd w:val="clear" w:color="auto" w:fill="D9D9D9"/>
          </w:tcPr>
          <w:bookmarkEnd w:id="4934"/>
          <w:p w14:paraId="17347D8B" w14:textId="77777777" w:rsidR="00A43F0C" w:rsidRPr="00736CB9" w:rsidRDefault="00A43F0C" w:rsidP="00BE21AB">
            <w:pPr>
              <w:snapToGrid w:val="0"/>
              <w:spacing w:before="60" w:after="60" w:line="240" w:lineRule="auto"/>
              <w:jc w:val="left"/>
              <w:rPr>
                <w:ins w:id="4937" w:author="Gert Morlion" w:date="2024-08-26T14:21:00Z"/>
                <w:b/>
                <w:sz w:val="16"/>
                <w:szCs w:val="16"/>
              </w:rPr>
            </w:pPr>
            <w:ins w:id="4938"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BE21AB">
            <w:pPr>
              <w:snapToGrid w:val="0"/>
              <w:spacing w:before="60" w:after="60" w:line="240" w:lineRule="auto"/>
              <w:jc w:val="left"/>
              <w:rPr>
                <w:ins w:id="4939" w:author="Gert Morlion" w:date="2024-08-26T14:21:00Z"/>
                <w:b/>
                <w:sz w:val="16"/>
                <w:szCs w:val="16"/>
              </w:rPr>
            </w:pPr>
            <w:ins w:id="4940"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BE21AB">
            <w:pPr>
              <w:snapToGrid w:val="0"/>
              <w:spacing w:before="60" w:after="60" w:line="240" w:lineRule="auto"/>
              <w:jc w:val="left"/>
              <w:rPr>
                <w:ins w:id="4941" w:author="Gert Morlion" w:date="2024-08-26T14:21:00Z"/>
                <w:b/>
                <w:sz w:val="16"/>
                <w:szCs w:val="16"/>
              </w:rPr>
            </w:pPr>
            <w:ins w:id="4942"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BE21AB">
            <w:pPr>
              <w:snapToGrid w:val="0"/>
              <w:spacing w:before="60" w:after="60" w:line="240" w:lineRule="auto"/>
              <w:jc w:val="center"/>
              <w:rPr>
                <w:ins w:id="4943" w:author="Gert Morlion" w:date="2024-08-26T14:21:00Z"/>
                <w:b/>
                <w:sz w:val="16"/>
                <w:szCs w:val="16"/>
              </w:rPr>
            </w:pPr>
            <w:ins w:id="4944"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BE21AB">
            <w:pPr>
              <w:snapToGrid w:val="0"/>
              <w:spacing w:before="60" w:after="60" w:line="240" w:lineRule="auto"/>
              <w:jc w:val="left"/>
              <w:rPr>
                <w:ins w:id="4945" w:author="Gert Morlion" w:date="2024-08-26T14:21:00Z"/>
                <w:b/>
                <w:sz w:val="16"/>
                <w:szCs w:val="16"/>
              </w:rPr>
            </w:pPr>
            <w:ins w:id="4946" w:author="Gert Morlion" w:date="2024-08-26T14:21:00Z">
              <w:r w:rsidRPr="00736CB9">
                <w:rPr>
                  <w:b/>
                  <w:sz w:val="16"/>
                  <w:szCs w:val="16"/>
                </w:rPr>
                <w:t>Remarks</w:t>
              </w:r>
            </w:ins>
          </w:p>
        </w:tc>
      </w:tr>
      <w:tr w:rsidR="00A43F0C" w:rsidRPr="001C7389" w14:paraId="2D924328" w14:textId="77777777" w:rsidTr="00BE21AB">
        <w:trPr>
          <w:cantSplit/>
          <w:ins w:id="4947" w:author="Gert Morlion" w:date="2024-08-26T14:21:00Z"/>
        </w:trPr>
        <w:tc>
          <w:tcPr>
            <w:tcW w:w="1209" w:type="dxa"/>
          </w:tcPr>
          <w:p w14:paraId="5E92019F" w14:textId="77777777" w:rsidR="00A43F0C" w:rsidRPr="00736CB9" w:rsidRDefault="00A43F0C" w:rsidP="00BE21AB">
            <w:pPr>
              <w:snapToGrid w:val="0"/>
              <w:spacing w:before="60" w:after="60" w:line="240" w:lineRule="auto"/>
              <w:jc w:val="left"/>
              <w:rPr>
                <w:ins w:id="4948" w:author="Gert Morlion" w:date="2024-08-26T14:21:00Z"/>
                <w:sz w:val="16"/>
                <w:szCs w:val="16"/>
              </w:rPr>
            </w:pPr>
            <w:ins w:id="4949" w:author="Gert Morlion" w:date="2024-08-26T14:21:00Z">
              <w:r w:rsidRPr="001C7389">
                <w:rPr>
                  <w:bCs/>
                  <w:sz w:val="16"/>
                  <w:szCs w:val="16"/>
                </w:rPr>
                <w:t>Enumeration</w:t>
              </w:r>
            </w:ins>
          </w:p>
        </w:tc>
        <w:tc>
          <w:tcPr>
            <w:tcW w:w="3118" w:type="dxa"/>
          </w:tcPr>
          <w:p w14:paraId="2255255A" w14:textId="77777777" w:rsidR="00A43F0C" w:rsidRPr="00736CB9" w:rsidRDefault="00A43F0C" w:rsidP="00BE21AB">
            <w:pPr>
              <w:snapToGrid w:val="0"/>
              <w:spacing w:before="60" w:after="60" w:line="240" w:lineRule="auto"/>
              <w:jc w:val="left"/>
              <w:rPr>
                <w:ins w:id="4950" w:author="Gert Morlion" w:date="2024-08-26T14:21:00Z"/>
                <w:sz w:val="16"/>
                <w:szCs w:val="16"/>
              </w:rPr>
            </w:pPr>
            <w:ins w:id="4951"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BE21AB">
            <w:pPr>
              <w:snapToGrid w:val="0"/>
              <w:spacing w:before="60" w:after="60" w:line="240" w:lineRule="auto"/>
              <w:jc w:val="left"/>
              <w:rPr>
                <w:ins w:id="4952" w:author="Gert Morlion" w:date="2024-08-26T14:21:00Z"/>
                <w:sz w:val="16"/>
                <w:szCs w:val="16"/>
              </w:rPr>
            </w:pPr>
            <w:ins w:id="4953"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BE21AB">
            <w:pPr>
              <w:snapToGrid w:val="0"/>
              <w:spacing w:before="60" w:after="60" w:line="240" w:lineRule="auto"/>
              <w:jc w:val="center"/>
              <w:rPr>
                <w:ins w:id="4954" w:author="Gert Morlion" w:date="2024-08-26T14:21:00Z"/>
                <w:sz w:val="16"/>
                <w:szCs w:val="16"/>
              </w:rPr>
            </w:pPr>
            <w:ins w:id="4955" w:author="Gert Morlion" w:date="2024-08-26T14:21:00Z">
              <w:r w:rsidRPr="00736CB9">
                <w:rPr>
                  <w:bCs/>
                  <w:sz w:val="16"/>
                  <w:szCs w:val="16"/>
                </w:rPr>
                <w:t>-</w:t>
              </w:r>
            </w:ins>
          </w:p>
        </w:tc>
        <w:tc>
          <w:tcPr>
            <w:tcW w:w="5704" w:type="dxa"/>
          </w:tcPr>
          <w:p w14:paraId="00789900" w14:textId="77777777" w:rsidR="00A43F0C" w:rsidRPr="00736CB9" w:rsidRDefault="00A43F0C" w:rsidP="00BE21AB">
            <w:pPr>
              <w:snapToGrid w:val="0"/>
              <w:spacing w:before="60" w:after="60" w:line="240" w:lineRule="auto"/>
              <w:jc w:val="left"/>
              <w:rPr>
                <w:ins w:id="4956" w:author="Gert Morlion" w:date="2024-08-26T14:21:00Z"/>
                <w:sz w:val="16"/>
                <w:szCs w:val="16"/>
              </w:rPr>
            </w:pPr>
            <w:ins w:id="4957"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BE21AB">
        <w:trPr>
          <w:cantSplit/>
          <w:ins w:id="4958" w:author="Gert Morlion" w:date="2024-08-26T14:21:00Z"/>
        </w:trPr>
        <w:tc>
          <w:tcPr>
            <w:tcW w:w="1209" w:type="dxa"/>
          </w:tcPr>
          <w:p w14:paraId="5F272B2D" w14:textId="77777777" w:rsidR="00A43F0C" w:rsidRPr="00736CB9" w:rsidRDefault="00A43F0C" w:rsidP="00BE21AB">
            <w:pPr>
              <w:snapToGrid w:val="0"/>
              <w:spacing w:before="60" w:after="60" w:line="240" w:lineRule="auto"/>
              <w:jc w:val="left"/>
              <w:rPr>
                <w:ins w:id="4959" w:author="Gert Morlion" w:date="2024-08-26T14:21:00Z"/>
                <w:sz w:val="16"/>
                <w:szCs w:val="16"/>
              </w:rPr>
            </w:pPr>
            <w:ins w:id="4960" w:author="Gert Morlion" w:date="2024-08-26T14:21:00Z">
              <w:r w:rsidRPr="001C7389">
                <w:rPr>
                  <w:bCs/>
                  <w:sz w:val="16"/>
                  <w:szCs w:val="16"/>
                </w:rPr>
                <w:t>Value</w:t>
              </w:r>
            </w:ins>
          </w:p>
        </w:tc>
        <w:tc>
          <w:tcPr>
            <w:tcW w:w="3118" w:type="dxa"/>
          </w:tcPr>
          <w:p w14:paraId="7CB033ED" w14:textId="77777777" w:rsidR="00A43F0C" w:rsidRPr="00736CB9" w:rsidRDefault="00A43F0C" w:rsidP="00BE21AB">
            <w:pPr>
              <w:snapToGrid w:val="0"/>
              <w:spacing w:before="60" w:after="60" w:line="240" w:lineRule="auto"/>
              <w:jc w:val="left"/>
              <w:rPr>
                <w:ins w:id="4961" w:author="Gert Morlion" w:date="2024-08-26T14:21:00Z"/>
                <w:sz w:val="16"/>
                <w:szCs w:val="16"/>
              </w:rPr>
            </w:pPr>
            <w:ins w:id="4962" w:author="Gert Morlion" w:date="2024-08-26T14:21:00Z">
              <w:r w:rsidRPr="00736CB9">
                <w:rPr>
                  <w:bCs/>
                  <w:sz w:val="16"/>
                  <w:szCs w:val="16"/>
                </w:rPr>
                <w:t>asNeeded</w:t>
              </w:r>
            </w:ins>
          </w:p>
        </w:tc>
        <w:tc>
          <w:tcPr>
            <w:tcW w:w="3473" w:type="dxa"/>
          </w:tcPr>
          <w:p w14:paraId="0EC4F3B3" w14:textId="77777777" w:rsidR="00A43F0C" w:rsidRPr="00736CB9" w:rsidRDefault="00A43F0C" w:rsidP="00BE21AB">
            <w:pPr>
              <w:snapToGrid w:val="0"/>
              <w:spacing w:before="60" w:after="60" w:line="240" w:lineRule="auto"/>
              <w:jc w:val="left"/>
              <w:rPr>
                <w:ins w:id="4963" w:author="Gert Morlion" w:date="2024-08-26T14:21:00Z"/>
                <w:sz w:val="16"/>
                <w:szCs w:val="16"/>
              </w:rPr>
            </w:pPr>
            <w:ins w:id="4964"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BE21AB">
            <w:pPr>
              <w:snapToGrid w:val="0"/>
              <w:spacing w:before="60" w:after="60" w:line="240" w:lineRule="auto"/>
              <w:jc w:val="center"/>
              <w:rPr>
                <w:ins w:id="4965" w:author="Gert Morlion" w:date="2024-08-26T14:21:00Z"/>
                <w:sz w:val="16"/>
                <w:szCs w:val="16"/>
              </w:rPr>
            </w:pPr>
            <w:ins w:id="4966" w:author="Gert Morlion" w:date="2024-08-26T14:21:00Z">
              <w:r>
                <w:rPr>
                  <w:bCs/>
                  <w:sz w:val="16"/>
                  <w:szCs w:val="16"/>
                </w:rPr>
                <w:t>1</w:t>
              </w:r>
            </w:ins>
          </w:p>
        </w:tc>
        <w:tc>
          <w:tcPr>
            <w:tcW w:w="5704" w:type="dxa"/>
          </w:tcPr>
          <w:p w14:paraId="26B0F9C6" w14:textId="77777777" w:rsidR="00A43F0C" w:rsidRPr="00736CB9" w:rsidRDefault="00A43F0C" w:rsidP="00BE21AB">
            <w:pPr>
              <w:spacing w:before="60" w:after="60" w:line="240" w:lineRule="auto"/>
              <w:rPr>
                <w:ins w:id="4967" w:author="Gert Morlion" w:date="2024-08-26T14:21:00Z"/>
                <w:bCs/>
                <w:sz w:val="16"/>
                <w:szCs w:val="16"/>
              </w:rPr>
            </w:pPr>
            <w:ins w:id="4968"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BE21AB">
            <w:pPr>
              <w:snapToGrid w:val="0"/>
              <w:spacing w:before="60" w:after="60" w:line="240" w:lineRule="auto"/>
              <w:jc w:val="left"/>
              <w:rPr>
                <w:ins w:id="4969" w:author="Gert Morlion" w:date="2024-08-26T14:21:00Z"/>
                <w:sz w:val="16"/>
                <w:szCs w:val="16"/>
              </w:rPr>
            </w:pPr>
            <w:ins w:id="4970" w:author="Gert Morlion" w:date="2024-08-26T14:21:00Z">
              <w:r w:rsidRPr="00736CB9">
                <w:rPr>
                  <w:bCs/>
                  <w:sz w:val="16"/>
                  <w:szCs w:val="16"/>
                </w:rPr>
                <w:t>Allowed if and only if userDefinedMaintenanceFrequency is not populated</w:t>
              </w:r>
            </w:ins>
          </w:p>
        </w:tc>
      </w:tr>
      <w:tr w:rsidR="00A43F0C" w:rsidRPr="001C7389" w14:paraId="279247A3" w14:textId="77777777" w:rsidTr="00BE21AB">
        <w:trPr>
          <w:cantSplit/>
          <w:ins w:id="4971" w:author="Gert Morlion" w:date="2024-08-26T14:21:00Z"/>
        </w:trPr>
        <w:tc>
          <w:tcPr>
            <w:tcW w:w="1209" w:type="dxa"/>
          </w:tcPr>
          <w:p w14:paraId="6395A3C2" w14:textId="77777777" w:rsidR="00A43F0C" w:rsidRPr="00736CB9" w:rsidRDefault="00A43F0C" w:rsidP="00BE21AB">
            <w:pPr>
              <w:snapToGrid w:val="0"/>
              <w:spacing w:before="60" w:after="60" w:line="240" w:lineRule="auto"/>
              <w:jc w:val="left"/>
              <w:rPr>
                <w:ins w:id="4972" w:author="Gert Morlion" w:date="2024-08-26T14:21:00Z"/>
                <w:sz w:val="16"/>
                <w:szCs w:val="16"/>
              </w:rPr>
            </w:pPr>
            <w:ins w:id="4973" w:author="Gert Morlion" w:date="2024-08-26T14:21:00Z">
              <w:r w:rsidRPr="001C7389">
                <w:rPr>
                  <w:bCs/>
                  <w:sz w:val="16"/>
                  <w:szCs w:val="16"/>
                </w:rPr>
                <w:lastRenderedPageBreak/>
                <w:t>Value</w:t>
              </w:r>
            </w:ins>
          </w:p>
        </w:tc>
        <w:tc>
          <w:tcPr>
            <w:tcW w:w="3118" w:type="dxa"/>
          </w:tcPr>
          <w:p w14:paraId="7EB8421C" w14:textId="77777777" w:rsidR="00A43F0C" w:rsidRPr="00736CB9" w:rsidRDefault="00A43F0C" w:rsidP="00BE21AB">
            <w:pPr>
              <w:snapToGrid w:val="0"/>
              <w:spacing w:before="60" w:after="60" w:line="240" w:lineRule="auto"/>
              <w:jc w:val="left"/>
              <w:rPr>
                <w:ins w:id="4974" w:author="Gert Morlion" w:date="2024-08-26T14:21:00Z"/>
                <w:sz w:val="16"/>
                <w:szCs w:val="16"/>
              </w:rPr>
            </w:pPr>
            <w:ins w:id="4975" w:author="Gert Morlion" w:date="2024-08-26T14:21:00Z">
              <w:r w:rsidRPr="00736CB9">
                <w:rPr>
                  <w:bCs/>
                  <w:sz w:val="16"/>
                  <w:szCs w:val="16"/>
                </w:rPr>
                <w:t>irregular</w:t>
              </w:r>
            </w:ins>
          </w:p>
        </w:tc>
        <w:tc>
          <w:tcPr>
            <w:tcW w:w="3473" w:type="dxa"/>
          </w:tcPr>
          <w:p w14:paraId="7DCD16F1" w14:textId="77777777" w:rsidR="00A43F0C" w:rsidRPr="00736CB9" w:rsidRDefault="00A43F0C" w:rsidP="00BE21AB">
            <w:pPr>
              <w:snapToGrid w:val="0"/>
              <w:spacing w:before="60" w:after="60" w:line="240" w:lineRule="auto"/>
              <w:jc w:val="left"/>
              <w:rPr>
                <w:ins w:id="4976" w:author="Gert Morlion" w:date="2024-08-26T14:21:00Z"/>
                <w:sz w:val="16"/>
                <w:szCs w:val="16"/>
              </w:rPr>
            </w:pPr>
            <w:ins w:id="4977"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BE21AB">
            <w:pPr>
              <w:snapToGrid w:val="0"/>
              <w:spacing w:before="60" w:after="60" w:line="240" w:lineRule="auto"/>
              <w:jc w:val="center"/>
              <w:rPr>
                <w:ins w:id="4978" w:author="Gert Morlion" w:date="2024-08-26T14:21:00Z"/>
                <w:sz w:val="16"/>
                <w:szCs w:val="16"/>
              </w:rPr>
            </w:pPr>
            <w:ins w:id="4979" w:author="Gert Morlion" w:date="2024-08-26T14:21:00Z">
              <w:r>
                <w:rPr>
                  <w:bCs/>
                  <w:sz w:val="16"/>
                  <w:szCs w:val="16"/>
                </w:rPr>
                <w:t>2</w:t>
              </w:r>
            </w:ins>
          </w:p>
        </w:tc>
        <w:tc>
          <w:tcPr>
            <w:tcW w:w="5704" w:type="dxa"/>
          </w:tcPr>
          <w:p w14:paraId="5EA7D777" w14:textId="77777777" w:rsidR="00A43F0C" w:rsidRPr="00736CB9" w:rsidRDefault="00A43F0C" w:rsidP="00BE21AB">
            <w:pPr>
              <w:spacing w:before="60" w:after="60" w:line="240" w:lineRule="auto"/>
              <w:rPr>
                <w:ins w:id="4980" w:author="Gert Morlion" w:date="2024-08-26T14:21:00Z"/>
                <w:bCs/>
                <w:sz w:val="16"/>
                <w:szCs w:val="16"/>
              </w:rPr>
            </w:pPr>
            <w:ins w:id="4981"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BE21AB">
            <w:pPr>
              <w:snapToGrid w:val="0"/>
              <w:spacing w:before="60" w:after="60" w:line="240" w:lineRule="auto"/>
              <w:jc w:val="left"/>
              <w:rPr>
                <w:ins w:id="4982" w:author="Gert Morlion" w:date="2024-08-26T14:21:00Z"/>
                <w:sz w:val="16"/>
                <w:szCs w:val="16"/>
              </w:rPr>
            </w:pPr>
            <w:ins w:id="4983"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4984" w:author="Gert Morlion" w:date="2024-08-26T14:21:00Z"/>
        </w:rPr>
      </w:pPr>
    </w:p>
    <w:p w14:paraId="04A2CBBA" w14:textId="77777777" w:rsidR="00A43F0C" w:rsidRPr="00382BE3" w:rsidRDefault="00A43F0C" w:rsidP="00A43F0C">
      <w:pPr>
        <w:pStyle w:val="Kop4"/>
        <w:keepNext w:val="0"/>
        <w:tabs>
          <w:tab w:val="clear" w:pos="940"/>
          <w:tab w:val="clear" w:pos="1140"/>
          <w:tab w:val="clear" w:pos="1360"/>
          <w:tab w:val="left" w:pos="993"/>
        </w:tabs>
        <w:spacing w:before="120" w:after="120" w:line="240" w:lineRule="auto"/>
        <w:ind w:left="993" w:hanging="993"/>
        <w:rPr>
          <w:ins w:id="4985" w:author="Gert Morlion" w:date="2024-08-26T14:21:00Z"/>
        </w:rPr>
      </w:pPr>
      <w:ins w:id="4986"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987" w:author="Gert Morlion" w:date="2024-08-26T14:21:00Z"/>
        </w:trPr>
        <w:tc>
          <w:tcPr>
            <w:tcW w:w="1106" w:type="dxa"/>
            <w:shd w:val="clear" w:color="auto" w:fill="D9D9D9"/>
          </w:tcPr>
          <w:p w14:paraId="746E4455" w14:textId="77777777" w:rsidR="00A43F0C" w:rsidRPr="00382BE3" w:rsidRDefault="00A43F0C" w:rsidP="00BE21AB">
            <w:pPr>
              <w:suppressAutoHyphens/>
              <w:snapToGrid w:val="0"/>
              <w:spacing w:before="60" w:after="60" w:line="240" w:lineRule="auto"/>
              <w:rPr>
                <w:ins w:id="4988" w:author="Gert Morlion" w:date="2024-08-26T14:21:00Z"/>
                <w:b/>
                <w:bCs/>
                <w:sz w:val="16"/>
                <w:szCs w:val="16"/>
                <w:lang w:eastAsia="ar-SA"/>
              </w:rPr>
            </w:pPr>
            <w:ins w:id="4989"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BE21AB">
            <w:pPr>
              <w:suppressAutoHyphens/>
              <w:snapToGrid w:val="0"/>
              <w:spacing w:before="60" w:after="60" w:line="240" w:lineRule="auto"/>
              <w:rPr>
                <w:ins w:id="4990" w:author="Gert Morlion" w:date="2024-08-26T14:21:00Z"/>
                <w:b/>
                <w:bCs/>
                <w:sz w:val="16"/>
                <w:szCs w:val="16"/>
                <w:lang w:eastAsia="ar-SA"/>
              </w:rPr>
            </w:pPr>
            <w:ins w:id="4991"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BE21AB">
            <w:pPr>
              <w:suppressAutoHyphens/>
              <w:snapToGrid w:val="0"/>
              <w:spacing w:before="60" w:after="60" w:line="240" w:lineRule="auto"/>
              <w:rPr>
                <w:ins w:id="4992" w:author="Gert Morlion" w:date="2024-08-26T14:21:00Z"/>
                <w:b/>
                <w:bCs/>
                <w:sz w:val="16"/>
                <w:szCs w:val="16"/>
                <w:lang w:eastAsia="ar-SA"/>
              </w:rPr>
            </w:pPr>
            <w:ins w:id="4993"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BE21AB">
            <w:pPr>
              <w:suppressAutoHyphens/>
              <w:snapToGrid w:val="0"/>
              <w:spacing w:before="60" w:after="60" w:line="240" w:lineRule="auto"/>
              <w:jc w:val="center"/>
              <w:rPr>
                <w:ins w:id="4994" w:author="Gert Morlion" w:date="2024-08-26T14:21:00Z"/>
                <w:b/>
                <w:bCs/>
                <w:sz w:val="16"/>
                <w:szCs w:val="16"/>
                <w:lang w:eastAsia="ar-SA"/>
              </w:rPr>
            </w:pPr>
            <w:ins w:id="4995"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BE21AB">
            <w:pPr>
              <w:suppressAutoHyphens/>
              <w:snapToGrid w:val="0"/>
              <w:spacing w:before="60" w:after="60" w:line="240" w:lineRule="auto"/>
              <w:rPr>
                <w:ins w:id="4996" w:author="Gert Morlion" w:date="2024-08-26T14:21:00Z"/>
                <w:b/>
                <w:bCs/>
                <w:sz w:val="16"/>
                <w:szCs w:val="16"/>
                <w:lang w:eastAsia="ar-SA"/>
              </w:rPr>
            </w:pPr>
            <w:ins w:id="4997"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BE21AB">
            <w:pPr>
              <w:suppressAutoHyphens/>
              <w:snapToGrid w:val="0"/>
              <w:spacing w:before="60" w:after="60" w:line="240" w:lineRule="auto"/>
              <w:rPr>
                <w:ins w:id="4998" w:author="Gert Morlion" w:date="2024-08-26T14:21:00Z"/>
                <w:b/>
                <w:bCs/>
                <w:sz w:val="16"/>
                <w:szCs w:val="16"/>
                <w:lang w:eastAsia="ar-SA"/>
              </w:rPr>
            </w:pPr>
            <w:ins w:id="4999" w:author="Gert Morlion" w:date="2024-08-26T14:21:00Z">
              <w:r w:rsidRPr="00382BE3">
                <w:rPr>
                  <w:b/>
                  <w:sz w:val="16"/>
                  <w:szCs w:val="16"/>
                  <w:lang w:eastAsia="ar-SA"/>
                </w:rPr>
                <w:t>Remarks</w:t>
              </w:r>
            </w:ins>
          </w:p>
        </w:tc>
      </w:tr>
      <w:tr w:rsidR="00A43F0C" w:rsidRPr="008A6F2A" w14:paraId="179D9539" w14:textId="77777777" w:rsidTr="00BE21AB">
        <w:trPr>
          <w:cantSplit/>
          <w:ins w:id="5000" w:author="Gert Morlion" w:date="2024-08-26T14:21:00Z"/>
        </w:trPr>
        <w:tc>
          <w:tcPr>
            <w:tcW w:w="1106" w:type="dxa"/>
          </w:tcPr>
          <w:p w14:paraId="0480425F" w14:textId="77777777" w:rsidR="00A43F0C" w:rsidRPr="00382BE3" w:rsidRDefault="00A43F0C" w:rsidP="00BE21AB">
            <w:pPr>
              <w:suppressAutoHyphens/>
              <w:snapToGrid w:val="0"/>
              <w:spacing w:before="60" w:after="60" w:line="240" w:lineRule="auto"/>
              <w:rPr>
                <w:ins w:id="5001" w:author="Gert Morlion" w:date="2024-08-26T14:21:00Z"/>
                <w:b/>
                <w:bCs/>
                <w:sz w:val="16"/>
                <w:szCs w:val="16"/>
                <w:lang w:eastAsia="ar-SA"/>
              </w:rPr>
            </w:pPr>
            <w:ins w:id="5002"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BE21AB">
            <w:pPr>
              <w:suppressAutoHyphens/>
              <w:snapToGrid w:val="0"/>
              <w:spacing w:before="60" w:after="60" w:line="240" w:lineRule="auto"/>
              <w:rPr>
                <w:ins w:id="5003" w:author="Gert Morlion" w:date="2024-08-26T14:21:00Z"/>
                <w:b/>
                <w:bCs/>
                <w:sz w:val="16"/>
                <w:szCs w:val="16"/>
                <w:lang w:eastAsia="ar-SA"/>
              </w:rPr>
            </w:pPr>
            <w:ins w:id="5004" w:author="Gert Morlion" w:date="2024-08-26T14:21:00Z">
              <w:r w:rsidRPr="00382BE3">
                <w:rPr>
                  <w:sz w:val="16"/>
                  <w:szCs w:val="16"/>
                </w:rPr>
                <w:t>PT_Locale</w:t>
              </w:r>
            </w:ins>
          </w:p>
        </w:tc>
        <w:tc>
          <w:tcPr>
            <w:tcW w:w="3420" w:type="dxa"/>
          </w:tcPr>
          <w:p w14:paraId="6D280675" w14:textId="77777777" w:rsidR="00A43F0C" w:rsidRPr="00382BE3" w:rsidRDefault="00A43F0C" w:rsidP="00BE21AB">
            <w:pPr>
              <w:suppressAutoHyphens/>
              <w:snapToGrid w:val="0"/>
              <w:spacing w:before="60" w:after="60" w:line="240" w:lineRule="auto"/>
              <w:jc w:val="left"/>
              <w:rPr>
                <w:ins w:id="5005" w:author="Gert Morlion" w:date="2024-08-26T14:21:00Z"/>
                <w:b/>
                <w:bCs/>
                <w:sz w:val="16"/>
                <w:szCs w:val="16"/>
                <w:lang w:eastAsia="ar-SA"/>
              </w:rPr>
            </w:pPr>
            <w:ins w:id="5006" w:author="Gert Morlion" w:date="2024-08-26T14:21:00Z">
              <w:r w:rsidRPr="00382BE3">
                <w:rPr>
                  <w:sz w:val="16"/>
                  <w:szCs w:val="16"/>
                </w:rPr>
                <w:t>description of a locale</w:t>
              </w:r>
            </w:ins>
          </w:p>
        </w:tc>
        <w:tc>
          <w:tcPr>
            <w:tcW w:w="804" w:type="dxa"/>
          </w:tcPr>
          <w:p w14:paraId="338C9B6F" w14:textId="77777777" w:rsidR="00A43F0C" w:rsidRPr="00382BE3" w:rsidRDefault="00A43F0C" w:rsidP="00BE21AB">
            <w:pPr>
              <w:suppressAutoHyphens/>
              <w:snapToGrid w:val="0"/>
              <w:spacing w:before="60" w:after="60" w:line="240" w:lineRule="auto"/>
              <w:jc w:val="center"/>
              <w:rPr>
                <w:ins w:id="5007" w:author="Gert Morlion" w:date="2024-08-26T14:21:00Z"/>
                <w:b/>
                <w:bCs/>
                <w:sz w:val="16"/>
                <w:szCs w:val="16"/>
                <w:lang w:eastAsia="ar-SA"/>
              </w:rPr>
            </w:pPr>
            <w:ins w:id="5008" w:author="Gert Morlion" w:date="2024-08-26T14:21:00Z">
              <w:r w:rsidRPr="00382BE3">
                <w:rPr>
                  <w:sz w:val="16"/>
                  <w:szCs w:val="16"/>
                </w:rPr>
                <w:t>-</w:t>
              </w:r>
            </w:ins>
          </w:p>
        </w:tc>
        <w:tc>
          <w:tcPr>
            <w:tcW w:w="2436" w:type="dxa"/>
          </w:tcPr>
          <w:p w14:paraId="3433BE94" w14:textId="77777777" w:rsidR="00A43F0C" w:rsidRPr="00382BE3" w:rsidRDefault="00A43F0C" w:rsidP="00BE21AB">
            <w:pPr>
              <w:suppressAutoHyphens/>
              <w:snapToGrid w:val="0"/>
              <w:spacing w:before="60" w:after="60" w:line="240" w:lineRule="auto"/>
              <w:rPr>
                <w:ins w:id="5009" w:author="Gert Morlion" w:date="2024-08-26T14:21:00Z"/>
                <w:b/>
                <w:bCs/>
                <w:sz w:val="16"/>
                <w:szCs w:val="16"/>
                <w:lang w:eastAsia="ar-SA"/>
              </w:rPr>
            </w:pPr>
            <w:ins w:id="5010" w:author="Gert Morlion" w:date="2024-08-26T14:21:00Z">
              <w:r w:rsidRPr="00382BE3">
                <w:rPr>
                  <w:sz w:val="16"/>
                  <w:szCs w:val="16"/>
                </w:rPr>
                <w:t>-</w:t>
              </w:r>
            </w:ins>
          </w:p>
        </w:tc>
        <w:tc>
          <w:tcPr>
            <w:tcW w:w="3060" w:type="dxa"/>
          </w:tcPr>
          <w:p w14:paraId="4022F1A8" w14:textId="77777777" w:rsidR="00A43F0C" w:rsidRPr="00382BE3" w:rsidRDefault="00A43F0C" w:rsidP="00BE21AB">
            <w:pPr>
              <w:suppressAutoHyphens/>
              <w:snapToGrid w:val="0"/>
              <w:spacing w:before="60" w:after="60" w:line="240" w:lineRule="auto"/>
              <w:rPr>
                <w:ins w:id="5011" w:author="Gert Morlion" w:date="2024-08-26T14:21:00Z"/>
                <w:b/>
                <w:bCs/>
                <w:sz w:val="16"/>
                <w:szCs w:val="16"/>
                <w:lang w:eastAsia="ar-SA"/>
              </w:rPr>
            </w:pPr>
            <w:ins w:id="5012" w:author="Gert Morlion" w:date="2024-08-26T14:21:00Z">
              <w:r w:rsidRPr="00382BE3">
                <w:rPr>
                  <w:sz w:val="16"/>
                  <w:szCs w:val="16"/>
                </w:rPr>
                <w:t>From ISO 19115-1</w:t>
              </w:r>
            </w:ins>
          </w:p>
        </w:tc>
      </w:tr>
      <w:tr w:rsidR="00A43F0C" w:rsidRPr="008A6F2A" w14:paraId="465FB235" w14:textId="77777777" w:rsidTr="00BE21AB">
        <w:trPr>
          <w:cantSplit/>
          <w:ins w:id="5013" w:author="Gert Morlion" w:date="2024-08-26T14:21:00Z"/>
        </w:trPr>
        <w:tc>
          <w:tcPr>
            <w:tcW w:w="1106" w:type="dxa"/>
          </w:tcPr>
          <w:p w14:paraId="1372615C" w14:textId="77777777" w:rsidR="00A43F0C" w:rsidRPr="00382BE3" w:rsidRDefault="00A43F0C" w:rsidP="00BE21AB">
            <w:pPr>
              <w:suppressAutoHyphens/>
              <w:snapToGrid w:val="0"/>
              <w:spacing w:before="60" w:after="60" w:line="240" w:lineRule="auto"/>
              <w:rPr>
                <w:ins w:id="5014" w:author="Gert Morlion" w:date="2024-08-26T14:21:00Z"/>
                <w:b/>
                <w:bCs/>
                <w:sz w:val="16"/>
                <w:szCs w:val="16"/>
                <w:lang w:eastAsia="ar-SA"/>
              </w:rPr>
            </w:pPr>
            <w:ins w:id="5015"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BE21AB">
            <w:pPr>
              <w:suppressAutoHyphens/>
              <w:snapToGrid w:val="0"/>
              <w:spacing w:before="60" w:after="60" w:line="240" w:lineRule="auto"/>
              <w:rPr>
                <w:ins w:id="5016" w:author="Gert Morlion" w:date="2024-08-26T14:21:00Z"/>
                <w:b/>
                <w:bCs/>
                <w:sz w:val="16"/>
                <w:szCs w:val="16"/>
                <w:lang w:eastAsia="ar-SA"/>
              </w:rPr>
            </w:pPr>
            <w:ins w:id="5017" w:author="Gert Morlion" w:date="2024-08-26T14:21:00Z">
              <w:r w:rsidRPr="00382BE3">
                <w:rPr>
                  <w:sz w:val="16"/>
                  <w:szCs w:val="16"/>
                </w:rPr>
                <w:t>language</w:t>
              </w:r>
            </w:ins>
          </w:p>
        </w:tc>
        <w:tc>
          <w:tcPr>
            <w:tcW w:w="3420" w:type="dxa"/>
          </w:tcPr>
          <w:p w14:paraId="77F1FA9A" w14:textId="77777777" w:rsidR="00A43F0C" w:rsidRPr="00382BE3" w:rsidRDefault="00A43F0C" w:rsidP="00BE21AB">
            <w:pPr>
              <w:suppressAutoHyphens/>
              <w:snapToGrid w:val="0"/>
              <w:spacing w:before="60" w:after="60" w:line="240" w:lineRule="auto"/>
              <w:jc w:val="left"/>
              <w:rPr>
                <w:ins w:id="5018" w:author="Gert Morlion" w:date="2024-08-26T14:21:00Z"/>
                <w:b/>
                <w:bCs/>
                <w:sz w:val="16"/>
                <w:szCs w:val="16"/>
                <w:lang w:eastAsia="ar-SA"/>
              </w:rPr>
            </w:pPr>
            <w:ins w:id="5019"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BE21AB">
            <w:pPr>
              <w:suppressAutoHyphens/>
              <w:snapToGrid w:val="0"/>
              <w:spacing w:before="60" w:after="60" w:line="240" w:lineRule="auto"/>
              <w:jc w:val="center"/>
              <w:rPr>
                <w:ins w:id="5020" w:author="Gert Morlion" w:date="2024-08-26T14:21:00Z"/>
                <w:b/>
                <w:bCs/>
                <w:sz w:val="16"/>
                <w:szCs w:val="16"/>
                <w:lang w:eastAsia="ar-SA"/>
              </w:rPr>
            </w:pPr>
            <w:ins w:id="5021" w:author="Gert Morlion" w:date="2024-08-26T14:21:00Z">
              <w:r w:rsidRPr="00382BE3">
                <w:rPr>
                  <w:sz w:val="16"/>
                  <w:szCs w:val="16"/>
                </w:rPr>
                <w:t>1</w:t>
              </w:r>
            </w:ins>
          </w:p>
        </w:tc>
        <w:tc>
          <w:tcPr>
            <w:tcW w:w="2436" w:type="dxa"/>
          </w:tcPr>
          <w:p w14:paraId="2A9852D9" w14:textId="77777777" w:rsidR="00A43F0C" w:rsidRPr="00382BE3" w:rsidRDefault="00A43F0C" w:rsidP="00BE21AB">
            <w:pPr>
              <w:suppressAutoHyphens/>
              <w:snapToGrid w:val="0"/>
              <w:spacing w:before="60" w:after="60" w:line="240" w:lineRule="auto"/>
              <w:rPr>
                <w:ins w:id="5022" w:author="Gert Morlion" w:date="2024-08-26T14:21:00Z"/>
                <w:b/>
                <w:bCs/>
                <w:sz w:val="16"/>
                <w:szCs w:val="16"/>
                <w:lang w:eastAsia="ar-SA"/>
              </w:rPr>
            </w:pPr>
            <w:ins w:id="5023" w:author="Gert Morlion" w:date="2024-08-26T14:21:00Z">
              <w:r w:rsidRPr="00382BE3">
                <w:rPr>
                  <w:sz w:val="16"/>
                  <w:szCs w:val="16"/>
                </w:rPr>
                <w:t>LanguageCode</w:t>
              </w:r>
            </w:ins>
          </w:p>
        </w:tc>
        <w:tc>
          <w:tcPr>
            <w:tcW w:w="3060" w:type="dxa"/>
          </w:tcPr>
          <w:p w14:paraId="30AF0BAD" w14:textId="77777777" w:rsidR="00A43F0C" w:rsidRPr="00382BE3" w:rsidRDefault="00A43F0C" w:rsidP="00BE21AB">
            <w:pPr>
              <w:suppressAutoHyphens/>
              <w:snapToGrid w:val="0"/>
              <w:spacing w:before="60" w:after="60" w:line="240" w:lineRule="auto"/>
              <w:jc w:val="left"/>
              <w:rPr>
                <w:ins w:id="5024" w:author="Gert Morlion" w:date="2024-08-26T14:21:00Z"/>
                <w:b/>
                <w:bCs/>
                <w:sz w:val="16"/>
                <w:szCs w:val="16"/>
                <w:lang w:eastAsia="ar-SA"/>
              </w:rPr>
            </w:pPr>
            <w:ins w:id="5025" w:author="Gert Morlion" w:date="2024-08-26T14:21:00Z">
              <w:r w:rsidRPr="00382BE3">
                <w:rPr>
                  <w:sz w:val="16"/>
                  <w:szCs w:val="16"/>
                </w:rPr>
                <w:t>ISO 639-2 3-letter language codes.</w:t>
              </w:r>
            </w:ins>
          </w:p>
        </w:tc>
      </w:tr>
      <w:tr w:rsidR="00A43F0C" w:rsidRPr="008A6F2A" w14:paraId="79E6D493" w14:textId="77777777" w:rsidTr="00BE21AB">
        <w:trPr>
          <w:cantSplit/>
          <w:ins w:id="5026" w:author="Gert Morlion" w:date="2024-08-26T14:21:00Z"/>
        </w:trPr>
        <w:tc>
          <w:tcPr>
            <w:tcW w:w="1106" w:type="dxa"/>
          </w:tcPr>
          <w:p w14:paraId="6044643B" w14:textId="77777777" w:rsidR="00A43F0C" w:rsidRPr="00382BE3" w:rsidRDefault="00A43F0C" w:rsidP="00BE21AB">
            <w:pPr>
              <w:suppressAutoHyphens/>
              <w:snapToGrid w:val="0"/>
              <w:spacing w:before="60" w:after="60" w:line="240" w:lineRule="auto"/>
              <w:rPr>
                <w:ins w:id="5027" w:author="Gert Morlion" w:date="2024-08-26T14:21:00Z"/>
                <w:b/>
                <w:bCs/>
                <w:sz w:val="16"/>
                <w:szCs w:val="16"/>
                <w:lang w:eastAsia="ar-SA"/>
              </w:rPr>
            </w:pPr>
            <w:ins w:id="5028"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BE21AB">
            <w:pPr>
              <w:suppressAutoHyphens/>
              <w:snapToGrid w:val="0"/>
              <w:spacing w:before="60" w:after="60" w:line="240" w:lineRule="auto"/>
              <w:rPr>
                <w:ins w:id="5029" w:author="Gert Morlion" w:date="2024-08-26T14:21:00Z"/>
                <w:b/>
                <w:bCs/>
                <w:sz w:val="16"/>
                <w:szCs w:val="16"/>
                <w:lang w:eastAsia="ar-SA"/>
              </w:rPr>
            </w:pPr>
            <w:ins w:id="5030" w:author="Gert Morlion" w:date="2024-08-26T14:21:00Z">
              <w:r w:rsidRPr="00382BE3">
                <w:rPr>
                  <w:sz w:val="16"/>
                  <w:szCs w:val="16"/>
                </w:rPr>
                <w:t>country</w:t>
              </w:r>
            </w:ins>
          </w:p>
        </w:tc>
        <w:tc>
          <w:tcPr>
            <w:tcW w:w="3420" w:type="dxa"/>
          </w:tcPr>
          <w:p w14:paraId="5F0C2351" w14:textId="77777777" w:rsidR="00A43F0C" w:rsidRPr="00382BE3" w:rsidRDefault="00A43F0C" w:rsidP="00BE21AB">
            <w:pPr>
              <w:suppressAutoHyphens/>
              <w:snapToGrid w:val="0"/>
              <w:spacing w:before="60" w:after="60" w:line="240" w:lineRule="auto"/>
              <w:jc w:val="left"/>
              <w:rPr>
                <w:ins w:id="5031" w:author="Gert Morlion" w:date="2024-08-26T14:21:00Z"/>
                <w:b/>
                <w:bCs/>
                <w:sz w:val="16"/>
                <w:szCs w:val="16"/>
                <w:lang w:eastAsia="ar-SA"/>
              </w:rPr>
            </w:pPr>
            <w:ins w:id="5032"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BE21AB">
            <w:pPr>
              <w:suppressAutoHyphens/>
              <w:snapToGrid w:val="0"/>
              <w:spacing w:before="60" w:after="60" w:line="240" w:lineRule="auto"/>
              <w:jc w:val="center"/>
              <w:rPr>
                <w:ins w:id="5033" w:author="Gert Morlion" w:date="2024-08-26T14:21:00Z"/>
                <w:b/>
                <w:bCs/>
                <w:sz w:val="16"/>
                <w:szCs w:val="16"/>
                <w:lang w:eastAsia="ar-SA"/>
              </w:rPr>
            </w:pPr>
            <w:ins w:id="5034" w:author="Gert Morlion" w:date="2024-08-26T14:21:00Z">
              <w:r w:rsidRPr="00382BE3">
                <w:rPr>
                  <w:sz w:val="16"/>
                  <w:szCs w:val="16"/>
                </w:rPr>
                <w:t>0..1</w:t>
              </w:r>
            </w:ins>
          </w:p>
        </w:tc>
        <w:tc>
          <w:tcPr>
            <w:tcW w:w="2436" w:type="dxa"/>
          </w:tcPr>
          <w:p w14:paraId="5EF74544" w14:textId="77777777" w:rsidR="00A43F0C" w:rsidRPr="00382BE3" w:rsidRDefault="00A43F0C" w:rsidP="00BE21AB">
            <w:pPr>
              <w:suppressAutoHyphens/>
              <w:snapToGrid w:val="0"/>
              <w:spacing w:before="60" w:after="60" w:line="240" w:lineRule="auto"/>
              <w:rPr>
                <w:ins w:id="5035" w:author="Gert Morlion" w:date="2024-08-26T14:21:00Z"/>
                <w:b/>
                <w:bCs/>
                <w:sz w:val="16"/>
                <w:szCs w:val="16"/>
                <w:lang w:eastAsia="ar-SA"/>
              </w:rPr>
            </w:pPr>
            <w:ins w:id="5036" w:author="Gert Morlion" w:date="2024-08-26T14:21:00Z">
              <w:r w:rsidRPr="00382BE3">
                <w:rPr>
                  <w:sz w:val="16"/>
                  <w:szCs w:val="16"/>
                </w:rPr>
                <w:t>CountryCode</w:t>
              </w:r>
            </w:ins>
          </w:p>
        </w:tc>
        <w:tc>
          <w:tcPr>
            <w:tcW w:w="3060" w:type="dxa"/>
          </w:tcPr>
          <w:p w14:paraId="4F292E6C" w14:textId="77777777" w:rsidR="00A43F0C" w:rsidRPr="00382BE3" w:rsidRDefault="00A43F0C" w:rsidP="00BE21AB">
            <w:pPr>
              <w:suppressAutoHyphens/>
              <w:snapToGrid w:val="0"/>
              <w:spacing w:before="60" w:after="60" w:line="240" w:lineRule="auto"/>
              <w:jc w:val="left"/>
              <w:rPr>
                <w:ins w:id="5037" w:author="Gert Morlion" w:date="2024-08-26T14:21:00Z"/>
                <w:b/>
                <w:bCs/>
                <w:sz w:val="16"/>
                <w:szCs w:val="16"/>
                <w:lang w:eastAsia="ar-SA"/>
              </w:rPr>
            </w:pPr>
            <w:ins w:id="5038" w:author="Gert Morlion" w:date="2024-08-26T14:21:00Z">
              <w:r w:rsidRPr="00382BE3">
                <w:rPr>
                  <w:sz w:val="16"/>
                  <w:szCs w:val="16"/>
                </w:rPr>
                <w:t>ISO 3166-2 2-letter country codes</w:t>
              </w:r>
            </w:ins>
          </w:p>
        </w:tc>
      </w:tr>
      <w:tr w:rsidR="00A43F0C" w:rsidRPr="008A6F2A" w14:paraId="124DD6CE" w14:textId="77777777" w:rsidTr="00BE21AB">
        <w:trPr>
          <w:cantSplit/>
          <w:ins w:id="5039" w:author="Gert Morlion" w:date="2024-08-26T14:21:00Z"/>
        </w:trPr>
        <w:tc>
          <w:tcPr>
            <w:tcW w:w="1106" w:type="dxa"/>
          </w:tcPr>
          <w:p w14:paraId="27760876" w14:textId="77777777" w:rsidR="00A43F0C" w:rsidRPr="00382BE3" w:rsidRDefault="00A43F0C" w:rsidP="00BE21AB">
            <w:pPr>
              <w:suppressAutoHyphens/>
              <w:snapToGrid w:val="0"/>
              <w:spacing w:before="60" w:after="60" w:line="240" w:lineRule="auto"/>
              <w:rPr>
                <w:ins w:id="5040" w:author="Gert Morlion" w:date="2024-08-26T14:21:00Z"/>
                <w:b/>
                <w:bCs/>
                <w:sz w:val="16"/>
                <w:szCs w:val="16"/>
                <w:lang w:eastAsia="ar-SA"/>
              </w:rPr>
            </w:pPr>
            <w:ins w:id="5041"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BE21AB">
            <w:pPr>
              <w:suppressAutoHyphens/>
              <w:snapToGrid w:val="0"/>
              <w:spacing w:before="60" w:after="60" w:line="240" w:lineRule="auto"/>
              <w:rPr>
                <w:ins w:id="5042" w:author="Gert Morlion" w:date="2024-08-26T14:21:00Z"/>
                <w:b/>
                <w:bCs/>
                <w:sz w:val="16"/>
                <w:szCs w:val="16"/>
                <w:lang w:eastAsia="ar-SA"/>
              </w:rPr>
            </w:pPr>
            <w:ins w:id="5043" w:author="Gert Morlion" w:date="2024-08-26T14:21:00Z">
              <w:r w:rsidRPr="00382BE3">
                <w:rPr>
                  <w:sz w:val="16"/>
                  <w:szCs w:val="16"/>
                </w:rPr>
                <w:t>characterEncoding</w:t>
              </w:r>
            </w:ins>
          </w:p>
        </w:tc>
        <w:tc>
          <w:tcPr>
            <w:tcW w:w="3420" w:type="dxa"/>
          </w:tcPr>
          <w:p w14:paraId="102F990A" w14:textId="77777777" w:rsidR="00A43F0C" w:rsidRPr="00382BE3" w:rsidRDefault="00A43F0C" w:rsidP="00BE21AB">
            <w:pPr>
              <w:suppressAutoHyphens/>
              <w:snapToGrid w:val="0"/>
              <w:spacing w:before="60" w:after="60" w:line="240" w:lineRule="auto"/>
              <w:jc w:val="left"/>
              <w:rPr>
                <w:ins w:id="5044" w:author="Gert Morlion" w:date="2024-08-26T14:21:00Z"/>
                <w:b/>
                <w:bCs/>
                <w:sz w:val="16"/>
                <w:szCs w:val="16"/>
                <w:lang w:eastAsia="ar-SA"/>
              </w:rPr>
            </w:pPr>
            <w:ins w:id="5045"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BE21AB">
            <w:pPr>
              <w:suppressAutoHyphens/>
              <w:snapToGrid w:val="0"/>
              <w:spacing w:before="60" w:after="60" w:line="240" w:lineRule="auto"/>
              <w:jc w:val="center"/>
              <w:rPr>
                <w:ins w:id="5046" w:author="Gert Morlion" w:date="2024-08-26T14:21:00Z"/>
                <w:b/>
                <w:bCs/>
                <w:sz w:val="16"/>
                <w:szCs w:val="16"/>
                <w:lang w:eastAsia="ar-SA"/>
              </w:rPr>
            </w:pPr>
            <w:ins w:id="5047" w:author="Gert Morlion" w:date="2024-08-26T14:21:00Z">
              <w:r w:rsidRPr="00382BE3">
                <w:rPr>
                  <w:sz w:val="16"/>
                  <w:szCs w:val="16"/>
                </w:rPr>
                <w:t>1</w:t>
              </w:r>
            </w:ins>
          </w:p>
        </w:tc>
        <w:tc>
          <w:tcPr>
            <w:tcW w:w="2436" w:type="dxa"/>
          </w:tcPr>
          <w:p w14:paraId="0C281FF3" w14:textId="77777777" w:rsidR="00A43F0C" w:rsidRPr="00382BE3" w:rsidRDefault="00A43F0C" w:rsidP="00BE21AB">
            <w:pPr>
              <w:suppressAutoHyphens/>
              <w:snapToGrid w:val="0"/>
              <w:spacing w:before="60" w:after="60" w:line="240" w:lineRule="auto"/>
              <w:rPr>
                <w:ins w:id="5048" w:author="Gert Morlion" w:date="2024-08-26T14:21:00Z"/>
                <w:b/>
                <w:bCs/>
                <w:sz w:val="16"/>
                <w:szCs w:val="16"/>
                <w:lang w:eastAsia="ar-SA"/>
              </w:rPr>
            </w:pPr>
            <w:ins w:id="5049" w:author="Gert Morlion" w:date="2024-08-26T14:21:00Z">
              <w:r w:rsidRPr="00382BE3">
                <w:rPr>
                  <w:sz w:val="16"/>
                  <w:szCs w:val="16"/>
                </w:rPr>
                <w:t>MD_CharacterSetCode</w:t>
              </w:r>
            </w:ins>
          </w:p>
        </w:tc>
        <w:tc>
          <w:tcPr>
            <w:tcW w:w="3060" w:type="dxa"/>
          </w:tcPr>
          <w:p w14:paraId="7A5E64CC" w14:textId="77777777" w:rsidR="00A43F0C" w:rsidRPr="00382BE3" w:rsidRDefault="00A43F0C" w:rsidP="00BE21AB">
            <w:pPr>
              <w:suppressAutoHyphens/>
              <w:snapToGrid w:val="0"/>
              <w:spacing w:before="60" w:after="60" w:line="240" w:lineRule="auto"/>
              <w:jc w:val="left"/>
              <w:rPr>
                <w:ins w:id="5050" w:author="Gert Morlion" w:date="2024-08-26T14:21:00Z"/>
                <w:b/>
                <w:bCs/>
                <w:sz w:val="16"/>
                <w:szCs w:val="16"/>
                <w:lang w:eastAsia="ar-SA"/>
              </w:rPr>
            </w:pPr>
            <w:ins w:id="5051"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052" w:author="Gert Morlion" w:date="2024-08-26T14:21:00Z"/>
        </w:rPr>
      </w:pPr>
    </w:p>
    <w:p w14:paraId="72C7D251" w14:textId="77777777" w:rsidR="00A43F0C" w:rsidRPr="008A6F2A" w:rsidRDefault="00A43F0C" w:rsidP="00A43F0C">
      <w:pPr>
        <w:spacing w:after="120" w:line="240" w:lineRule="auto"/>
        <w:rPr>
          <w:ins w:id="5053" w:author="Gert Morlion" w:date="2024-08-26T14:21:00Z"/>
        </w:rPr>
      </w:pPr>
      <w:bookmarkStart w:id="5054" w:name="_Toc510784370"/>
      <w:bookmarkStart w:id="5055" w:name="_Toc510785519"/>
      <w:bookmarkEnd w:id="5054"/>
      <w:bookmarkEnd w:id="5055"/>
      <w:ins w:id="5056"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Kop3"/>
        <w:numPr>
          <w:ilvl w:val="0"/>
          <w:numId w:val="0"/>
        </w:numPr>
        <w:jc w:val="both"/>
      </w:pPr>
    </w:p>
    <w:p w14:paraId="72F6EC5A" w14:textId="77777777" w:rsidR="00453023" w:rsidRPr="00D22CCD" w:rsidRDefault="007260E2">
      <w:pPr>
        <w:pStyle w:val="Kop2"/>
        <w:rPr>
          <w:lang w:eastAsia="en-GB"/>
        </w:rPr>
      </w:pPr>
      <w:bookmarkStart w:id="5057" w:name="_Toc225648314"/>
      <w:bookmarkStart w:id="5058" w:name="_Toc225065171"/>
      <w:bookmarkStart w:id="5059" w:name="_Toc487203189"/>
      <w:r w:rsidRPr="00D22CCD">
        <w:rPr>
          <w:lang w:eastAsia="en-GB"/>
        </w:rPr>
        <w:t>Language</w:t>
      </w:r>
      <w:bookmarkEnd w:id="5057"/>
      <w:bookmarkEnd w:id="5058"/>
      <w:bookmarkEnd w:id="5059"/>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060" w:author="Gert Morlion" w:date="2024-08-26T14:21:00Z" w16du:dateUtc="2024-08-26T12:21:00Z">
        <w:r w:rsidR="00A227F8" w:rsidRPr="00A227F8">
          <w:rPr>
            <w:b/>
            <w:bCs/>
            <w:lang w:eastAsia="en-GB"/>
          </w:rPr>
          <w:t>f</w:t>
        </w:r>
      </w:ins>
      <w:del w:id="5061" w:author="Gert Morlion" w:date="2024-08-26T14:21:00Z" w16du:dateUtc="2024-08-26T12:21:00Z">
        <w:r w:rsidRPr="00A227F8" w:rsidDel="00A227F8">
          <w:rPr>
            <w:b/>
            <w:bCs/>
            <w:lang w:eastAsia="en-GB"/>
          </w:rPr>
          <w:delText>F</w:delText>
        </w:r>
      </w:del>
      <w:r w:rsidRPr="00A227F8">
        <w:rPr>
          <w:b/>
          <w:bCs/>
          <w:lang w:eastAsia="en-GB"/>
        </w:rPr>
        <w:t xml:space="preserve">eature </w:t>
      </w:r>
      <w:ins w:id="5062" w:author="Gert Morlion" w:date="2024-08-26T14:21:00Z" w16du:dateUtc="2024-08-26T12:21:00Z">
        <w:r w:rsidR="00A227F8" w:rsidRPr="00A227F8">
          <w:rPr>
            <w:b/>
            <w:bCs/>
            <w:lang w:eastAsia="en-GB"/>
          </w:rPr>
          <w:t>n</w:t>
        </w:r>
      </w:ins>
      <w:del w:id="5063" w:author="Gert Morlion" w:date="2024-08-26T14:21:00Z" w16du:dateUtc="2024-08-26T12: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064" w:name="_Toc225648365"/>
      <w:bookmarkStart w:id="5065"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Kop1"/>
        <w:numPr>
          <w:ilvl w:val="0"/>
          <w:numId w:val="0"/>
        </w:numPr>
        <w:ind w:left="432"/>
        <w:rPr>
          <w:rFonts w:eastAsia="Times New Roman" w:cs="Arial"/>
          <w:lang w:eastAsia="en-US"/>
        </w:rPr>
      </w:pPr>
      <w:bookmarkStart w:id="5066"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066"/>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Encoding Guide” has been developed to provide consistent, standardized instructions for encoding S-100 compliant IENC data. This document has been laid out, as far as possible, along the lines of the IHO publication S-4, Part B “Chart Specifications of the IHO – Medium and Large-Scale National and International (INT) Charts”.</w:t>
      </w:r>
    </w:p>
    <w:p w14:paraId="6AD8AE3E" w14:textId="77777777" w:rsidR="00610ED9" w:rsidRPr="00D22CCD" w:rsidRDefault="00610ED9" w:rsidP="00610ED9">
      <w:pPr>
        <w:rPr>
          <w:lang w:val="en-AU" w:eastAsia="en-US"/>
        </w:rPr>
      </w:pPr>
      <w:r w:rsidRPr="00D22CCD">
        <w:rPr>
          <w:lang w:val="en-AU" w:eastAsia="en-US"/>
        </w:rPr>
        <w:t xml:space="preserve">The purpose of the </w:t>
      </w:r>
      <w:r w:rsidR="00DA5B98">
        <w:rPr>
          <w:lang w:val="en-AU" w:eastAsia="en-US"/>
        </w:rPr>
        <w:t xml:space="preserve">Data Classification and </w:t>
      </w:r>
      <w:r w:rsidRPr="00D22CCD">
        <w:rPr>
          <w:lang w:val="en-AU" w:eastAsia="en-US"/>
        </w:rPr>
        <w:t>Encoding Guide is to facilitate S-401 encoding to meet IHO standards for the proper display of IENC in an S-100 based navigation system such as Inland ECDIS or ECS.  The document describes how to encode information that the cartographer considers relevant to an IENC. The content of an IENC is at the discretion of the producing authority provided that the conventions described within this document are followed.  A “producing authority” is a Hydrographic Office (HO) or an organization authorized by a government, HO or other relevant government institution to produce IENCs.</w:t>
      </w:r>
    </w:p>
    <w:p w14:paraId="15A16A8D" w14:textId="77777777"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Kop1"/>
        <w:numPr>
          <w:ilvl w:val="0"/>
          <w:numId w:val="0"/>
        </w:numPr>
        <w:jc w:val="center"/>
      </w:pPr>
      <w:bookmarkStart w:id="5067" w:name="_Toc270580271"/>
      <w:bookmarkStart w:id="5068" w:name="_Toc487203191"/>
      <w:r w:rsidRPr="00D22CCD">
        <w:t>Data Product format (e</w:t>
      </w:r>
      <w:bookmarkEnd w:id="5064"/>
      <w:bookmarkEnd w:id="5065"/>
      <w:bookmarkEnd w:id="5067"/>
      <w:r w:rsidRPr="00D22CCD">
        <w:t>ncoding)</w:t>
      </w:r>
      <w:bookmarkEnd w:id="5068"/>
    </w:p>
    <w:p w14:paraId="539E9EB7" w14:textId="77777777" w:rsidR="00453023" w:rsidRPr="00D22CCD" w:rsidRDefault="007260E2" w:rsidP="00610ED9">
      <w:pPr>
        <w:pStyle w:val="Bibliography1"/>
        <w:numPr>
          <w:ilvl w:val="0"/>
          <w:numId w:val="0"/>
        </w:numPr>
        <w:ind w:left="432" w:hanging="432"/>
        <w:rPr>
          <w:b/>
          <w:sz w:val="24"/>
          <w:szCs w:val="24"/>
        </w:rPr>
      </w:pPr>
      <w:bookmarkStart w:id="5069" w:name="_Toc207617007"/>
      <w:bookmarkStart w:id="5070" w:name="_Toc225648366"/>
      <w:bookmarkStart w:id="5071" w:name="_Toc225065223"/>
      <w:r w:rsidRPr="00D22CCD">
        <w:rPr>
          <w:b/>
          <w:sz w:val="24"/>
          <w:szCs w:val="24"/>
        </w:rPr>
        <w:t>Introduction</w:t>
      </w:r>
      <w:bookmarkEnd w:id="5069"/>
      <w:bookmarkEnd w:id="5070"/>
      <w:bookmarkEnd w:id="5071"/>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5072" w:name="_Toc487203192"/>
      <w:r w:rsidRPr="00554350">
        <w:rPr>
          <w:b/>
          <w:bCs/>
          <w:sz w:val="24"/>
          <w:szCs w:val="24"/>
          <w:lang w:eastAsia="en-US"/>
        </w:rPr>
        <w:t>Dataset files</w:t>
      </w:r>
      <w:bookmarkEnd w:id="5072"/>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073" w:author="Gert Morlion" w:date="2024-08-26T14:22:00Z" w16du:dateUtc="2024-08-26T12:22:00Z"/>
          <w:rFonts w:eastAsia="Times New Roman" w:cs="Arial"/>
          <w:lang w:eastAsia="en-US"/>
        </w:rPr>
      </w:pPr>
      <w:r w:rsidRPr="00D22CCD">
        <w:rPr>
          <w:rFonts w:eastAsia="Times New Roman" w:cs="Arial"/>
          <w:lang w:eastAsia="en-US"/>
        </w:rPr>
        <w:t xml:space="preserve">Dataset </w:t>
      </w:r>
      <w:ins w:id="5074" w:author="Gert Morlion" w:date="2024-08-26T14:22:00Z" w16du:dateUtc="2024-08-26T12:22:00Z">
        <w:r w:rsidR="00A227F8">
          <w:rPr>
            <w:rFonts w:eastAsia="Times New Roman" w:cs="Arial"/>
            <w:lang w:eastAsia="en-US"/>
          </w:rPr>
          <w:t>G</w:t>
        </w:r>
      </w:ins>
      <w:del w:id="5075" w:author="Gert Morlion" w:date="2024-08-26T14:22:00Z" w16du:dateUtc="2024-08-26T12:22:00Z">
        <w:r w:rsidRPr="00D22CCD" w:rsidDel="00A227F8">
          <w:rPr>
            <w:rFonts w:eastAsia="Times New Roman" w:cs="Arial"/>
            <w:lang w:eastAsia="en-US"/>
          </w:rPr>
          <w:delText>g</w:delText>
        </w:r>
      </w:del>
      <w:r w:rsidRPr="00D22CCD">
        <w:rPr>
          <w:rFonts w:eastAsia="Times New Roman" w:cs="Arial"/>
          <w:lang w:eastAsia="en-US"/>
        </w:rPr>
        <w:t xml:space="preserve">eneral </w:t>
      </w:r>
      <w:ins w:id="5076" w:author="Gert Morlion" w:date="2024-08-26T14:22:00Z" w16du:dateUtc="2024-08-26T12:22:00Z">
        <w:r w:rsidR="00A227F8">
          <w:rPr>
            <w:rFonts w:eastAsia="Times New Roman" w:cs="Arial"/>
            <w:lang w:eastAsia="en-US"/>
          </w:rPr>
          <w:t>I</w:t>
        </w:r>
      </w:ins>
      <w:del w:id="5077" w:author="Gert Morlion" w:date="2024-08-26T14:22:00Z" w16du:dateUtc="2024-08-26T12: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078" w:author="Gert Morlion" w:date="2024-08-26T14:22:00Z" w16du:dateUtc="2024-08-26T12: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079" w:author="Gert Morlion" w:date="2024-08-26T14:22:00Z" w16du:dateUtc="2024-08-26T12: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080"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081" w:author="Gert Morlion" w:date="2023-06-05T11:57:00Z">
        <w:r w:rsidRPr="00D22CCD" w:rsidDel="00E90EC5">
          <w:rPr>
            <w:rFonts w:eastAsia="Times New Roman" w:cs="Arial"/>
            <w:lang w:eastAsia="en-US"/>
          </w:rPr>
          <w:delText>In</w:delText>
        </w:r>
      </w:del>
      <w:del w:id="5082"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083"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084"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085"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086"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087"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088"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089"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090" w:author="Gert Morlion" w:date="2023-06-05T11:58:00Z"/>
          <w:rFonts w:eastAsia="Times New Roman" w:cs="Arial"/>
          <w:lang w:eastAsia="en-US"/>
        </w:rPr>
      </w:pPr>
      <w:del w:id="5091"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092" w:author="Gert Morlion" w:date="2023-06-05T11:58:00Z"/>
          <w:rFonts w:eastAsia="Times New Roman" w:cs="Arial"/>
          <w:lang w:eastAsia="en-US"/>
        </w:rPr>
      </w:pPr>
      <w:del w:id="5093"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094"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095" w:author="Gert Morlion" w:date="2023-06-05T11:58:00Z">
        <w:r>
          <w:rPr>
            <w:rFonts w:eastAsia="Times New Roman" w:cs="Arial"/>
            <w:lang w:eastAsia="en-US"/>
          </w:rPr>
          <w:t xml:space="preserve">For information Type records, Composite Curve records, and </w:t>
        </w:r>
      </w:ins>
      <w:ins w:id="5096"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097"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5098" w:name="_Toc487203193"/>
      <w:r w:rsidRPr="00D22CCD">
        <w:rPr>
          <w:b/>
          <w:sz w:val="24"/>
          <w:szCs w:val="24"/>
          <w:lang w:eastAsia="en-US"/>
        </w:rPr>
        <w:t>Records</w:t>
      </w:r>
      <w:bookmarkEnd w:id="5098"/>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5099" w:name="_Toc487203194"/>
      <w:r w:rsidRPr="00C730A5">
        <w:rPr>
          <w:b/>
          <w:bCs/>
          <w:sz w:val="24"/>
          <w:szCs w:val="24"/>
          <w:lang w:eastAsia="en-US"/>
        </w:rPr>
        <w:t>Fields</w:t>
      </w:r>
      <w:bookmarkEnd w:id="5099"/>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5100" w:name="_Toc487203195"/>
      <w:r w:rsidRPr="00D22CCD">
        <w:rPr>
          <w:b/>
          <w:sz w:val="24"/>
          <w:szCs w:val="24"/>
          <w:lang w:eastAsia="en-US"/>
        </w:rPr>
        <w:lastRenderedPageBreak/>
        <w:t>Subfields</w:t>
      </w:r>
      <w:bookmarkEnd w:id="5100"/>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101" w:author="Gert Morlion" w:date="2023-06-05T12:00:00Z">
        <w:r w:rsidR="0073324A">
          <w:rPr>
            <w:rFonts w:ascii="Arial" w:hAnsi="Arial" w:cs="Arial"/>
          </w:rPr>
          <w:t>“</w:t>
        </w:r>
      </w:ins>
      <w:r w:rsidRPr="00D22CCD">
        <w:rPr>
          <w:rFonts w:ascii="Arial" w:hAnsi="Arial" w:cs="Arial"/>
        </w:rPr>
        <w:t>insert</w:t>
      </w:r>
      <w:ins w:id="5102"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5103" w:name="_Toc487203196"/>
      <w:r w:rsidRPr="00D22CCD">
        <w:rPr>
          <w:b/>
          <w:sz w:val="24"/>
          <w:szCs w:val="24"/>
          <w:lang w:eastAsia="en-US"/>
        </w:rPr>
        <w:t>Base dataset structure</w:t>
      </w:r>
      <w:bookmarkEnd w:id="5103"/>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104" w:author="Gert Morlion" w:date="2024-08-26T14:30:00Z" w16du:dateUtc="2024-08-26T12:30:00Z">
        <w:r w:rsidR="00C730A5">
          <w:rPr>
            <w:rFonts w:ascii="Courier New" w:hAnsi="Courier New" w:cs="Courier New"/>
          </w:rPr>
          <w:t>1</w:t>
        </w:r>
      </w:ins>
      <w:del w:id="5105" w:author="Gert Morlion" w:date="2024-08-26T14:30:00Z" w16du:dateUtc="2024-08-26T12: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jstvoortzetti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jstvoortzetting3"/>
        <w:rPr>
          <w:b/>
          <w:bCs/>
        </w:rPr>
      </w:pPr>
      <w:bookmarkStart w:id="5106" w:name="_Toc207617025"/>
      <w:bookmarkStart w:id="5107" w:name="_Toc487203197"/>
      <w:r w:rsidRPr="00681822">
        <w:rPr>
          <w:b/>
          <w:bCs/>
        </w:rPr>
        <w:t xml:space="preserve">Dataset Identification field </w:t>
      </w:r>
      <w:bookmarkEnd w:id="5106"/>
      <w:r w:rsidRPr="00681822">
        <w:rPr>
          <w:b/>
          <w:bCs/>
        </w:rPr>
        <w:t>- DSID</w:t>
      </w:r>
      <w:bookmarkEnd w:id="5107"/>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4808C7">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108" w:author="Gert Morlion" w:date="2024-08-26T14:34:00Z" w16du:dateUtc="2024-08-26T12:34:00Z">
              <w:r w:rsidRPr="00D22CCD" w:rsidDel="007C15EB">
                <w:delText>-</w:delText>
              </w:r>
            </w:del>
            <w:ins w:id="5109" w:author="Gert Morlion" w:date="2024-08-26T14:34:00Z" w16du:dateUtc="2024-08-26T12:34:00Z">
              <w:r w:rsidR="007C15EB">
                <w:t>–</w:t>
              </w:r>
            </w:ins>
            <w:r w:rsidRPr="00D22CCD">
              <w:t xml:space="preserve"> Data</w:t>
            </w:r>
            <w:ins w:id="5110" w:author="Gert Morlion" w:date="2024-08-26T14:34:00Z" w16du:dateUtc="2024-08-26T12:34:00Z">
              <w:r w:rsidR="007C15EB">
                <w:t xml:space="preserve"> S</w:t>
              </w:r>
            </w:ins>
            <w:del w:id="5111" w:author="Gert Morlion" w:date="2024-08-26T14:34:00Z" w16du:dateUtc="2024-08-26T12: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112" w:author="Gert Morlion" w:date="2024-08-26T14:34:00Z" w16du:dateUtc="2024-08-26T12:34:00Z">
              <w:r w:rsidR="007C15EB">
                <w:t>P</w:t>
              </w:r>
            </w:ins>
            <w:del w:id="5113" w:author="Gert Morlion" w:date="2024-08-26T14:34:00Z" w16du:dateUtc="2024-08-26T12:34:00Z">
              <w:r w:rsidRPr="00D22CCD" w:rsidDel="007C15EB">
                <w:delText>p</w:delText>
              </w:r>
            </w:del>
            <w:r w:rsidRPr="00D22CCD">
              <w:t xml:space="preserve">roduct </w:t>
            </w:r>
            <w:ins w:id="5114" w:author="Gert Morlion" w:date="2024-08-26T14:34:00Z" w16du:dateUtc="2024-08-26T12:34:00Z">
              <w:r w:rsidR="007C15EB">
                <w:t>S</w:t>
              </w:r>
            </w:ins>
            <w:del w:id="5115" w:author="Gert Morlion" w:date="2024-08-26T14:34:00Z" w16du:dateUtc="2024-08-26T12: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7777777" w:rsidR="00453023" w:rsidRPr="00D22CCD" w:rsidRDefault="007260E2">
            <w:pPr>
              <w:pStyle w:val="Small"/>
              <w:jc w:val="both"/>
            </w:pPr>
            <w:r w:rsidRPr="00D22CCD">
              <w:t>See clause ??</w:t>
            </w:r>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jstvoortzetting3"/>
        <w:rPr>
          <w:b/>
          <w:bCs/>
        </w:rPr>
      </w:pPr>
      <w:bookmarkStart w:id="5116" w:name="_Toc207617026"/>
      <w:bookmarkStart w:id="5117" w:name="_Toc487203198"/>
      <w:r w:rsidRPr="004808C7">
        <w:rPr>
          <w:b/>
          <w:bCs/>
        </w:rPr>
        <w:t>Dataset Structure Information field</w:t>
      </w:r>
      <w:bookmarkEnd w:id="5116"/>
      <w:r w:rsidRPr="004808C7">
        <w:rPr>
          <w:b/>
          <w:bCs/>
        </w:rPr>
        <w:t xml:space="preserve"> - DSSI</w:t>
      </w:r>
      <w:bookmarkEnd w:id="5117"/>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4808C7">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5942A69D" w14:textId="77777777" w:rsidR="00453023" w:rsidRPr="00D22CCD" w:rsidRDefault="007260E2" w:rsidP="00610ED9">
            <w:pPr>
              <w:pStyle w:val="Geenafstand"/>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6CFEBD2F" w14:textId="77777777" w:rsidR="00453023" w:rsidRPr="00D22CCD" w:rsidRDefault="007260E2" w:rsidP="00610ED9">
            <w:pPr>
              <w:pStyle w:val="Geenafstand"/>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3ACA05A" w14:textId="77777777" w:rsidR="00453023" w:rsidRPr="00D22CCD" w:rsidRDefault="007260E2" w:rsidP="00610ED9">
            <w:pPr>
              <w:pStyle w:val="Geenafstand"/>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10903BF2" w14:textId="77777777" w:rsidR="00453023" w:rsidRPr="00D22CCD" w:rsidRDefault="007260E2" w:rsidP="00610ED9">
            <w:pPr>
              <w:pStyle w:val="Geenafstand"/>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08585C94" w14:textId="77777777" w:rsidR="00453023" w:rsidRPr="00D22CCD" w:rsidRDefault="007260E2" w:rsidP="00610ED9">
            <w:pPr>
              <w:pStyle w:val="Geenafstand"/>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Geenafstand"/>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Geenafstand"/>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Geenafstand"/>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Geenafstand"/>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Geenafstand"/>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Geenafstand"/>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Geenafstand"/>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Geenafstand"/>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Geenafstand"/>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Geenafstand"/>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Geenafstand"/>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Geenafstand"/>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Geenafstand"/>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Geenafstand"/>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Geenafstand"/>
              <w:rPr>
                <w:rFonts w:cs="Arial"/>
                <w:sz w:val="16"/>
                <w:szCs w:val="16"/>
              </w:rPr>
            </w:pPr>
            <w:r w:rsidRPr="00D22CCD">
              <w:rPr>
                <w:rFonts w:cs="Arial"/>
                <w:sz w:val="16"/>
                <w:szCs w:val="16"/>
              </w:rPr>
              <w:t>Number of composite curve records in the dataset</w:t>
            </w:r>
          </w:p>
        </w:tc>
      </w:tr>
      <w:tr w:rsidR="00610ED9" w:rsidRPr="00D22CCD" w14:paraId="5A421B5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250D7D2" w14:textId="77777777" w:rsidR="00610ED9" w:rsidRPr="00D22CCD" w:rsidRDefault="00610ED9" w:rsidP="00610ED9">
            <w:pPr>
              <w:pStyle w:val="Geenafstand"/>
              <w:rPr>
                <w:rFonts w:cs="Arial"/>
                <w:sz w:val="16"/>
                <w:szCs w:val="16"/>
              </w:rPr>
            </w:pPr>
          </w:p>
        </w:tc>
        <w:tc>
          <w:tcPr>
            <w:tcW w:w="1134" w:type="dxa"/>
            <w:tcBorders>
              <w:top w:val="single" w:sz="7" w:space="0" w:color="000000"/>
              <w:left w:val="single" w:sz="7" w:space="0" w:color="000000"/>
              <w:bottom w:val="single" w:sz="7" w:space="0" w:color="000000"/>
              <w:right w:val="single" w:sz="7" w:space="0" w:color="000000"/>
            </w:tcBorders>
          </w:tcPr>
          <w:p w14:paraId="52746C74" w14:textId="77777777" w:rsidR="00610ED9" w:rsidRPr="00D22CCD" w:rsidRDefault="00610ED9" w:rsidP="00610ED9">
            <w:pPr>
              <w:pStyle w:val="Geenafstand"/>
              <w:rPr>
                <w:rFonts w:cs="Arial"/>
                <w:sz w:val="16"/>
                <w:szCs w:val="16"/>
              </w:rPr>
            </w:pPr>
          </w:p>
        </w:tc>
        <w:tc>
          <w:tcPr>
            <w:tcW w:w="850" w:type="dxa"/>
            <w:tcBorders>
              <w:top w:val="single" w:sz="7" w:space="0" w:color="000000"/>
              <w:left w:val="single" w:sz="7" w:space="0" w:color="000000"/>
              <w:bottom w:val="single" w:sz="7" w:space="0" w:color="000000"/>
              <w:right w:val="single" w:sz="7" w:space="0" w:color="000000"/>
            </w:tcBorders>
          </w:tcPr>
          <w:p w14:paraId="57717DD3" w14:textId="77777777" w:rsidR="00610ED9" w:rsidRPr="00D22CCD" w:rsidRDefault="00610ED9"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7F4DFC5" w14:textId="77777777" w:rsidR="00610ED9" w:rsidRPr="00D22CCD" w:rsidRDefault="00610ED9" w:rsidP="00610ED9">
            <w:pPr>
              <w:pStyle w:val="Geenafstand"/>
              <w:rPr>
                <w:rFonts w:cs="Arial"/>
                <w:sz w:val="16"/>
                <w:szCs w:val="16"/>
              </w:rPr>
            </w:pPr>
          </w:p>
        </w:tc>
        <w:tc>
          <w:tcPr>
            <w:tcW w:w="3827" w:type="dxa"/>
            <w:tcBorders>
              <w:top w:val="single" w:sz="7" w:space="0" w:color="000000"/>
              <w:left w:val="single" w:sz="7" w:space="0" w:color="000000"/>
              <w:bottom w:val="single" w:sz="7" w:space="0" w:color="000000"/>
              <w:right w:val="single" w:sz="7" w:space="0" w:color="000000"/>
            </w:tcBorders>
          </w:tcPr>
          <w:p w14:paraId="4839536B" w14:textId="77777777" w:rsidR="00610ED9" w:rsidRPr="00D22CCD" w:rsidRDefault="00610ED9" w:rsidP="00610ED9">
            <w:pPr>
              <w:pStyle w:val="Geenafstand"/>
              <w:rPr>
                <w:rFonts w:cs="Arial"/>
                <w:sz w:val="16"/>
                <w:szCs w:val="16"/>
              </w:rPr>
            </w:pP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Geenafstand"/>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Geenafstand"/>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Geenafstand"/>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Geenafstand"/>
              <w:rPr>
                <w:rFonts w:cs="Arial"/>
                <w:sz w:val="16"/>
                <w:szCs w:val="16"/>
              </w:rPr>
            </w:pPr>
            <w:r w:rsidRPr="00D22CCD">
              <w:rPr>
                <w:rFonts w:cs="Arial"/>
                <w:sz w:val="16"/>
                <w:szCs w:val="16"/>
              </w:rPr>
              <w:lastRenderedPageBreak/>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Geenafstand"/>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Geenafstand"/>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jstvoortzetting3"/>
        <w:rPr>
          <w:b/>
          <w:bCs/>
        </w:rPr>
      </w:pPr>
      <w:bookmarkStart w:id="5118" w:name="_Toc207617017"/>
      <w:bookmarkStart w:id="5119" w:name="_Toc225648367"/>
      <w:bookmarkStart w:id="5120"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4808C7">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121" w:author="Gert Morlion" w:date="2024-08-26T14:34:00Z" w16du:dateUtc="2024-08-26T12:34:00Z">
              <w:r w:rsidR="004808C7">
                <w:t>F</w:t>
              </w:r>
            </w:ins>
            <w:del w:id="5122" w:author="Gert Morlion" w:date="2024-08-26T14:34:00Z" w16du:dateUtc="2024-08-26T12:34:00Z">
              <w:r w:rsidRPr="00D22CCD" w:rsidDel="004808C7">
                <w:delText>f</w:delText>
              </w:r>
            </w:del>
            <w:r w:rsidRPr="00D22CCD">
              <w:t xml:space="preserve">eature </w:t>
            </w:r>
            <w:ins w:id="5123" w:author="Gert Morlion" w:date="2024-08-26T14:34:00Z" w16du:dateUtc="2024-08-26T12:34:00Z">
              <w:r w:rsidR="004808C7">
                <w:t>C</w:t>
              </w:r>
            </w:ins>
            <w:del w:id="5124" w:author="Gert Morlion" w:date="2024-08-26T14:34:00Z" w16du:dateUtc="2024-08-26T12: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Kop3"/>
        <w:numPr>
          <w:ilvl w:val="0"/>
          <w:numId w:val="0"/>
        </w:numPr>
        <w:ind w:left="90"/>
        <w:jc w:val="both"/>
      </w:pPr>
    </w:p>
    <w:p w14:paraId="415A186E" w14:textId="77777777" w:rsidR="00453023" w:rsidRPr="00D22CCD" w:rsidRDefault="007260E2">
      <w:pPr>
        <w:pStyle w:val="Lijstvoortzetti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96C58">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125" w:author="Gert Morlion" w:date="2024-08-26T14:35:00Z" w16du:dateUtc="2024-08-26T12:35:00Z">
              <w:r w:rsidR="007C15EB">
                <w:t>F</w:t>
              </w:r>
            </w:ins>
            <w:del w:id="5126" w:author="Gert Morlion" w:date="2024-08-26T14:35:00Z" w16du:dateUtc="2024-08-26T12:35:00Z">
              <w:r w:rsidRPr="00D22CCD" w:rsidDel="007C15EB">
                <w:delText>f</w:delText>
              </w:r>
            </w:del>
            <w:r w:rsidRPr="00D22CCD">
              <w:t xml:space="preserve">eature </w:t>
            </w:r>
            <w:ins w:id="5127" w:author="Gert Morlion" w:date="2024-08-26T14:35:00Z" w16du:dateUtc="2024-08-26T12:35:00Z">
              <w:r w:rsidR="007C15EB">
                <w:t>C</w:t>
              </w:r>
            </w:ins>
            <w:del w:id="5128" w:author="Gert Morlion" w:date="2024-08-26T14:35:00Z" w16du:dateUtc="2024-08-26T12: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Kop3"/>
        <w:numPr>
          <w:ilvl w:val="0"/>
          <w:numId w:val="0"/>
        </w:numPr>
        <w:ind w:left="90"/>
        <w:jc w:val="both"/>
      </w:pPr>
    </w:p>
    <w:p w14:paraId="2B3ED827" w14:textId="77777777" w:rsidR="00453023" w:rsidRPr="00D22CCD" w:rsidRDefault="007260E2">
      <w:pPr>
        <w:pStyle w:val="Lijstvoortzetti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96C58">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129" w:author="Gert Morlion" w:date="2024-08-26T14:35:00Z" w16du:dateUtc="2024-08-26T12:35:00Z">
              <w:r w:rsidR="00096C58">
                <w:t>F</w:t>
              </w:r>
            </w:ins>
            <w:del w:id="5130" w:author="Gert Morlion" w:date="2024-08-26T14:35:00Z" w16du:dateUtc="2024-08-26T12:35:00Z">
              <w:r w:rsidRPr="00D22CCD" w:rsidDel="00096C58">
                <w:delText>f</w:delText>
              </w:r>
            </w:del>
            <w:r w:rsidRPr="00D22CCD">
              <w:t xml:space="preserve">eature </w:t>
            </w:r>
            <w:ins w:id="5131" w:author="Gert Morlion" w:date="2024-08-26T14:35:00Z" w16du:dateUtc="2024-08-26T12:35:00Z">
              <w:r w:rsidR="00096C58">
                <w:t>C</w:t>
              </w:r>
            </w:ins>
            <w:del w:id="5132" w:author="Gert Morlion" w:date="2024-08-26T14:35:00Z" w16du:dateUtc="2024-08-26T12: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Kop3"/>
        <w:numPr>
          <w:ilvl w:val="0"/>
          <w:numId w:val="0"/>
        </w:numPr>
        <w:ind w:left="90"/>
        <w:jc w:val="both"/>
      </w:pPr>
    </w:p>
    <w:p w14:paraId="5BFD1EAB" w14:textId="77777777" w:rsidR="00453023" w:rsidRPr="00D22CCD" w:rsidRDefault="007260E2">
      <w:pPr>
        <w:pStyle w:val="Lijstvoortzetti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813EAC">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133" w:author="Gert Morlion" w:date="2024-08-26T14:35:00Z" w16du:dateUtc="2024-08-26T12:35:00Z">
              <w:r w:rsidR="00813EAC">
                <w:t>F</w:t>
              </w:r>
            </w:ins>
            <w:del w:id="5134" w:author="Gert Morlion" w:date="2024-08-26T14:35:00Z" w16du:dateUtc="2024-08-26T12:35:00Z">
              <w:r w:rsidRPr="00D22CCD" w:rsidDel="00813EAC">
                <w:delText>f</w:delText>
              </w:r>
            </w:del>
            <w:r w:rsidRPr="00D22CCD">
              <w:t xml:space="preserve">eature </w:t>
            </w:r>
            <w:ins w:id="5135" w:author="Gert Morlion" w:date="2024-08-26T14:35:00Z" w16du:dateUtc="2024-08-26T12:35:00Z">
              <w:r w:rsidR="00813EAC">
                <w:t>C</w:t>
              </w:r>
            </w:ins>
            <w:del w:id="5136" w:author="Gert Morlion" w:date="2024-08-26T14:35:00Z" w16du:dateUtc="2024-08-26T12: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Kop3"/>
        <w:numPr>
          <w:ilvl w:val="0"/>
          <w:numId w:val="0"/>
        </w:numPr>
        <w:ind w:left="90"/>
        <w:jc w:val="both"/>
      </w:pPr>
    </w:p>
    <w:p w14:paraId="6003417D" w14:textId="77777777" w:rsidR="00453023" w:rsidRPr="00D22CCD" w:rsidRDefault="007260E2">
      <w:pPr>
        <w:pStyle w:val="Lijstvoortzetti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813EAC">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137" w:author="Gert Morlion" w:date="2024-08-26T14:36:00Z" w16du:dateUtc="2024-08-26T12:36:00Z">
              <w:r w:rsidR="00813EAC">
                <w:t>F</w:t>
              </w:r>
            </w:ins>
            <w:del w:id="5138" w:author="Gert Morlion" w:date="2024-08-26T14:36:00Z" w16du:dateUtc="2024-08-26T12:36:00Z">
              <w:r w:rsidRPr="00D22CCD" w:rsidDel="00813EAC">
                <w:delText>f</w:delText>
              </w:r>
            </w:del>
            <w:r w:rsidRPr="00D22CCD">
              <w:t xml:space="preserve">eature </w:t>
            </w:r>
            <w:ins w:id="5139" w:author="Gert Morlion" w:date="2024-08-26T14:36:00Z" w16du:dateUtc="2024-08-26T12:36:00Z">
              <w:r w:rsidR="00813EAC">
                <w:t>C</w:t>
              </w:r>
            </w:ins>
            <w:del w:id="5140" w:author="Gert Morlion" w:date="2024-08-26T14:36:00Z" w16du:dateUtc="2024-08-26T12: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Kop3"/>
        <w:numPr>
          <w:ilvl w:val="0"/>
          <w:numId w:val="0"/>
        </w:numPr>
        <w:ind w:left="90"/>
        <w:jc w:val="both"/>
      </w:pPr>
    </w:p>
    <w:p w14:paraId="0B24E45D" w14:textId="77777777" w:rsidR="00453023" w:rsidRPr="00D22CCD" w:rsidRDefault="007260E2">
      <w:pPr>
        <w:pStyle w:val="Lijstvoortzetti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B4189">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141" w:author="Gert Morlion" w:date="2024-08-26T14:36:00Z" w16du:dateUtc="2024-08-26T12:36:00Z">
              <w:r w:rsidR="000B4189">
                <w:t>F</w:t>
              </w:r>
            </w:ins>
            <w:del w:id="5142" w:author="Gert Morlion" w:date="2024-08-26T14:36:00Z" w16du:dateUtc="2024-08-26T12:36:00Z">
              <w:r w:rsidRPr="00D22CCD" w:rsidDel="000B4189">
                <w:delText>f</w:delText>
              </w:r>
            </w:del>
            <w:r w:rsidRPr="00D22CCD">
              <w:t xml:space="preserve">eature </w:t>
            </w:r>
            <w:ins w:id="5143" w:author="Gert Morlion" w:date="2024-08-26T14:36:00Z" w16du:dateUtc="2024-08-26T12:36:00Z">
              <w:r w:rsidR="000B4189">
                <w:t>C</w:t>
              </w:r>
            </w:ins>
            <w:del w:id="5144" w:author="Gert Morlion" w:date="2024-08-26T14:36:00Z" w16du:dateUtc="2024-08-26T12: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jstvoortzetting3"/>
        <w:numPr>
          <w:ilvl w:val="0"/>
          <w:numId w:val="0"/>
        </w:numPr>
        <w:ind w:left="90"/>
        <w:rPr>
          <w:b/>
        </w:rPr>
      </w:pPr>
      <w:bookmarkStart w:id="5145" w:name="_Toc207617030"/>
      <w:bookmarkEnd w:id="5118"/>
      <w:bookmarkEnd w:id="5119"/>
      <w:bookmarkEnd w:id="5120"/>
    </w:p>
    <w:p w14:paraId="7F4AE6AE" w14:textId="77777777" w:rsidR="00453023" w:rsidRPr="00D22CCD" w:rsidRDefault="007260E2" w:rsidP="00610ED9">
      <w:pPr>
        <w:pStyle w:val="Lijstvoortzetti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jstvoortzetti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B4189">
        <w:tc>
          <w:tcPr>
            <w:tcW w:w="2286"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jstvoortzetti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jstvoortzetti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146" w:name="_Toc207617037"/>
      <w:bookmarkEnd w:id="5145"/>
    </w:p>
    <w:p w14:paraId="7CB7F1D8" w14:textId="77777777" w:rsidR="00453023" w:rsidRPr="00D22CCD" w:rsidRDefault="007260E2">
      <w:pPr>
        <w:pStyle w:val="Lijstvoortzetting3"/>
        <w:rPr>
          <w:b/>
        </w:rPr>
      </w:pPr>
      <w:bookmarkStart w:id="5147" w:name="_Toc225648369"/>
      <w:bookmarkStart w:id="5148" w:name="_Toc225065226"/>
      <w:r w:rsidRPr="00D22CCD">
        <w:t xml:space="preserve">   </w:t>
      </w:r>
      <w:r w:rsidRPr="00D22CCD">
        <w:rPr>
          <w:b/>
        </w:rPr>
        <w:t>Information Type Identifier field</w:t>
      </w:r>
      <w:bookmarkEnd w:id="5146"/>
      <w:bookmarkEnd w:id="5147"/>
      <w:bookmarkEnd w:id="5148"/>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Kop3"/>
        <w:numPr>
          <w:ilvl w:val="0"/>
          <w:numId w:val="0"/>
        </w:numPr>
        <w:ind w:left="90"/>
        <w:jc w:val="both"/>
      </w:pPr>
    </w:p>
    <w:p w14:paraId="7FED4AC7" w14:textId="77777777" w:rsidR="00610ED9" w:rsidRPr="00D22CCD" w:rsidRDefault="00610ED9" w:rsidP="3CCBF2F9">
      <w:pPr>
        <w:pStyle w:val="Lijstvoortzetti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1D071B">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Kop4"/>
        <w:numPr>
          <w:ilvl w:val="0"/>
          <w:numId w:val="0"/>
        </w:numPr>
        <w:ind w:left="864"/>
        <w:jc w:val="both"/>
      </w:pPr>
    </w:p>
    <w:p w14:paraId="75529B5D" w14:textId="77777777" w:rsidR="00610ED9" w:rsidRPr="00D22CCD" w:rsidRDefault="00610ED9" w:rsidP="3CCBF2F9">
      <w:pPr>
        <w:pStyle w:val="Lijstvoortzetti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1D071B">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602E2150" w14:textId="08B32B35" w:rsidR="00610ED9" w:rsidRPr="001D071B" w:rsidDel="001D071B" w:rsidRDefault="00610ED9" w:rsidP="00C739EB">
            <w:pPr>
              <w:pStyle w:val="Small"/>
              <w:snapToGrid w:val="0"/>
              <w:jc w:val="both"/>
              <w:rPr>
                <w:del w:id="5149" w:author="Gert Morlion" w:date="2024-08-26T14:38:00Z" w16du:dateUtc="2024-08-26T12: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18061B" w14:textId="377CFA40" w:rsidR="00610ED9" w:rsidRPr="001D071B" w:rsidDel="001D071B" w:rsidRDefault="00610ED9" w:rsidP="00C739EB">
            <w:pPr>
              <w:pStyle w:val="Small"/>
              <w:snapToGrid w:val="0"/>
              <w:jc w:val="both"/>
              <w:rPr>
                <w:del w:id="5150" w:author="Gert Morlion" w:date="2024-08-26T14:38:00Z" w16du:dateUtc="2024-08-26T12: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151"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152"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jstvoortzetting3"/>
        <w:rPr>
          <w:b/>
        </w:rPr>
      </w:pPr>
      <w:bookmarkStart w:id="5153" w:name="_Toc207617049"/>
      <w:r w:rsidRPr="00D22CCD">
        <w:t xml:space="preserve"> </w:t>
      </w:r>
      <w:r w:rsidRPr="00D22CCD">
        <w:rPr>
          <w:b/>
        </w:rPr>
        <w:t xml:space="preserve">Point Record Identifier field </w:t>
      </w:r>
      <w:bookmarkEnd w:id="5153"/>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Kop4"/>
        <w:numPr>
          <w:ilvl w:val="0"/>
          <w:numId w:val="0"/>
        </w:numPr>
        <w:jc w:val="both"/>
      </w:pPr>
      <w:bookmarkStart w:id="5154" w:name="_Toc207617053"/>
    </w:p>
    <w:p w14:paraId="421D8A1D" w14:textId="77777777" w:rsidR="00453023" w:rsidRPr="00D22CCD" w:rsidRDefault="007260E2">
      <w:pPr>
        <w:pStyle w:val="Kop3"/>
        <w:numPr>
          <w:ilvl w:val="2"/>
          <w:numId w:val="1"/>
        </w:numPr>
        <w:jc w:val="both"/>
      </w:pPr>
      <w:bookmarkStart w:id="5155" w:name="_Toc207617042"/>
      <w:bookmarkStart w:id="5156" w:name="_Toc225648371"/>
      <w:bookmarkStart w:id="5157" w:name="_Toc225065228"/>
      <w:r w:rsidRPr="00D22CCD">
        <w:t xml:space="preserve">   </w:t>
      </w:r>
      <w:bookmarkStart w:id="5158" w:name="_Toc487203200"/>
      <w:r w:rsidRPr="00D22CCD">
        <w:t>2</w:t>
      </w:r>
      <w:r w:rsidRPr="00D22CCD">
        <w:noBreakHyphen/>
        <w:t xml:space="preserve">D Integer Coordinate Tuple field structure </w:t>
      </w:r>
      <w:bookmarkEnd w:id="5155"/>
      <w:bookmarkEnd w:id="5156"/>
      <w:bookmarkEnd w:id="5157"/>
      <w:r w:rsidRPr="00D22CCD">
        <w:t>– C2IT</w:t>
      </w:r>
      <w:bookmarkEnd w:id="5158"/>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Kop3"/>
        <w:numPr>
          <w:ilvl w:val="2"/>
          <w:numId w:val="1"/>
        </w:numPr>
        <w:jc w:val="both"/>
      </w:pPr>
      <w:bookmarkStart w:id="5159" w:name="_Toc207617043"/>
      <w:bookmarkStart w:id="5160" w:name="_Toc225648372"/>
      <w:bookmarkStart w:id="5161" w:name="_Toc225065229"/>
      <w:r w:rsidRPr="00D22CCD">
        <w:t xml:space="preserve">  </w:t>
      </w:r>
      <w:bookmarkStart w:id="5162" w:name="_Toc487203201"/>
      <w:r w:rsidRPr="00D22CCD">
        <w:t>3</w:t>
      </w:r>
      <w:r w:rsidRPr="00D22CCD">
        <w:noBreakHyphen/>
        <w:t>D Integer Coordinate Tuple field</w:t>
      </w:r>
      <w:bookmarkEnd w:id="5159"/>
      <w:bookmarkEnd w:id="5160"/>
      <w:bookmarkEnd w:id="5161"/>
      <w:r w:rsidRPr="00D22CCD">
        <w:t xml:space="preserve"> structure– C3IT</w:t>
      </w:r>
      <w:bookmarkEnd w:id="5162"/>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jstvoortzetting3"/>
        <w:rPr>
          <w:b/>
        </w:rPr>
      </w:pPr>
      <w:r w:rsidRPr="00D22CCD">
        <w:t xml:space="preserve">   </w:t>
      </w:r>
      <w:r w:rsidRPr="00D22CCD">
        <w:rPr>
          <w:b/>
        </w:rPr>
        <w:t xml:space="preserve">Multi Point Record Identifier field </w:t>
      </w:r>
      <w:bookmarkEnd w:id="5154"/>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jstvoortzetting3"/>
        <w:rPr>
          <w:b/>
        </w:rPr>
      </w:pPr>
      <w:bookmarkStart w:id="5163"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D12506">
        <w:trPr>
          <w:trHeight w:val="184"/>
        </w:trPr>
        <w:tc>
          <w:tcPr>
            <w:tcW w:w="3477" w:type="dxa"/>
            <w:tcBorders>
              <w:top w:val="double" w:sz="4" w:space="0" w:color="auto"/>
              <w:left w:val="double" w:sz="4" w:space="0" w:color="auto"/>
              <w:bottom w:val="double" w:sz="4" w:space="0" w:color="auto"/>
            </w:tcBorders>
            <w:shd w:val="clear" w:color="auto" w:fill="D9D9D9" w:themeFill="background1" w:themeFillShade="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hemeFill="background1" w:themeFillShade="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hemeFill="background1" w:themeFillShade="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hemeFill="background1" w:themeFillShade="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hemeFill="background1" w:themeFillShade="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jstvoortzetti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C1171F">
        <w:tc>
          <w:tcPr>
            <w:tcW w:w="34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jstvoortzetting3"/>
        <w:numPr>
          <w:ilvl w:val="0"/>
          <w:numId w:val="0"/>
        </w:numPr>
      </w:pPr>
    </w:p>
    <w:p w14:paraId="1BFA3A03" w14:textId="77777777" w:rsidR="00453023" w:rsidRPr="00D22CCD" w:rsidRDefault="007260E2">
      <w:pPr>
        <w:pStyle w:val="Lijstvoortzetting3"/>
        <w:rPr>
          <w:b/>
        </w:rPr>
      </w:pPr>
      <w:r w:rsidRPr="00D22CCD">
        <w:rPr>
          <w:b/>
        </w:rPr>
        <w:t xml:space="preserve">  Curve Record Identifier field </w:t>
      </w:r>
      <w:bookmarkEnd w:id="5163"/>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C1171F">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jstvoortzetting3"/>
        <w:rPr>
          <w:b/>
        </w:rPr>
      </w:pPr>
      <w:bookmarkStart w:id="5164" w:name="_Toc207617058"/>
      <w:r w:rsidRPr="00D22CCD">
        <w:rPr>
          <w:b/>
        </w:rPr>
        <w:t xml:space="preserve">  Point Association field </w:t>
      </w:r>
      <w:bookmarkEnd w:id="5164"/>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C1171F">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jstvoortzetting3"/>
        <w:rPr>
          <w:b/>
        </w:rPr>
      </w:pPr>
      <w:bookmarkStart w:id="5165" w:name="_Toc207617060"/>
      <w:r w:rsidRPr="00D22CCD">
        <w:rPr>
          <w:b/>
        </w:rPr>
        <w:t xml:space="preserve"> Segment Header field </w:t>
      </w:r>
      <w:bookmarkEnd w:id="5165"/>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C1171F">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jstvoortzetting3"/>
        <w:rPr>
          <w:b/>
        </w:rPr>
      </w:pPr>
      <w:bookmarkStart w:id="5166" w:name="_Toc207617064"/>
      <w:r w:rsidRPr="00D22CCD">
        <w:lastRenderedPageBreak/>
        <w:t xml:space="preserve"> </w:t>
      </w:r>
      <w:r w:rsidRPr="00D22CCD">
        <w:rPr>
          <w:b/>
        </w:rPr>
        <w:t xml:space="preserve">Composite Curve Record Identifier field </w:t>
      </w:r>
      <w:bookmarkEnd w:id="5166"/>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jstvoortzetting3"/>
        <w:rPr>
          <w:b/>
        </w:rPr>
      </w:pPr>
      <w:bookmarkStart w:id="5167" w:name="_Toc207617066"/>
      <w:r w:rsidRPr="00D22CCD">
        <w:t xml:space="preserve"> </w:t>
      </w:r>
      <w:r w:rsidRPr="00D22CCD">
        <w:rPr>
          <w:b/>
        </w:rPr>
        <w:t xml:space="preserve">Curve Component field </w:t>
      </w:r>
      <w:bookmarkEnd w:id="5167"/>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604A2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jstvoortzetting3"/>
        <w:rPr>
          <w:b/>
        </w:rPr>
      </w:pPr>
      <w:bookmarkStart w:id="5168" w:name="_Toc207617070"/>
      <w:r w:rsidRPr="00D22CCD">
        <w:t xml:space="preserve">  </w:t>
      </w:r>
      <w:r w:rsidRPr="00D22CCD">
        <w:rPr>
          <w:b/>
        </w:rPr>
        <w:t xml:space="preserve">Surface Record Identifier field </w:t>
      </w:r>
      <w:bookmarkEnd w:id="5168"/>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jstvoortzetting3"/>
        <w:rPr>
          <w:b/>
        </w:rPr>
      </w:pPr>
      <w:bookmarkStart w:id="5169" w:name="_Toc207617071"/>
      <w:r w:rsidRPr="00D22CCD">
        <w:t xml:space="preserve">  </w:t>
      </w:r>
      <w:r w:rsidRPr="00D22CCD">
        <w:rPr>
          <w:b/>
        </w:rPr>
        <w:t xml:space="preserve">Ring Association field </w:t>
      </w:r>
      <w:bookmarkEnd w:id="5169"/>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604A2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Kop3"/>
        <w:numPr>
          <w:ilvl w:val="0"/>
          <w:numId w:val="0"/>
        </w:numPr>
        <w:jc w:val="both"/>
      </w:pPr>
      <w:bookmarkStart w:id="5170" w:name="_Toc207617075"/>
      <w:bookmarkStart w:id="5171" w:name="_Toc225648375"/>
      <w:bookmarkStart w:id="5172" w:name="_Toc225065232"/>
    </w:p>
    <w:p w14:paraId="3AD767A5" w14:textId="77777777" w:rsidR="00453023" w:rsidRPr="00D22CCD" w:rsidRDefault="007260E2">
      <w:pPr>
        <w:pStyle w:val="Kop3"/>
        <w:numPr>
          <w:ilvl w:val="2"/>
          <w:numId w:val="1"/>
        </w:numPr>
        <w:jc w:val="both"/>
      </w:pPr>
      <w:r w:rsidRPr="00D22CCD">
        <w:t xml:space="preserve"> </w:t>
      </w:r>
      <w:bookmarkStart w:id="5173" w:name="_Toc487203202"/>
      <w:r w:rsidRPr="00D22CCD">
        <w:t xml:space="preserve">Feature Type Record Identifier field </w:t>
      </w:r>
      <w:bookmarkEnd w:id="5170"/>
      <w:bookmarkEnd w:id="5171"/>
      <w:bookmarkEnd w:id="5172"/>
      <w:r w:rsidRPr="00D22CCD">
        <w:t>- FRID</w:t>
      </w:r>
      <w:bookmarkEnd w:id="5173"/>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Kop3"/>
        <w:numPr>
          <w:ilvl w:val="0"/>
          <w:numId w:val="0"/>
        </w:numPr>
        <w:jc w:val="both"/>
      </w:pPr>
      <w:bookmarkStart w:id="5174" w:name="_Toc207617076"/>
      <w:bookmarkStart w:id="5175" w:name="_Toc225648376"/>
      <w:bookmarkStart w:id="5176" w:name="_Toc225065233"/>
    </w:p>
    <w:p w14:paraId="22CBD7DA" w14:textId="77777777" w:rsidR="00453023" w:rsidRPr="00D22CCD" w:rsidRDefault="007260E2">
      <w:pPr>
        <w:pStyle w:val="Kop3"/>
        <w:numPr>
          <w:ilvl w:val="2"/>
          <w:numId w:val="1"/>
        </w:numPr>
        <w:jc w:val="both"/>
      </w:pPr>
      <w:r w:rsidRPr="00D22CCD">
        <w:t xml:space="preserve"> </w:t>
      </w:r>
      <w:bookmarkStart w:id="5177" w:name="_Toc487203203"/>
      <w:r w:rsidRPr="00D22CCD">
        <w:t xml:space="preserve">Feature Object Identifier field </w:t>
      </w:r>
      <w:bookmarkEnd w:id="5174"/>
      <w:bookmarkEnd w:id="5175"/>
      <w:bookmarkEnd w:id="5176"/>
      <w:r w:rsidRPr="00D22CCD">
        <w:t>- FOID</w:t>
      </w:r>
      <w:bookmarkEnd w:id="5177"/>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Kop3"/>
        <w:numPr>
          <w:ilvl w:val="2"/>
          <w:numId w:val="1"/>
        </w:numPr>
        <w:jc w:val="both"/>
      </w:pPr>
      <w:bookmarkStart w:id="5178" w:name="_Toc207617078"/>
      <w:bookmarkStart w:id="5179" w:name="_Toc225648377"/>
      <w:bookmarkStart w:id="5180" w:name="_Toc225065234"/>
      <w:r w:rsidRPr="00D22CCD">
        <w:lastRenderedPageBreak/>
        <w:t xml:space="preserve"> </w:t>
      </w:r>
      <w:bookmarkStart w:id="5181" w:name="_Toc487203204"/>
      <w:r w:rsidRPr="00D22CCD">
        <w:t xml:space="preserve">Spatial Association field </w:t>
      </w:r>
      <w:bookmarkEnd w:id="5178"/>
      <w:bookmarkEnd w:id="5179"/>
      <w:bookmarkEnd w:id="5180"/>
      <w:r w:rsidRPr="00D22CCD">
        <w:t>- SPAS</w:t>
      </w:r>
      <w:bookmarkEnd w:id="5181"/>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65677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182" w:author="Gert Morlion" w:date="2024-08-26T14:42:00Z"/>
              </w:rPr>
            </w:pPr>
            <w:ins w:id="5183" w:author="Gert Morlion" w:date="2024-08-26T14:42:00Z">
              <w:r>
                <w:t>One of</w:t>
              </w:r>
            </w:ins>
          </w:p>
          <w:p w14:paraId="38780D3E" w14:textId="77777777" w:rsidR="00CF5B37" w:rsidRDefault="00CF5B37" w:rsidP="00CF5B37">
            <w:pPr>
              <w:pStyle w:val="Small"/>
              <w:spacing w:before="40"/>
              <w:jc w:val="both"/>
              <w:rPr>
                <w:ins w:id="5184" w:author="Gert Morlion" w:date="2024-08-26T14:42:00Z"/>
              </w:rPr>
            </w:pPr>
            <w:ins w:id="5185" w:author="Gert Morlion" w:date="2024-08-26T14:42:00Z">
              <w:r>
                <w:t>{110}</w:t>
              </w:r>
            </w:ins>
          </w:p>
          <w:p w14:paraId="70A0DE1C" w14:textId="77777777" w:rsidR="00CF5B37" w:rsidRDefault="00CF5B37" w:rsidP="00CF5B37">
            <w:pPr>
              <w:pStyle w:val="Small"/>
              <w:spacing w:before="0"/>
              <w:jc w:val="both"/>
              <w:rPr>
                <w:ins w:id="5186" w:author="Gert Morlion" w:date="2024-08-26T14:42:00Z"/>
              </w:rPr>
            </w:pPr>
            <w:ins w:id="5187" w:author="Gert Morlion" w:date="2024-08-26T14:42:00Z">
              <w:r>
                <w:t>{115}</w:t>
              </w:r>
            </w:ins>
          </w:p>
          <w:p w14:paraId="6675C929" w14:textId="77777777" w:rsidR="00CF5B37" w:rsidRDefault="00CF5B37" w:rsidP="00CF5B37">
            <w:pPr>
              <w:pStyle w:val="Small"/>
              <w:spacing w:before="0"/>
              <w:jc w:val="both"/>
              <w:rPr>
                <w:ins w:id="5188" w:author="Gert Morlion" w:date="2024-08-26T14:42:00Z"/>
              </w:rPr>
            </w:pPr>
            <w:ins w:id="5189" w:author="Gert Morlion" w:date="2024-08-26T14:42:00Z">
              <w:r>
                <w:t>{120}</w:t>
              </w:r>
            </w:ins>
          </w:p>
          <w:p w14:paraId="4FB326CD" w14:textId="77777777" w:rsidR="00CF5B37" w:rsidRDefault="00CF5B37" w:rsidP="00CF5B37">
            <w:pPr>
              <w:pStyle w:val="Small"/>
              <w:spacing w:before="0"/>
              <w:jc w:val="both"/>
              <w:rPr>
                <w:ins w:id="5190" w:author="Gert Morlion" w:date="2024-08-26T14:42:00Z"/>
              </w:rPr>
            </w:pPr>
            <w:ins w:id="5191" w:author="Gert Morlion" w:date="2024-08-26T14:42:00Z">
              <w:r>
                <w:t>{125}</w:t>
              </w:r>
            </w:ins>
          </w:p>
          <w:p w14:paraId="2FF10FD9" w14:textId="26E45872" w:rsidR="00453023" w:rsidRPr="00D22CCD" w:rsidRDefault="00CF5B37" w:rsidP="00CF5B37">
            <w:pPr>
              <w:pStyle w:val="Small"/>
              <w:jc w:val="both"/>
            </w:pPr>
            <w:ins w:id="5192"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193" w:author="Gert Morlion" w:date="2024-08-26T14:42:00Z" w16du:dateUtc="2024-08-26T12:42:00Z"/>
              </w:rPr>
            </w:pPr>
            <w:r w:rsidRPr="00D22CCD">
              <w:t>Record name of the referenced record</w:t>
            </w:r>
          </w:p>
          <w:p w14:paraId="48DF7888" w14:textId="77777777" w:rsidR="00656770" w:rsidRPr="006834DB" w:rsidRDefault="00656770" w:rsidP="00656770">
            <w:pPr>
              <w:pStyle w:val="Small"/>
              <w:spacing w:before="40"/>
              <w:jc w:val="both"/>
              <w:rPr>
                <w:ins w:id="5194" w:author="Gert Morlion" w:date="2024-08-26T14:42:00Z"/>
              </w:rPr>
            </w:pPr>
            <w:ins w:id="5195" w:author="Gert Morlion" w:date="2024-08-26T14:42:00Z">
              <w:r w:rsidRPr="006834DB">
                <w:t>{110} – Point</w:t>
              </w:r>
            </w:ins>
          </w:p>
          <w:p w14:paraId="401FC635" w14:textId="77777777" w:rsidR="00656770" w:rsidRPr="006834DB" w:rsidRDefault="00656770" w:rsidP="00656770">
            <w:pPr>
              <w:pStyle w:val="Small"/>
              <w:spacing w:before="0"/>
              <w:jc w:val="both"/>
              <w:rPr>
                <w:ins w:id="5196" w:author="Gert Morlion" w:date="2024-08-26T14:42:00Z"/>
              </w:rPr>
            </w:pPr>
            <w:ins w:id="5197" w:author="Gert Morlion" w:date="2024-08-26T14:42:00Z">
              <w:r w:rsidRPr="006834DB">
                <w:t>{115} – Multi Point</w:t>
              </w:r>
            </w:ins>
          </w:p>
          <w:p w14:paraId="1E03C010" w14:textId="77777777" w:rsidR="00656770" w:rsidRPr="006834DB" w:rsidRDefault="00656770" w:rsidP="00656770">
            <w:pPr>
              <w:pStyle w:val="Small"/>
              <w:spacing w:before="0"/>
              <w:jc w:val="both"/>
              <w:rPr>
                <w:ins w:id="5198" w:author="Gert Morlion" w:date="2024-08-26T14:42:00Z"/>
              </w:rPr>
            </w:pPr>
            <w:ins w:id="5199" w:author="Gert Morlion" w:date="2024-08-26T14:42:00Z">
              <w:r w:rsidRPr="006834DB">
                <w:t>{120} – Curve</w:t>
              </w:r>
            </w:ins>
          </w:p>
          <w:p w14:paraId="10EBF35E" w14:textId="77777777" w:rsidR="00656770" w:rsidRPr="006834DB" w:rsidRDefault="00656770" w:rsidP="00656770">
            <w:pPr>
              <w:pStyle w:val="Small"/>
              <w:spacing w:before="0"/>
              <w:jc w:val="both"/>
              <w:rPr>
                <w:ins w:id="5200" w:author="Gert Morlion" w:date="2024-08-26T14:42:00Z"/>
              </w:rPr>
            </w:pPr>
            <w:ins w:id="5201" w:author="Gert Morlion" w:date="2024-08-26T14:42:00Z">
              <w:r w:rsidRPr="006834DB">
                <w:t>{125} – Composite Curve</w:t>
              </w:r>
            </w:ins>
          </w:p>
          <w:p w14:paraId="04048420" w14:textId="46E4108D" w:rsidR="00656770" w:rsidRPr="00D22CCD" w:rsidRDefault="00656770" w:rsidP="00656770">
            <w:pPr>
              <w:pStyle w:val="Small"/>
              <w:jc w:val="both"/>
            </w:pPr>
            <w:ins w:id="5202"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Kop3"/>
        <w:numPr>
          <w:ilvl w:val="0"/>
          <w:numId w:val="0"/>
        </w:numPr>
        <w:jc w:val="both"/>
      </w:pPr>
      <w:bookmarkStart w:id="5203" w:name="_Toc207617079"/>
      <w:bookmarkStart w:id="5204" w:name="_Toc225648378"/>
      <w:bookmarkStart w:id="5205" w:name="_Toc225065235"/>
    </w:p>
    <w:p w14:paraId="61049C49" w14:textId="77777777" w:rsidR="00453023" w:rsidRPr="00D22CCD" w:rsidRDefault="007260E2">
      <w:pPr>
        <w:pStyle w:val="Kop3"/>
        <w:numPr>
          <w:ilvl w:val="2"/>
          <w:numId w:val="1"/>
        </w:numPr>
        <w:jc w:val="both"/>
      </w:pPr>
      <w:r w:rsidRPr="00D22CCD">
        <w:t xml:space="preserve"> </w:t>
      </w:r>
      <w:bookmarkStart w:id="5206" w:name="_Toc487203205"/>
      <w:r w:rsidRPr="00D22CCD">
        <w:t xml:space="preserve">Feature Association field </w:t>
      </w:r>
      <w:bookmarkEnd w:id="5203"/>
      <w:bookmarkEnd w:id="5204"/>
      <w:bookmarkEnd w:id="5205"/>
      <w:r w:rsidRPr="00D22CCD">
        <w:t>– FASC</w:t>
      </w:r>
      <w:bookmarkEnd w:id="5206"/>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65677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207"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208" w:author="Gert Morlion" w:date="2024-08-26T14:43:00Z"/>
              </w:rPr>
            </w:pPr>
            <w:r w:rsidRPr="00D22CCD">
              <w:t>Record name of the referenced record</w:t>
            </w:r>
          </w:p>
          <w:p w14:paraId="4678DC93" w14:textId="76286845" w:rsidR="00453023" w:rsidRPr="00D22CCD" w:rsidRDefault="001A654B" w:rsidP="001A654B">
            <w:pPr>
              <w:pStyle w:val="Small"/>
              <w:jc w:val="both"/>
            </w:pPr>
            <w:ins w:id="5209"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Kop3"/>
        <w:numPr>
          <w:ilvl w:val="0"/>
          <w:numId w:val="0"/>
        </w:numPr>
        <w:jc w:val="both"/>
      </w:pPr>
      <w:bookmarkStart w:id="5210" w:name="_Toc207617080"/>
      <w:bookmarkStart w:id="5211" w:name="_Toc225648380"/>
      <w:bookmarkStart w:id="5212" w:name="_Toc225065237"/>
    </w:p>
    <w:p w14:paraId="35CC5C2A" w14:textId="77777777" w:rsidR="00453023" w:rsidRPr="00D22CCD" w:rsidRDefault="007260E2">
      <w:pPr>
        <w:pStyle w:val="Kop3"/>
        <w:numPr>
          <w:ilvl w:val="2"/>
          <w:numId w:val="1"/>
        </w:numPr>
        <w:jc w:val="both"/>
      </w:pPr>
      <w:r w:rsidRPr="00D22CCD">
        <w:t xml:space="preserve"> </w:t>
      </w:r>
      <w:bookmarkStart w:id="5213" w:name="_Toc487203206"/>
      <w:r w:rsidRPr="00D22CCD">
        <w:t xml:space="preserve">Masked Spatial Type field </w:t>
      </w:r>
      <w:bookmarkEnd w:id="5210"/>
      <w:bookmarkEnd w:id="5211"/>
      <w:bookmarkEnd w:id="5212"/>
      <w:r w:rsidRPr="00D22CCD">
        <w:t>- MASK</w:t>
      </w:r>
      <w:bookmarkEnd w:id="5213"/>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A07F3C">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214" w:author="Gert Morlion" w:date="2024-08-26T14:44:00Z" w16du:dateUtc="2024-08-26T12: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215"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216" w:author="Gert Morlion" w:date="2024-08-26T14:44:00Z"/>
              </w:rPr>
            </w:pPr>
            <w:ins w:id="5217" w:author="Gert Morlion" w:date="2024-08-26T14:44:00Z">
              <w:r>
                <w:t>{120} – Curve</w:t>
              </w:r>
            </w:ins>
          </w:p>
          <w:p w14:paraId="4FC9CA89" w14:textId="645F028A" w:rsidR="00F1323F" w:rsidRPr="00D22CCD" w:rsidRDefault="00F1323F" w:rsidP="00F1323F">
            <w:pPr>
              <w:pStyle w:val="Small"/>
              <w:jc w:val="both"/>
            </w:pPr>
            <w:ins w:id="5218"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5219" w:name="_Toc487203207"/>
      <w:r w:rsidRPr="00D22CCD">
        <w:rPr>
          <w:b/>
          <w:sz w:val="24"/>
          <w:szCs w:val="24"/>
          <w:lang w:eastAsia="en-US"/>
        </w:rPr>
        <w:lastRenderedPageBreak/>
        <w:t>Update dataset structure</w:t>
      </w:r>
      <w:bookmarkEnd w:id="5219"/>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220" w:author="Gert Morlion" w:date="2024-08-26T14:44:00Z" w16du:dateUtc="2024-08-26T12:44:00Z">
        <w:r w:rsidR="00F1323F">
          <w:rPr>
            <w:rFonts w:ascii="Courier" w:hAnsi="Courier" w:cs="Arial"/>
          </w:rPr>
          <w:t>0</w:t>
        </w:r>
      </w:ins>
      <w:del w:id="5221" w:author="Gert Morlion" w:date="2024-08-26T14:44:00Z" w16du:dateUtc="2024-08-26T12: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222" w:author="Gert Morlion" w:date="2024-08-26T14:44:00Z" w16du:dateUtc="2024-08-26T12: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jstvoortzetting2"/>
        <w:keepNext/>
        <w:keepLines/>
        <w:numPr>
          <w:ilvl w:val="2"/>
          <w:numId w:val="34"/>
        </w:numPr>
        <w:ind w:left="0"/>
        <w:rPr>
          <w:b/>
          <w:lang w:eastAsia="en-US"/>
        </w:rPr>
      </w:pPr>
      <w:bookmarkStart w:id="5223" w:name="_Toc487203208"/>
      <w:r w:rsidRPr="00D22CCD">
        <w:rPr>
          <w:b/>
          <w:lang w:eastAsia="en-US"/>
        </w:rPr>
        <w:lastRenderedPageBreak/>
        <w:t>Field Content</w:t>
      </w:r>
    </w:p>
    <w:p w14:paraId="44C7EBB5"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BF301C">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224" w:author="Gert Morlion" w:date="2024-08-26T14:57:00Z" w16du:dateUtc="2024-08-26T12:57:00Z">
              <w:r w:rsidR="00BF301C">
                <w:t>n</w:t>
              </w:r>
            </w:ins>
            <w:del w:id="5225" w:author="Gert Morlion" w:date="2024-08-26T14:57:00Z" w16du:dateUtc="2024-08-26T12: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226" w:author="Gert Morlion" w:date="2024-08-26T14:57:00Z" w16du:dateUtc="2024-08-26T12:57:00Z">
              <w:r w:rsidR="00794A67">
                <w:t>i</w:t>
              </w:r>
            </w:ins>
            <w:del w:id="5227" w:author="Gert Morlion" w:date="2024-08-26T14:57:00Z" w16du:dateUtc="2024-08-26T12: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228" w:author="Gert Morlion" w:date="2024-08-26T14:57:00Z" w16du:dateUtc="2024-08-26T12:57:00Z">
              <w:r w:rsidR="00794A67">
                <w:t>s</w:t>
              </w:r>
            </w:ins>
            <w:del w:id="5229" w:author="Gert Morlion" w:date="2024-08-26T14:57:00Z" w16du:dateUtc="2024-08-26T12: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230" w:author="Gert Morlion" w:date="2024-08-26T14:57:00Z" w16du:dateUtc="2024-08-26T12:57:00Z">
              <w:r w:rsidR="00794A67">
                <w:t>s</w:t>
              </w:r>
            </w:ins>
            <w:del w:id="5231" w:author="Gert Morlion" w:date="2024-08-26T14:57:00Z" w16du:dateUtc="2024-08-26T12:57:00Z">
              <w:r w:rsidRPr="00D22CCD" w:rsidDel="00794A67">
                <w:delText>S</w:delText>
              </w:r>
            </w:del>
            <w:r w:rsidRPr="00D22CCD">
              <w:t xml:space="preserve">pecification </w:t>
            </w:r>
            <w:ins w:id="5232" w:author="Gert Morlion" w:date="2024-08-26T14:57:00Z" w16du:dateUtc="2024-08-26T12:57:00Z">
              <w:r w:rsidR="00794A67">
                <w:t>e</w:t>
              </w:r>
            </w:ins>
            <w:del w:id="5233" w:author="Gert Morlion" w:date="2024-08-26T14:57:00Z" w16du:dateUtc="2024-08-26T12: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234" w:author="Gert Morlion" w:date="2024-08-26T14:57:00Z" w16du:dateUtc="2024-08-26T12:57:00Z">
              <w:r w:rsidR="00794A67">
                <w:t>i</w:t>
              </w:r>
            </w:ins>
            <w:del w:id="5235" w:author="Gert Morlion" w:date="2024-08-26T14:57:00Z" w16du:dateUtc="2024-08-26T12: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236" w:author="Gert Morlion" w:date="2024-08-26T14:58:00Z" w16du:dateUtc="2024-08-26T12:58:00Z">
              <w:r w:rsidR="00FC3C09">
                <w:t>P</w:t>
              </w:r>
            </w:ins>
            <w:del w:id="5237" w:author="Gert Morlion" w:date="2024-08-26T14:58:00Z" w16du:dateUtc="2024-08-26T12:58:00Z">
              <w:r w:rsidRPr="00D22CCD" w:rsidDel="00FC3C09">
                <w:delText>p</w:delText>
              </w:r>
            </w:del>
            <w:r w:rsidRPr="00D22CCD">
              <w:t xml:space="preserve">roduct </w:t>
            </w:r>
            <w:ins w:id="5238" w:author="Gert Morlion" w:date="2024-08-26T14:58:00Z" w16du:dateUtc="2024-08-26T12:58:00Z">
              <w:r w:rsidR="00FC3C09">
                <w:t>S</w:t>
              </w:r>
            </w:ins>
            <w:del w:id="5239" w:author="Gert Morlion" w:date="2024-08-26T14:58:00Z" w16du:dateUtc="2024-08-26T12: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240" w:author="Gert Morlion" w:date="2024-08-26T14:57:00Z" w16du:dateUtc="2024-08-26T12:57:00Z">
              <w:r w:rsidR="00794A67">
                <w:t>e</w:t>
              </w:r>
            </w:ins>
            <w:del w:id="5241" w:author="Gert Morlion" w:date="2024-08-26T14:57:00Z" w16du:dateUtc="2024-08-26T12: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242" w:author="Gert Morlion" w:date="2024-08-26T14:58:00Z" w16du:dateUtc="2024-08-26T12:58:00Z">
              <w:r w:rsidR="00FC3C09">
                <w:t>P</w:t>
              </w:r>
            </w:ins>
            <w:del w:id="5243" w:author="Gert Morlion" w:date="2024-08-26T14:58:00Z" w16du:dateUtc="2024-08-26T12:58:00Z">
              <w:r w:rsidRPr="00D22CCD" w:rsidDel="00FC3C09">
                <w:delText>p</w:delText>
              </w:r>
            </w:del>
            <w:r w:rsidRPr="00D22CCD">
              <w:t xml:space="preserve">roduct </w:t>
            </w:r>
            <w:ins w:id="5244" w:author="Gert Morlion" w:date="2024-08-26T14:58:00Z" w16du:dateUtc="2024-08-26T12:58:00Z">
              <w:r w:rsidR="00FC3C09">
                <w:t>S</w:t>
              </w:r>
            </w:ins>
            <w:del w:id="5245" w:author="Gert Morlion" w:date="2024-08-26T14:58:00Z" w16du:dateUtc="2024-08-26T12: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246" w:author="Gert Morlion" w:date="2024-08-26T14:57:00Z" w16du:dateUtc="2024-08-26T12:57:00Z">
              <w:r w:rsidR="00794A67">
                <w:t>p</w:t>
              </w:r>
            </w:ins>
            <w:del w:id="5247" w:author="Gert Morlion" w:date="2024-08-26T14:57:00Z" w16du:dateUtc="2024-08-26T12: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248" w:author="Gert Morlion" w:date="2024-08-26T14:57:00Z" w16du:dateUtc="2024-08-26T12:57:00Z">
              <w:r w:rsidR="00794A67">
                <w:t>f</w:t>
              </w:r>
            </w:ins>
            <w:del w:id="5249" w:author="Gert Morlion" w:date="2024-08-26T14:57:00Z" w16du:dateUtc="2024-08-26T12:57:00Z">
              <w:r w:rsidRPr="00D22CCD" w:rsidDel="00794A67">
                <w:delText>F</w:delText>
              </w:r>
            </w:del>
            <w:r w:rsidRPr="00D22CCD">
              <w:t xml:space="preserve">ile </w:t>
            </w:r>
            <w:ins w:id="5250" w:author="Gert Morlion" w:date="2024-08-26T14:57:00Z" w16du:dateUtc="2024-08-26T12:57:00Z">
              <w:r w:rsidR="00794A67">
                <w:t>i</w:t>
              </w:r>
            </w:ins>
            <w:del w:id="5251" w:author="Gert Morlion" w:date="2024-08-26T14:57:00Z" w16du:dateUtc="2024-08-26T12: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252" w:author="Gert Morlion" w:date="2024-08-26T14:57:00Z" w16du:dateUtc="2024-08-26T12:57:00Z">
              <w:r w:rsidR="00794A67">
                <w:t>t</w:t>
              </w:r>
            </w:ins>
            <w:del w:id="5253" w:author="Gert Morlion" w:date="2024-08-26T14:57:00Z" w16du:dateUtc="2024-08-26T12: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254" w:author="Gert Morlion" w:date="2024-08-26T14:57:00Z" w16du:dateUtc="2024-08-26T12:57:00Z">
              <w:r w:rsidR="00794A67">
                <w:t>r</w:t>
              </w:r>
            </w:ins>
            <w:del w:id="5255" w:author="Gert Morlion" w:date="2024-08-26T14:57:00Z" w16du:dateUtc="2024-08-26T12:57:00Z">
              <w:r w:rsidRPr="00D22CCD" w:rsidDel="00794A67">
                <w:delText>R</w:delText>
              </w:r>
            </w:del>
            <w:r w:rsidRPr="00D22CCD">
              <w:t xml:space="preserve">eference </w:t>
            </w:r>
            <w:ins w:id="5256" w:author="Gert Morlion" w:date="2024-08-26T14:57:00Z" w16du:dateUtc="2024-08-26T12:57:00Z">
              <w:r w:rsidR="00794A67">
                <w:t>d</w:t>
              </w:r>
            </w:ins>
            <w:del w:id="5257" w:author="Gert Morlion" w:date="2024-08-26T14:57:00Z" w16du:dateUtc="2024-08-26T12: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258" w:author="Gert Morlion" w:date="2024-08-26T14:58:00Z" w16du:dateUtc="2024-08-26T12:58:00Z">
              <w:r w:rsidR="00794A67">
                <w:t>l</w:t>
              </w:r>
            </w:ins>
            <w:del w:id="5259" w:author="Gert Morlion" w:date="2024-08-26T14:58:00Z" w16du:dateUtc="2024-08-26T12: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260" w:author="Gert Morlion" w:date="2024-08-26T14:58:00Z" w16du:dateUtc="2024-08-26T12:58:00Z">
              <w:r w:rsidR="00794A67">
                <w:t>a</w:t>
              </w:r>
            </w:ins>
            <w:del w:id="5261" w:author="Gert Morlion" w:date="2024-08-26T14:58:00Z" w16du:dateUtc="2024-08-26T12: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262" w:author="Gert Morlion" w:date="2024-08-26T14:58:00Z" w16du:dateUtc="2024-08-26T12:58:00Z">
              <w:r w:rsidR="00794A67">
                <w:t>e</w:t>
              </w:r>
            </w:ins>
            <w:del w:id="5263" w:author="Gert Morlion" w:date="2024-08-26T14:58:00Z" w16du:dateUtc="2024-08-26T12: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264" w:author="Gert Morlion" w:date="2024-08-26T14:58:00Z" w16du:dateUtc="2024-08-26T12:58:00Z">
              <w:r w:rsidR="00794A67">
                <w:t>t</w:t>
              </w:r>
            </w:ins>
            <w:del w:id="5265" w:author="Gert Morlion" w:date="2024-08-26T14:58:00Z" w16du:dateUtc="2024-08-26T12:58:00Z">
              <w:r w:rsidRPr="00D22CCD" w:rsidDel="00794A67">
                <w:delText>T</w:delText>
              </w:r>
            </w:del>
            <w:r w:rsidRPr="00D22CCD">
              <w:t xml:space="preserve">opic </w:t>
            </w:r>
            <w:ins w:id="5266" w:author="Gert Morlion" w:date="2024-08-26T14:58:00Z" w16du:dateUtc="2024-08-26T12:58:00Z">
              <w:r w:rsidR="00794A67">
                <w:t>c</w:t>
              </w:r>
            </w:ins>
            <w:del w:id="5267" w:author="Gert Morlion" w:date="2024-08-26T14:58:00Z" w16du:dateUtc="2024-08-26T12: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FC3C09">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bookmarkStart w:id="5268"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269" w:author="Gert Morlion" w:date="2024-08-26T14:59:00Z" w16du:dateUtc="2024-08-26T12:59:00Z">
              <w:r w:rsidR="005B63F9">
                <w:t>F</w:t>
              </w:r>
            </w:ins>
            <w:del w:id="5270" w:author="Gert Morlion" w:date="2024-08-26T14:59:00Z" w16du:dateUtc="2024-08-26T12:59:00Z">
              <w:r w:rsidRPr="00D22CCD" w:rsidDel="005B63F9">
                <w:delText>f</w:delText>
              </w:r>
            </w:del>
            <w:r w:rsidRPr="00D22CCD">
              <w:t xml:space="preserve">eature </w:t>
            </w:r>
            <w:ins w:id="5271" w:author="Gert Morlion" w:date="2024-08-26T14:59:00Z" w16du:dateUtc="2024-08-26T12:59:00Z">
              <w:r w:rsidR="005B63F9">
                <w:t>C</w:t>
              </w:r>
            </w:ins>
            <w:del w:id="5272" w:author="Gert Morlion" w:date="2024-08-26T14:59:00Z" w16du:dateUtc="2024-08-26T12: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268"/>
    </w:tbl>
    <w:p w14:paraId="2DDF7183" w14:textId="77777777" w:rsidR="00610ED9" w:rsidRPr="00D22CCD" w:rsidRDefault="00610ED9" w:rsidP="00610ED9"/>
    <w:p w14:paraId="70127C96"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273" w:author="Gert Morlion" w:date="2024-08-26T14:59:00Z" w16du:dateUtc="2024-08-26T12:59:00Z">
              <w:r w:rsidR="005B63F9">
                <w:t>F</w:t>
              </w:r>
            </w:ins>
            <w:del w:id="5274" w:author="Gert Morlion" w:date="2024-08-26T14:59:00Z" w16du:dateUtc="2024-08-26T12:59:00Z">
              <w:r w:rsidRPr="00D22CCD" w:rsidDel="005B63F9">
                <w:delText>f</w:delText>
              </w:r>
            </w:del>
            <w:r w:rsidRPr="00D22CCD">
              <w:t xml:space="preserve">eature </w:t>
            </w:r>
            <w:ins w:id="5275" w:author="Gert Morlion" w:date="2024-08-26T14:59:00Z" w16du:dateUtc="2024-08-26T12:59:00Z">
              <w:r w:rsidR="005B63F9">
                <w:t>C</w:t>
              </w:r>
            </w:ins>
            <w:del w:id="5276" w:author="Gert Morlion" w:date="2024-08-26T14:59:00Z" w16du:dateUtc="2024-08-26T12: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277" w:author="Gert Morlion" w:date="2024-08-26T14:59:00Z" w16du:dateUtc="2024-08-26T12:59:00Z">
              <w:r w:rsidR="005B63F9">
                <w:t>F</w:t>
              </w:r>
            </w:ins>
            <w:del w:id="5278" w:author="Gert Morlion" w:date="2024-08-26T14:59:00Z" w16du:dateUtc="2024-08-26T12:59:00Z">
              <w:r w:rsidRPr="00D22CCD" w:rsidDel="005B63F9">
                <w:delText>f</w:delText>
              </w:r>
            </w:del>
            <w:r w:rsidRPr="00D22CCD">
              <w:t xml:space="preserve">eature </w:t>
            </w:r>
            <w:ins w:id="5279" w:author="Gert Morlion" w:date="2024-08-26T14:59:00Z" w16du:dateUtc="2024-08-26T12:59:00Z">
              <w:r w:rsidR="005B63F9">
                <w:t>C</w:t>
              </w:r>
            </w:ins>
            <w:del w:id="5280" w:author="Gert Morlion" w:date="2024-08-26T14:59:00Z" w16du:dateUtc="2024-08-26T12: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281" w:author="Gert Morlion" w:date="2024-08-26T14:59:00Z" w16du:dateUtc="2024-08-26T12:59:00Z">
              <w:r w:rsidR="005B63F9">
                <w:t>F</w:t>
              </w:r>
            </w:ins>
            <w:del w:id="5282" w:author="Gert Morlion" w:date="2024-08-26T14:59:00Z" w16du:dateUtc="2024-08-26T12:59:00Z">
              <w:r w:rsidRPr="00D22CCD" w:rsidDel="005B63F9">
                <w:delText>f</w:delText>
              </w:r>
            </w:del>
            <w:r w:rsidRPr="00D22CCD">
              <w:t xml:space="preserve">eature </w:t>
            </w:r>
            <w:ins w:id="5283" w:author="Gert Morlion" w:date="2024-08-26T14:59:00Z" w16du:dateUtc="2024-08-26T12:59:00Z">
              <w:r w:rsidR="005B63F9">
                <w:t>C</w:t>
              </w:r>
            </w:ins>
            <w:del w:id="5284" w:author="Gert Morlion" w:date="2024-08-26T14:59:00Z" w16du:dateUtc="2024-08-26T12: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285" w:author="Gert Morlion" w:date="2024-08-26T14:59:00Z" w16du:dateUtc="2024-08-26T12:59:00Z">
              <w:r w:rsidR="005B63F9">
                <w:t>F</w:t>
              </w:r>
            </w:ins>
            <w:del w:id="5286" w:author="Gert Morlion" w:date="2024-08-26T14:59:00Z" w16du:dateUtc="2024-08-26T12:59:00Z">
              <w:r w:rsidRPr="00D22CCD" w:rsidDel="005B63F9">
                <w:delText>f</w:delText>
              </w:r>
            </w:del>
            <w:r w:rsidRPr="00D22CCD">
              <w:t xml:space="preserve">eature </w:t>
            </w:r>
            <w:ins w:id="5287" w:author="Gert Morlion" w:date="2024-08-26T14:59:00Z" w16du:dateUtc="2024-08-26T12:59:00Z">
              <w:r w:rsidR="005B63F9">
                <w:t>C</w:t>
              </w:r>
            </w:ins>
            <w:del w:id="5288" w:author="Gert Morlion" w:date="2024-08-26T15:00:00Z" w16du:dateUtc="2024-08-26T13: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jstvoortzetti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13FCD">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289" w:author="Gert Morlion" w:date="2024-08-26T15:01:00Z" w16du:dateUtc="2024-08-26T13:01:00Z">
              <w:r w:rsidR="00013FCD">
                <w:t>F</w:t>
              </w:r>
            </w:ins>
            <w:del w:id="5290" w:author="Gert Morlion" w:date="2024-08-26T15:01:00Z" w16du:dateUtc="2024-08-26T13:01:00Z">
              <w:r w:rsidRPr="00D22CCD" w:rsidDel="00013FCD">
                <w:delText>f</w:delText>
              </w:r>
            </w:del>
            <w:r w:rsidRPr="00D22CCD">
              <w:t xml:space="preserve">eature </w:t>
            </w:r>
            <w:ins w:id="5291" w:author="Gert Morlion" w:date="2024-08-26T15:01:00Z" w16du:dateUtc="2024-08-26T13:01:00Z">
              <w:r w:rsidR="00013FCD">
                <w:t>C</w:t>
              </w:r>
            </w:ins>
            <w:del w:id="5292" w:author="Gert Morlion" w:date="2024-08-26T15:01:00Z" w16du:dateUtc="2024-08-26T13: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bookmarkStart w:id="5293" w:name="_Toc439685352"/>
      <w:r w:rsidRPr="00D22CCD">
        <w:rPr>
          <w:b/>
        </w:rPr>
        <w:t>Information Type Identifier field - IRID</w:t>
      </w:r>
      <w:bookmarkEnd w:id="529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13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294" w:author="Gert Morlion" w:date="2024-08-26T15:01:00Z" w16du:dateUtc="2024-08-26T13:01:00Z">
              <w:r w:rsidR="00933B23">
                <w:t>n</w:t>
              </w:r>
            </w:ins>
            <w:del w:id="5295" w:author="Gert Morlion" w:date="2024-08-26T15:01:00Z" w16du:dateUtc="2024-08-26T13: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296" w:author="Gert Morlion" w:date="2024-08-26T15:01:00Z" w16du:dateUtc="2024-08-26T13:01:00Z">
              <w:r w:rsidR="00933B23">
                <w:t>i</w:t>
              </w:r>
            </w:ins>
            <w:del w:id="5297" w:author="Gert Morlion" w:date="2024-08-26T15:01:00Z" w16du:dateUtc="2024-08-26T13: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298" w:author="Gert Morlion" w:date="2024-08-26T15:01:00Z" w16du:dateUtc="2024-08-26T13:01:00Z">
              <w:r w:rsidR="00933B23">
                <w:t>i</w:t>
              </w:r>
            </w:ins>
            <w:del w:id="5299" w:author="Gert Morlion" w:date="2024-08-26T15:01:00Z" w16du:dateUtc="2024-08-26T13: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300" w:author="Gert Morlion" w:date="2024-08-26T15:01:00Z" w16du:dateUtc="2024-08-26T13:01:00Z">
              <w:r w:rsidR="00933B23">
                <w:t>v</w:t>
              </w:r>
            </w:ins>
            <w:del w:id="5301" w:author="Gert Morlion" w:date="2024-08-26T15:01:00Z" w16du:dateUtc="2024-08-26T13: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302" w:author="Gert Morlion" w:date="2024-08-26T15:01:00Z" w16du:dateUtc="2024-08-26T13:01:00Z">
              <w:r w:rsidR="00933B23">
                <w:t>u</w:t>
              </w:r>
            </w:ins>
            <w:del w:id="5303" w:author="Gert Morlion" w:date="2024-08-26T15:01:00Z" w16du:dateUtc="2024-08-26T13:01:00Z">
              <w:r w:rsidRPr="00D22CCD" w:rsidDel="00933B23">
                <w:delText>U</w:delText>
              </w:r>
            </w:del>
            <w:r w:rsidRPr="00D22CCD">
              <w:t xml:space="preserve">pdate </w:t>
            </w:r>
            <w:ins w:id="5304" w:author="Gert Morlion" w:date="2024-08-26T15:01:00Z" w16du:dateUtc="2024-08-26T13:01:00Z">
              <w:r w:rsidR="00933B23">
                <w:t>i</w:t>
              </w:r>
            </w:ins>
            <w:del w:id="5305" w:author="Gert Morlion" w:date="2024-08-26T15:01:00Z" w16du:dateUtc="2024-08-26T13: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933B23">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306" w:author="Gert Morlion" w:date="2024-08-26T15:02:00Z" w16du:dateUtc="2024-08-26T13:02:00Z">
              <w:r w:rsidR="00933B23">
                <w:t>a</w:t>
              </w:r>
            </w:ins>
            <w:del w:id="5307" w:author="Gert Morlion" w:date="2024-08-26T15:02:00Z" w16du:dateUtc="2024-08-26T13:02:00Z">
              <w:r w:rsidRPr="00D22CCD" w:rsidDel="00933B23">
                <w:delText>A</w:delText>
              </w:r>
            </w:del>
            <w:r w:rsidRPr="00D22CCD">
              <w:t xml:space="preserve">ttribute </w:t>
            </w:r>
            <w:ins w:id="5308" w:author="Gert Morlion" w:date="2024-08-26T15:02:00Z" w16du:dateUtc="2024-08-26T13:02:00Z">
              <w:r w:rsidR="00933B23">
                <w:t>c</w:t>
              </w:r>
            </w:ins>
            <w:del w:id="5309" w:author="Gert Morlion" w:date="2024-08-26T15:02:00Z" w16du:dateUtc="2024-08-26T13: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310" w:author="Gert Morlion" w:date="2024-08-26T15:02:00Z" w16du:dateUtc="2024-08-26T13:02:00Z">
              <w:r w:rsidR="00933B23">
                <w:t>i</w:t>
              </w:r>
            </w:ins>
            <w:del w:id="5311" w:author="Gert Morlion" w:date="2024-08-26T15:02:00Z" w16du:dateUtc="2024-08-26T13: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312" w:author="Gert Morlion" w:date="2024-08-26T15:02:00Z" w16du:dateUtc="2024-08-26T13:02:00Z">
              <w:r w:rsidR="00933B23">
                <w:t>i</w:t>
              </w:r>
            </w:ins>
            <w:del w:id="5313" w:author="Gert Morlion" w:date="2024-08-26T15:02:00Z" w16du:dateUtc="2024-08-26T13: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314" w:author="Gert Morlion" w:date="2024-08-26T15:02:00Z" w16du:dateUtc="2024-08-26T13:02:00Z">
              <w:r w:rsidR="00933B23">
                <w:t>i</w:t>
              </w:r>
            </w:ins>
            <w:del w:id="5315" w:author="Gert Morlion" w:date="2024-08-26T15:02:00Z" w16du:dateUtc="2024-08-26T13: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316" w:author="Gert Morlion" w:date="2024-08-26T15:02:00Z" w16du:dateUtc="2024-08-26T13:02:00Z">
              <w:r w:rsidR="00933B23">
                <w:t>v</w:t>
              </w:r>
            </w:ins>
            <w:del w:id="5317" w:author="Gert Morlion" w:date="2024-08-26T15:02:00Z" w16du:dateUtc="2024-08-26T13: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933B23">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318" w:author="Gert Morlion" w:date="2024-08-26T15:02:00Z" w16du:dateUtc="2024-08-26T13:02:00Z">
              <w:r w:rsidR="00933B23">
                <w:t>n</w:t>
              </w:r>
            </w:ins>
            <w:del w:id="5319" w:author="Gert Morlion" w:date="2024-08-26T15:02:00Z" w16du:dateUtc="2024-08-26T13: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320" w:author="Gert Morlion" w:date="2024-08-26T15:02:00Z" w16du:dateUtc="2024-08-26T13:02:00Z">
              <w:r w:rsidR="00933B23">
                <w:t>i</w:t>
              </w:r>
            </w:ins>
            <w:del w:id="5321" w:author="Gert Morlion" w:date="2024-08-26T15:02:00Z" w16du:dateUtc="2024-08-26T13: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322" w:author="Gert Morlion" w:date="2024-08-26T15:02:00Z" w16du:dateUtc="2024-08-26T13:02:00Z">
              <w:r w:rsidR="005427E2">
                <w:t>i</w:t>
              </w:r>
            </w:ins>
            <w:del w:id="5323" w:author="Gert Morlion" w:date="2024-08-26T15:02:00Z" w16du:dateUtc="2024-08-26T13: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324" w:author="Gert Morlion" w:date="2024-08-26T15:02:00Z" w16du:dateUtc="2024-08-26T13:02:00Z">
              <w:r w:rsidR="005427E2">
                <w:t>i</w:t>
              </w:r>
            </w:ins>
            <w:del w:id="5325" w:author="Gert Morlion" w:date="2024-08-26T15:02:00Z" w16du:dateUtc="2024-08-26T13: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326" w:author="Gert Morlion" w:date="2024-08-26T15:02:00Z" w16du:dateUtc="2024-08-26T13:02:00Z">
              <w:r w:rsidR="005427E2">
                <w:t>i</w:t>
              </w:r>
            </w:ins>
            <w:del w:id="5327" w:author="Gert Morlion" w:date="2024-08-26T15:02:00Z" w16du:dateUtc="2024-08-26T13: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328" w:author="Gert Morlion" w:date="2024-08-26T15:03:00Z" w16du:dateUtc="2024-08-26T13:03:00Z">
              <w:r w:rsidR="005427E2">
                <w:t>v</w:t>
              </w:r>
            </w:ins>
            <w:del w:id="5329" w:author="Gert Morlion" w:date="2024-08-26T15:03:00Z" w16du:dateUtc="2024-08-26T13: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330" w:author="Gert Morlion" w:date="2024-08-26T15:03:00Z" w16du:dateUtc="2024-08-26T13:03:00Z">
              <w:r w:rsidR="005427E2">
                <w:t>n</w:t>
              </w:r>
            </w:ins>
            <w:del w:id="5331" w:author="Gert Morlion" w:date="2024-08-26T15:03:00Z" w16du:dateUtc="2024-08-26T13: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332" w:author="Gert Morlion" w:date="2024-08-26T15:03:00Z" w16du:dateUtc="2024-08-26T13:03:00Z">
              <w:r w:rsidR="005427E2">
                <w:t>i</w:t>
              </w:r>
            </w:ins>
            <w:del w:id="5333" w:author="Gert Morlion" w:date="2024-08-26T15:03:00Z" w16du:dateUtc="2024-08-26T13: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334" w:author="Gert Morlion" w:date="2024-08-26T15:03:00Z" w16du:dateUtc="2024-08-26T13:03:00Z">
              <w:r w:rsidR="005427E2">
                <w:t>v</w:t>
              </w:r>
            </w:ins>
            <w:del w:id="5335" w:author="Gert Morlion" w:date="2024-08-26T15:03:00Z" w16du:dateUtc="2024-08-26T13: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336" w:author="Gert Morlion" w:date="2024-08-26T15:03:00Z" w16du:dateUtc="2024-08-26T13:03:00Z">
              <w:r w:rsidR="005427E2">
                <w:t>u</w:t>
              </w:r>
            </w:ins>
            <w:del w:id="5337" w:author="Gert Morlion" w:date="2024-08-26T15:03:00Z" w16du:dateUtc="2024-08-26T13:03:00Z">
              <w:r w:rsidRPr="00D22CCD" w:rsidDel="005427E2">
                <w:delText>U</w:delText>
              </w:r>
            </w:del>
            <w:r w:rsidRPr="00D22CCD">
              <w:t xml:space="preserve">pdate </w:t>
            </w:r>
            <w:ins w:id="5338" w:author="Gert Morlion" w:date="2024-08-26T15:03:00Z" w16du:dateUtc="2024-08-26T13:03:00Z">
              <w:r w:rsidR="005427E2">
                <w:t>i</w:t>
              </w:r>
            </w:ins>
            <w:del w:id="5339" w:author="Gert Morlion" w:date="2024-08-26T15:03:00Z" w16du:dateUtc="2024-08-26T13: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340" w:author="Gert Morlion" w:date="2024-08-26T15:03:00Z" w16du:dateUtc="2024-08-26T13:03:00Z">
              <w:r w:rsidR="005427E2">
                <w:t>n</w:t>
              </w:r>
            </w:ins>
            <w:del w:id="5341" w:author="Gert Morlion" w:date="2024-08-26T15:03:00Z" w16du:dateUtc="2024-08-26T13: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342" w:author="Gert Morlion" w:date="2024-08-26T15:03:00Z" w16du:dateUtc="2024-08-26T13:03:00Z">
              <w:r w:rsidR="005427E2">
                <w:t>i</w:t>
              </w:r>
            </w:ins>
            <w:del w:id="5343" w:author="Gert Morlion" w:date="2024-08-26T15:03:00Z" w16du:dateUtc="2024-08-26T13: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344" w:author="Gert Morlion" w:date="2024-08-26T15:03:00Z" w16du:dateUtc="2024-08-26T13:03:00Z">
              <w:r w:rsidR="005427E2">
                <w:t>v</w:t>
              </w:r>
            </w:ins>
            <w:del w:id="5345" w:author="Gert Morlion" w:date="2024-08-26T15:03:00Z" w16du:dateUtc="2024-08-26T13: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346" w:author="Gert Morlion" w:date="2024-08-26T15:04:00Z" w16du:dateUtc="2024-08-26T13:04:00Z">
              <w:r w:rsidR="005427E2">
                <w:t>u</w:t>
              </w:r>
            </w:ins>
            <w:del w:id="5347" w:author="Gert Morlion" w:date="2024-08-26T15:04:00Z" w16du:dateUtc="2024-08-26T13:04:00Z">
              <w:r w:rsidRPr="00D22CCD" w:rsidDel="005427E2">
                <w:delText>U</w:delText>
              </w:r>
            </w:del>
            <w:r w:rsidRPr="00D22CCD">
              <w:t xml:space="preserve">pdate </w:t>
            </w:r>
            <w:ins w:id="5348" w:author="Gert Morlion" w:date="2024-08-26T15:04:00Z" w16du:dateUtc="2024-08-26T13:04:00Z">
              <w:r w:rsidR="005427E2">
                <w:t>i</w:t>
              </w:r>
            </w:ins>
            <w:del w:id="5349" w:author="Gert Morlion" w:date="2024-08-26T15:04:00Z" w16du:dateUtc="2024-08-26T13: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5427E2">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5427E2">
        <w:tc>
          <w:tcPr>
            <w:tcW w:w="345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AB1A79">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AB1A79">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350" w:author="Gert Morlion" w:date="2024-08-26T15:04:00Z" w16du:dateUtc="2024-08-26T13:04:00Z">
              <w:r w:rsidR="00AB1A79">
                <w:t>n</w:t>
              </w:r>
            </w:ins>
            <w:del w:id="5351" w:author="Gert Morlion" w:date="2024-08-26T15:04:00Z" w16du:dateUtc="2024-08-26T13: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352" w:author="Gert Morlion" w:date="2024-08-26T15:04:00Z" w16du:dateUtc="2024-08-26T13:04:00Z">
              <w:r w:rsidR="00AB1A79">
                <w:t>i</w:t>
              </w:r>
            </w:ins>
            <w:del w:id="5353" w:author="Gert Morlion" w:date="2024-08-26T15:04:00Z" w16du:dateUtc="2024-08-26T13: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354" w:author="Gert Morlion" w:date="2024-08-26T15:04:00Z" w16du:dateUtc="2024-08-26T13:04:00Z">
              <w:r w:rsidR="00AB1A79">
                <w:t>i</w:t>
              </w:r>
            </w:ins>
            <w:del w:id="5355" w:author="Gert Morlion" w:date="2024-08-26T15:04:00Z" w16du:dateUtc="2024-08-26T13: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AB1A79">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356" w:author="Gert Morlion" w:date="2024-08-26T15:04:00Z" w16du:dateUtc="2024-08-26T13:04:00Z">
              <w:r w:rsidR="00AB1A79">
                <w:t>u</w:t>
              </w:r>
            </w:ins>
            <w:del w:id="5357" w:author="Gert Morlion" w:date="2024-08-26T15:04:00Z" w16du:dateUtc="2024-08-26T13:04:00Z">
              <w:r w:rsidRPr="00D22CCD" w:rsidDel="00AB1A79">
                <w:delText>U</w:delText>
              </w:r>
            </w:del>
            <w:r w:rsidRPr="00D22CCD">
              <w:t xml:space="preserve">pdate </w:t>
            </w:r>
            <w:ins w:id="5358" w:author="Gert Morlion" w:date="2024-08-26T15:05:00Z" w16du:dateUtc="2024-08-26T13:05:00Z">
              <w:r w:rsidR="00AB1A79">
                <w:t>i</w:t>
              </w:r>
            </w:ins>
            <w:del w:id="5359" w:author="Gert Morlion" w:date="2024-08-26T15:05:00Z" w16du:dateUtc="2024-08-26T13: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360" w:author="Gert Morlion" w:date="2024-08-26T15:05:00Z" w16du:dateUtc="2024-08-26T13:05:00Z">
              <w:r w:rsidR="00AB1A79">
                <w:t>i</w:t>
              </w:r>
            </w:ins>
            <w:del w:id="5361" w:author="Gert Morlion" w:date="2024-08-26T15:05:00Z" w16du:dateUtc="2024-08-26T13: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362" w:author="Gert Morlion" w:date="2024-08-26T15:05:00Z" w16du:dateUtc="2024-08-26T13:05:00Z">
              <w:r w:rsidR="00AB1A79">
                <w:t>s</w:t>
              </w:r>
            </w:ins>
            <w:del w:id="5363" w:author="Gert Morlion" w:date="2024-08-26T15:05:00Z" w16du:dateUtc="2024-08-26T13: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jstvoortzetti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AB1A79">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AB1A79">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364" w:author="Gert Morlion" w:date="2024-08-26T15:05:00Z" w16du:dateUtc="2024-08-26T13:05:00Z">
              <w:r w:rsidR="007A771C">
                <w:t>n</w:t>
              </w:r>
            </w:ins>
            <w:del w:id="5365" w:author="Gert Morlion" w:date="2024-08-26T15:05:00Z" w16du:dateUtc="2024-08-26T13: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366" w:author="Gert Morlion" w:date="2024-08-26T15:05:00Z" w16du:dateUtc="2024-08-26T13:05:00Z">
              <w:r w:rsidR="007A771C">
                <w:t>i</w:t>
              </w:r>
            </w:ins>
            <w:del w:id="5367" w:author="Gert Morlion" w:date="2024-08-26T15:05:00Z" w16du:dateUtc="2024-08-26T13: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368" w:author="Gert Morlion" w:date="2024-08-26T15:05:00Z" w16du:dateUtc="2024-08-26T13:05:00Z">
              <w:r w:rsidR="007A771C">
                <w:t>v</w:t>
              </w:r>
            </w:ins>
            <w:del w:id="5369" w:author="Gert Morlion" w:date="2024-08-26T15:05:00Z" w16du:dateUtc="2024-08-26T13: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370" w:author="Gert Morlion" w:date="2024-08-26T15:05:00Z" w16du:dateUtc="2024-08-26T13:05:00Z">
              <w:r w:rsidR="007A771C">
                <w:t>u</w:t>
              </w:r>
            </w:ins>
            <w:del w:id="5371" w:author="Gert Morlion" w:date="2024-08-26T15:05:00Z" w16du:dateUtc="2024-08-26T13:05:00Z">
              <w:r w:rsidRPr="00D22CCD" w:rsidDel="007A771C">
                <w:delText>U</w:delText>
              </w:r>
            </w:del>
            <w:r w:rsidRPr="00D22CCD">
              <w:t xml:space="preserve">pdate </w:t>
            </w:r>
            <w:ins w:id="5372" w:author="Gert Morlion" w:date="2024-08-26T15:05:00Z" w16du:dateUtc="2024-08-26T13:05:00Z">
              <w:r w:rsidR="007A771C">
                <w:t>i</w:t>
              </w:r>
            </w:ins>
            <w:del w:id="5373" w:author="Gert Morlion" w:date="2024-08-26T15:05:00Z" w16du:dateUtc="2024-08-26T13: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jstvoortzetti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7A771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374" w:author="Gert Morlion" w:date="2024-08-26T15:05:00Z" w16du:dateUtc="2024-08-26T13:05:00Z">
              <w:r w:rsidR="007A771C">
                <w:t>u</w:t>
              </w:r>
            </w:ins>
            <w:del w:id="5375" w:author="Gert Morlion" w:date="2024-08-26T15:05:00Z" w16du:dateUtc="2024-08-26T13:05:00Z">
              <w:r w:rsidRPr="00D22CCD" w:rsidDel="007A771C">
                <w:delText>U</w:delText>
              </w:r>
            </w:del>
            <w:r w:rsidRPr="00D22CCD">
              <w:t xml:space="preserve">pdate </w:t>
            </w:r>
            <w:ins w:id="5376" w:author="Gert Morlion" w:date="2024-08-26T15:06:00Z" w16du:dateUtc="2024-08-26T13:06:00Z">
              <w:r w:rsidR="007A771C">
                <w:t>i</w:t>
              </w:r>
            </w:ins>
            <w:del w:id="5377" w:author="Gert Morlion" w:date="2024-08-26T15:06:00Z" w16du:dateUtc="2024-08-26T13: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378" w:author="Gert Morlion" w:date="2024-08-26T15:06:00Z" w16du:dateUtc="2024-08-26T13:06:00Z">
              <w:r w:rsidR="007A771C">
                <w:rPr>
                  <w:sz w:val="16"/>
                  <w:szCs w:val="16"/>
                </w:rPr>
                <w:t>i</w:t>
              </w:r>
            </w:ins>
            <w:del w:id="5379" w:author="Gert Morlion" w:date="2024-08-26T15:06:00Z" w16du:dateUtc="2024-08-26T13: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516A20">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380" w:author="Gert Morlion" w:date="2024-08-26T15:06:00Z" w16du:dateUtc="2024-08-26T13:06:00Z">
              <w:r w:rsidR="00516A20">
                <w:t>n</w:t>
              </w:r>
            </w:ins>
            <w:del w:id="5381" w:author="Gert Morlion" w:date="2024-08-26T15:06:00Z" w16du:dateUtc="2024-08-26T13: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382"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383"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384" w:author="Gert Morlion" w:date="2024-08-26T15:07:00Z"/>
              </w:rPr>
            </w:pPr>
            <w:ins w:id="5385" w:author="Gert Morlion" w:date="2024-08-26T15:07:00Z">
              <w:r>
                <w:t>{120} – Curve</w:t>
              </w:r>
            </w:ins>
          </w:p>
          <w:p w14:paraId="2F94518D" w14:textId="08E03F36" w:rsidR="00610ED9" w:rsidRPr="00D22CCD" w:rsidRDefault="00531FA1" w:rsidP="00531FA1">
            <w:pPr>
              <w:pStyle w:val="Small"/>
              <w:spacing w:before="40" w:after="40"/>
              <w:jc w:val="both"/>
            </w:pPr>
            <w:ins w:id="5386"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387" w:author="Gert Morlion" w:date="2024-08-26T15:06:00Z" w16du:dateUtc="2024-08-26T13:06:00Z">
              <w:r w:rsidR="00516A20">
                <w:t>i</w:t>
              </w:r>
            </w:ins>
            <w:del w:id="5388" w:author="Gert Morlion" w:date="2024-08-26T15:06:00Z" w16du:dateUtc="2024-08-26T13: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516A20">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389" w:author="Gert Morlion" w:date="2024-08-26T15:06:00Z" w16du:dateUtc="2024-08-26T13:06:00Z">
              <w:r w:rsidR="00516A20">
                <w:t>n</w:t>
              </w:r>
            </w:ins>
            <w:del w:id="5390" w:author="Gert Morlion" w:date="2024-08-26T15:06:00Z" w16du:dateUtc="2024-08-26T13: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391" w:author="Gert Morlion" w:date="2024-08-26T15:06:00Z" w16du:dateUtc="2024-08-26T13:06:00Z">
              <w:r w:rsidR="00516A20">
                <w:t>i</w:t>
              </w:r>
            </w:ins>
            <w:del w:id="5392" w:author="Gert Morlion" w:date="2024-08-26T15:06:00Z" w16du:dateUtc="2024-08-26T13: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393" w:author="Gert Morlion" w:date="2024-08-26T15:06:00Z" w16du:dateUtc="2024-08-26T13:06:00Z">
              <w:r w:rsidR="00516A20">
                <w:t>v</w:t>
              </w:r>
            </w:ins>
            <w:del w:id="5394" w:author="Gert Morlion" w:date="2024-08-26T15:06:00Z" w16du:dateUtc="2024-08-26T13: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395" w:author="Gert Morlion" w:date="2024-08-26T15:06:00Z" w16du:dateUtc="2024-08-26T13:06:00Z">
              <w:r w:rsidR="00516A20">
                <w:t>u</w:t>
              </w:r>
            </w:ins>
            <w:del w:id="5396" w:author="Gert Morlion" w:date="2024-08-26T15:06:00Z" w16du:dateUtc="2024-08-26T13:06:00Z">
              <w:r w:rsidRPr="00D22CCD" w:rsidDel="00516A20">
                <w:delText>U</w:delText>
              </w:r>
            </w:del>
            <w:r w:rsidRPr="00D22CCD">
              <w:t xml:space="preserve">pdate </w:t>
            </w:r>
            <w:ins w:id="5397" w:author="Gert Morlion" w:date="2024-08-26T15:06:00Z" w16du:dateUtc="2024-08-26T13:06:00Z">
              <w:r w:rsidR="00516A20">
                <w:t>i</w:t>
              </w:r>
            </w:ins>
            <w:del w:id="5398" w:author="Gert Morlion" w:date="2024-08-26T15:06:00Z" w16du:dateUtc="2024-08-26T13: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516A20">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399" w:author="Gert Morlion" w:date="2024-08-26T15:06:00Z" w16du:dateUtc="2024-08-26T13:06:00Z">
              <w:r w:rsidR="00516A20">
                <w:t>n</w:t>
              </w:r>
            </w:ins>
            <w:del w:id="5400" w:author="Gert Morlion" w:date="2024-08-26T15:06:00Z" w16du:dateUtc="2024-08-26T13: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401"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402"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403" w:author="Gert Morlion" w:date="2024-08-26T15:07:00Z"/>
              </w:rPr>
            </w:pPr>
            <w:ins w:id="5404" w:author="Gert Morlion" w:date="2024-08-26T15:07:00Z">
              <w:r>
                <w:t>{120} – Curve</w:t>
              </w:r>
            </w:ins>
          </w:p>
          <w:p w14:paraId="1549A734" w14:textId="53ADE0B9" w:rsidR="00610ED9" w:rsidRPr="00D22CCD" w:rsidRDefault="0084389B" w:rsidP="0084389B">
            <w:pPr>
              <w:pStyle w:val="Small"/>
              <w:spacing w:before="40" w:after="40"/>
              <w:jc w:val="both"/>
            </w:pPr>
            <w:ins w:id="5405"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406" w:author="Gert Morlion" w:date="2024-08-26T15:06:00Z" w16du:dateUtc="2024-08-26T13:06:00Z">
              <w:r w:rsidR="00516A20">
                <w:t>i</w:t>
              </w:r>
            </w:ins>
            <w:del w:id="5407" w:author="Gert Morlion" w:date="2024-08-26T15:06:00Z" w16du:dateUtc="2024-08-26T13: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408" w:author="Gert Morlion" w:date="2024-08-26T15:06:00Z" w16du:dateUtc="2024-08-26T13:06:00Z">
              <w:r w:rsidR="00516A20">
                <w:t>u</w:t>
              </w:r>
            </w:ins>
            <w:del w:id="5409" w:author="Gert Morlion" w:date="2024-08-26T15:06:00Z" w16du:dateUtc="2024-08-26T13:06:00Z">
              <w:r w:rsidRPr="00D22CCD" w:rsidDel="00516A20">
                <w:delText>U</w:delText>
              </w:r>
            </w:del>
            <w:r w:rsidRPr="00D22CCD">
              <w:t xml:space="preserve">pdate </w:t>
            </w:r>
            <w:ins w:id="5410" w:author="Gert Morlion" w:date="2024-08-26T15:07:00Z" w16du:dateUtc="2024-08-26T13:07:00Z">
              <w:r w:rsidR="00516A20">
                <w:t>i</w:t>
              </w:r>
            </w:ins>
            <w:del w:id="5411" w:author="Gert Morlion" w:date="2024-08-26T15:07:00Z" w16du:dateUtc="2024-08-26T13: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531FA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412" w:author="Gert Morlion" w:date="2024-08-26T15:08:00Z" w16du:dateUtc="2024-08-26T13:08:00Z">
              <w:r w:rsidR="00531FA1">
                <w:t>n</w:t>
              </w:r>
            </w:ins>
            <w:del w:id="5413" w:author="Gert Morlion" w:date="2024-08-26T15:08:00Z" w16du:dateUtc="2024-08-26T13: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414" w:author="Gert Morlion" w:date="2024-08-26T15:08:00Z" w16du:dateUtc="2024-08-26T13:08:00Z">
              <w:r w:rsidR="00531FA1">
                <w:t>i</w:t>
              </w:r>
            </w:ins>
            <w:del w:id="5415" w:author="Gert Morlion" w:date="2024-08-26T15:08:00Z" w16du:dateUtc="2024-08-26T13: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416" w:author="Gert Morlion" w:date="2024-08-26T15:08:00Z" w16du:dateUtc="2024-08-26T13:08:00Z">
              <w:r w:rsidR="00531FA1">
                <w:t>v</w:t>
              </w:r>
            </w:ins>
            <w:del w:id="5417" w:author="Gert Morlion" w:date="2024-08-26T15:08:00Z" w16du:dateUtc="2024-08-26T13: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418" w:author="Gert Morlion" w:date="2024-08-26T15:08:00Z" w16du:dateUtc="2024-08-26T13:08:00Z">
              <w:r w:rsidR="00531FA1">
                <w:t>u</w:t>
              </w:r>
            </w:ins>
            <w:del w:id="5419" w:author="Gert Morlion" w:date="2024-08-26T15:08:00Z" w16du:dateUtc="2024-08-26T13:08:00Z">
              <w:r w:rsidRPr="00D22CCD" w:rsidDel="00531FA1">
                <w:delText>U</w:delText>
              </w:r>
            </w:del>
            <w:r w:rsidRPr="00D22CCD">
              <w:t xml:space="preserve">pdate </w:t>
            </w:r>
            <w:ins w:id="5420" w:author="Gert Morlion" w:date="2024-08-26T15:08:00Z" w16du:dateUtc="2024-08-26T13:08:00Z">
              <w:r w:rsidR="00531FA1">
                <w:t>i</w:t>
              </w:r>
            </w:ins>
            <w:del w:id="5421" w:author="Gert Morlion" w:date="2024-08-26T15:08:00Z" w16du:dateUtc="2024-08-26T13: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531FA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422" w:author="Gert Morlion" w:date="2024-08-26T15:08:00Z" w16du:dateUtc="2024-08-26T13:08:00Z">
              <w:r w:rsidR="00531FA1">
                <w:t>a</w:t>
              </w:r>
            </w:ins>
            <w:del w:id="5423" w:author="Gert Morlion" w:date="2024-08-26T15:08:00Z" w16du:dateUtc="2024-08-26T13: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424" w:author="Gert Morlion" w:date="2024-08-26T15:08:00Z" w16du:dateUtc="2024-08-26T13:08:00Z">
              <w:r w:rsidR="00531FA1">
                <w:t>i</w:t>
              </w:r>
            </w:ins>
            <w:del w:id="5425" w:author="Gert Morlion" w:date="2024-08-26T15:08:00Z" w16du:dateUtc="2024-08-26T13:08:00Z">
              <w:r w:rsidRPr="00D22CCD" w:rsidDel="00531FA1">
                <w:delText>I</w:delText>
              </w:r>
            </w:del>
            <w:r w:rsidRPr="00D22CCD">
              <w:t xml:space="preserve">dentification </w:t>
            </w:r>
            <w:ins w:id="5426" w:author="Gert Morlion" w:date="2024-08-26T15:08:00Z" w16du:dateUtc="2024-08-26T13:08:00Z">
              <w:r w:rsidR="00531FA1">
                <w:t>n</w:t>
              </w:r>
            </w:ins>
            <w:del w:id="5427" w:author="Gert Morlion" w:date="2024-08-26T15:08:00Z" w16du:dateUtc="2024-08-26T13: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428" w:author="Gert Morlion" w:date="2024-08-26T15:08:00Z" w16du:dateUtc="2024-08-26T13:08:00Z">
              <w:r w:rsidR="00531FA1">
                <w:t>i</w:t>
              </w:r>
            </w:ins>
            <w:del w:id="5429" w:author="Gert Morlion" w:date="2024-08-26T15:08:00Z" w16du:dateUtc="2024-08-26T13:08:00Z">
              <w:r w:rsidRPr="00D22CCD" w:rsidDel="00531FA1">
                <w:delText>I</w:delText>
              </w:r>
            </w:del>
            <w:r w:rsidRPr="00D22CCD">
              <w:t xml:space="preserve">dentification </w:t>
            </w:r>
            <w:del w:id="5430" w:author="Gert Morlion" w:date="2024-08-26T15:08:00Z" w16du:dateUtc="2024-08-26T13:08:00Z">
              <w:r w:rsidRPr="00D22CCD" w:rsidDel="00531FA1">
                <w:delText>S</w:delText>
              </w:r>
            </w:del>
            <w:ins w:id="5431" w:author="Gert Morlion" w:date="2024-08-26T15:08:00Z" w16du:dateUtc="2024-08-26T13: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BB6A2D">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432" w:author="Gert Morlion" w:date="2024-08-26T15:09:00Z" w16du:dateUtc="2024-08-26T13:09:00Z">
              <w:r w:rsidR="00E048C0">
                <w:t>n</w:t>
              </w:r>
            </w:ins>
            <w:del w:id="5433" w:author="Gert Morlion" w:date="2024-08-26T15:09:00Z" w16du:dateUtc="2024-08-26T13: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434" w:author="Gert Morlion" w:date="2024-08-26T15:09:00Z" w16du:dateUtc="2024-08-26T13:09:00Z">
              <w:r w:rsidR="00E048C0">
                <w:t>i</w:t>
              </w:r>
            </w:ins>
            <w:del w:id="5435" w:author="Gert Morlion" w:date="2024-08-26T15:09:00Z" w16du:dateUtc="2024-08-26T13: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436" w:author="Gert Morlion" w:date="2024-08-26T15:09:00Z" w16du:dateUtc="2024-08-26T13:09:00Z">
              <w:r w:rsidR="00E048C0">
                <w:t>u</w:t>
              </w:r>
            </w:ins>
            <w:del w:id="5437" w:author="Gert Morlion" w:date="2024-08-26T15:09:00Z" w16du:dateUtc="2024-08-26T13:09:00Z">
              <w:r w:rsidRPr="00D22CCD" w:rsidDel="00E048C0">
                <w:delText>U</w:delText>
              </w:r>
            </w:del>
            <w:r w:rsidRPr="00D22CCD">
              <w:t xml:space="preserve">pdate </w:t>
            </w:r>
            <w:ins w:id="5438" w:author="Gert Morlion" w:date="2024-08-26T15:09:00Z" w16du:dateUtc="2024-08-26T13:09:00Z">
              <w:r w:rsidR="00E048C0">
                <w:t>i</w:t>
              </w:r>
            </w:ins>
            <w:del w:id="5439" w:author="Gert Morlion" w:date="2024-08-26T15:09:00Z" w16du:dateUtc="2024-08-26T13: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440" w:author="Gert Morlion" w:date="2024-08-26T15:09:00Z" w16du:dateUtc="2024-08-26T13:09:00Z"/>
        </w:rPr>
      </w:pPr>
    </w:p>
    <w:p w14:paraId="74533290" w14:textId="1A8B0544" w:rsidR="00BB6A2D" w:rsidRPr="00774650" w:rsidRDefault="00BB6A2D" w:rsidP="00BB6A2D">
      <w:pPr>
        <w:spacing w:after="120" w:line="240" w:lineRule="auto"/>
        <w:rPr>
          <w:ins w:id="5441" w:author="Gert Morlion" w:date="2024-08-26T15:09:00Z"/>
        </w:rPr>
      </w:pPr>
      <w:ins w:id="5442"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jstvoortzetti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BB6A2D">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443" w:author="Gert Morlion" w:date="2024-08-26T15:09:00Z" w16du:dateUtc="2024-08-26T13:09:00Z">
              <w:r w:rsidR="00BB6A2D">
                <w:t>n</w:t>
              </w:r>
            </w:ins>
            <w:del w:id="5444" w:author="Gert Morlion" w:date="2024-08-26T15:09:00Z" w16du:dateUtc="2024-08-26T13: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445" w:author="Gert Morlion" w:date="2024-08-26T15:09:00Z" w16du:dateUtc="2024-08-26T13:09:00Z">
              <w:r w:rsidR="00BB6A2D">
                <w:t>i</w:t>
              </w:r>
            </w:ins>
            <w:del w:id="5446" w:author="Gert Morlion" w:date="2024-08-26T15:09:00Z" w16du:dateUtc="2024-08-26T13: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447" w:author="Gert Morlion" w:date="2024-08-26T15:09:00Z" w16du:dateUtc="2024-08-26T13:09:00Z">
              <w:r w:rsidR="00BB6A2D">
                <w:t>i</w:t>
              </w:r>
            </w:ins>
            <w:del w:id="5448" w:author="Gert Morlion" w:date="2024-08-26T15:09:00Z" w16du:dateUtc="2024-08-26T13: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449" w:author="Gert Morlion" w:date="2024-08-26T15:09:00Z" w16du:dateUtc="2024-08-26T13:09:00Z">
              <w:r w:rsidR="00BB6A2D">
                <w:t>i</w:t>
              </w:r>
            </w:ins>
            <w:del w:id="5450" w:author="Gert Morlion" w:date="2024-08-26T15:09:00Z" w16du:dateUtc="2024-08-26T13: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451" w:author="Gert Morlion" w:date="2024-08-26T15:10:00Z" w16du:dateUtc="2024-08-26T13:10:00Z">
              <w:r w:rsidR="00BB6A2D">
                <w:t>i</w:t>
              </w:r>
            </w:ins>
            <w:del w:id="5452" w:author="Gert Morlion" w:date="2024-08-26T15:10:00Z" w16du:dateUtc="2024-08-26T13: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453" w:author="Gert Morlion" w:date="2024-08-26T15:10:00Z" w16du:dateUtc="2024-08-26T13:10:00Z">
              <w:r w:rsidR="00BB6A2D">
                <w:t>v</w:t>
              </w:r>
            </w:ins>
            <w:del w:id="5454" w:author="Gert Morlion" w:date="2024-08-26T15:10:00Z" w16du:dateUtc="2024-08-26T13: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BB6A2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455" w:author="Gert Morlion" w:date="2024-08-26T15:10:00Z" w16du:dateUtc="2024-08-26T13:10:00Z">
              <w:r w:rsidR="00BB6A2D">
                <w:t>n</w:t>
              </w:r>
            </w:ins>
            <w:del w:id="5456" w:author="Gert Morlion" w:date="2024-08-26T15:10:00Z" w16du:dateUtc="2024-08-26T13: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457"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458"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459" w:author="Gert Morlion" w:date="2024-08-26T15:10:00Z"/>
              </w:rPr>
            </w:pPr>
            <w:ins w:id="5460" w:author="Gert Morlion" w:date="2024-08-26T15:10:00Z">
              <w:r>
                <w:t>{120} – Curve</w:t>
              </w:r>
            </w:ins>
          </w:p>
          <w:p w14:paraId="122C6829" w14:textId="26413046" w:rsidR="00610ED9" w:rsidRPr="00D22CCD" w:rsidRDefault="006824AE" w:rsidP="006824AE">
            <w:pPr>
              <w:pStyle w:val="Small"/>
              <w:spacing w:before="40" w:after="40"/>
              <w:jc w:val="both"/>
            </w:pPr>
            <w:ins w:id="5461"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462" w:author="Gert Morlion" w:date="2024-08-26T15:10:00Z" w16du:dateUtc="2024-08-26T13:10:00Z">
              <w:r w:rsidR="00BB6A2D">
                <w:t>i</w:t>
              </w:r>
            </w:ins>
            <w:del w:id="5463" w:author="Gert Morlion" w:date="2024-08-26T15:10:00Z" w16du:dateUtc="2024-08-26T13: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464" w:author="Gert Morlion" w:date="2024-08-26T15:10:00Z" w16du:dateUtc="2024-08-26T13:10:00Z">
              <w:r w:rsidR="0030244E">
                <w:t>u</w:t>
              </w:r>
            </w:ins>
            <w:del w:id="5465" w:author="Gert Morlion" w:date="2024-08-26T15:10:00Z" w16du:dateUtc="2024-08-26T13:10:00Z">
              <w:r w:rsidRPr="00D22CCD" w:rsidDel="0030244E">
                <w:delText>U</w:delText>
              </w:r>
            </w:del>
            <w:r w:rsidRPr="00D22CCD">
              <w:t xml:space="preserve">pdate </w:t>
            </w:r>
            <w:ins w:id="5466" w:author="Gert Morlion" w:date="2024-08-26T15:10:00Z" w16du:dateUtc="2024-08-26T13:10:00Z">
              <w:r w:rsidR="0030244E">
                <w:t>i</w:t>
              </w:r>
            </w:ins>
            <w:del w:id="5467" w:author="Gert Morlion" w:date="2024-08-26T15:10:00Z" w16du:dateUtc="2024-08-26T13: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468" w:name="_Toc487203221"/>
      <w:bookmarkStart w:id="5469" w:name="_Toc270580306"/>
      <w:bookmarkStart w:id="5470" w:name="_Toc225648381"/>
      <w:bookmarkStart w:id="5471" w:name="_Toc225065238"/>
      <w:bookmarkEnd w:id="5223"/>
      <w:r w:rsidRPr="00D22CCD">
        <w:rPr>
          <w:b/>
          <w:sz w:val="24"/>
          <w:szCs w:val="24"/>
          <w:lang w:eastAsia="en-US"/>
        </w:rPr>
        <w:t>Dataset cancellation structure</w:t>
      </w:r>
      <w:bookmarkEnd w:id="5468"/>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Kop3"/>
        <w:numPr>
          <w:ilvl w:val="2"/>
          <w:numId w:val="1"/>
        </w:numPr>
        <w:jc w:val="both"/>
      </w:pPr>
      <w:bookmarkStart w:id="5472" w:name="_Toc487203222"/>
      <w:r w:rsidRPr="00D22CCD">
        <w:rPr>
          <w:rFonts w:cs="Arial"/>
          <w:sz w:val="22"/>
        </w:rPr>
        <w:t>Field Content</w:t>
      </w:r>
      <w:bookmarkEnd w:id="5472"/>
    </w:p>
    <w:p w14:paraId="030B2D7E" w14:textId="77777777" w:rsidR="00453023" w:rsidRPr="00D22CCD" w:rsidRDefault="007260E2">
      <w:pPr>
        <w:pStyle w:val="Kop3"/>
        <w:numPr>
          <w:ilvl w:val="2"/>
          <w:numId w:val="1"/>
        </w:numPr>
        <w:jc w:val="both"/>
      </w:pPr>
      <w:bookmarkStart w:id="5473" w:name="_Toc487203223"/>
      <w:r w:rsidRPr="00D22CCD">
        <w:t>Dataset Identification field - DSID</w:t>
      </w:r>
      <w:bookmarkEnd w:id="5473"/>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D778D3">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474" w:author="Gert Morlion" w:date="2024-08-26T15:11:00Z" w16du:dateUtc="2024-08-26T13:11:00Z">
              <w:r w:rsidR="00D778D3">
                <w:t>P</w:t>
              </w:r>
            </w:ins>
            <w:del w:id="5475" w:author="Gert Morlion" w:date="2024-08-26T15:11:00Z" w16du:dateUtc="2024-08-26T13:11:00Z">
              <w:r w:rsidRPr="00D22CCD" w:rsidDel="00D778D3">
                <w:delText>p</w:delText>
              </w:r>
            </w:del>
            <w:r w:rsidRPr="00D22CCD">
              <w:t xml:space="preserve">roduct </w:t>
            </w:r>
            <w:ins w:id="5476" w:author="Gert Morlion" w:date="2024-08-26T15:11:00Z" w16du:dateUtc="2024-08-26T13:11:00Z">
              <w:r w:rsidR="00D778D3">
                <w:t>S</w:t>
              </w:r>
            </w:ins>
            <w:del w:id="5477" w:author="Gert Morlion" w:date="2024-08-26T15:11:00Z" w16du:dateUtc="2024-08-26T13: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478" w:author="Gert Morlion" w:date="2024-08-26T15:11:00Z" w16du:dateUtc="2024-08-26T13:11:00Z">
              <w:r w:rsidR="00D778D3">
                <w:t>P</w:t>
              </w:r>
            </w:ins>
            <w:del w:id="5479" w:author="Gert Morlion" w:date="2024-08-26T15:11:00Z" w16du:dateUtc="2024-08-26T13:11:00Z">
              <w:r w:rsidRPr="00D22CCD" w:rsidDel="00D778D3">
                <w:delText>p</w:delText>
              </w:r>
            </w:del>
            <w:r w:rsidRPr="00D22CCD">
              <w:t xml:space="preserve">roduct </w:t>
            </w:r>
            <w:ins w:id="5480" w:author="Gert Morlion" w:date="2024-08-26T15:11:00Z" w16du:dateUtc="2024-08-26T13:11:00Z">
              <w:r w:rsidR="00D778D3">
                <w:t>S</w:t>
              </w:r>
            </w:ins>
            <w:del w:id="5481" w:author="Gert Morlion" w:date="2024-08-26T15:11:00Z" w16du:dateUtc="2024-08-26T13: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Kop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Kop1"/>
        <w:numPr>
          <w:ilvl w:val="0"/>
          <w:numId w:val="0"/>
        </w:numPr>
        <w:ind w:left="432"/>
        <w:rPr>
          <w:lang w:val="en-US"/>
        </w:rPr>
      </w:pPr>
      <w:bookmarkStart w:id="5482" w:name="_Toc439685422"/>
      <w:bookmarkStart w:id="5483" w:name="_Toc529974592"/>
      <w:bookmarkStart w:id="5484" w:name="_Toc325094583"/>
      <w:bookmarkStart w:id="5485" w:name="_Toc332359207"/>
      <w:bookmarkStart w:id="5486" w:name="_Toc359329624"/>
      <w:bookmarkStart w:id="5487" w:name="_Toc388963890"/>
      <w:bookmarkStart w:id="5488" w:name="_Toc392577099"/>
      <w:bookmarkStart w:id="5489" w:name="_Toc487203224"/>
      <w:r w:rsidRPr="00D22CCD">
        <w:rPr>
          <w:lang w:val="en-US"/>
        </w:rPr>
        <w:lastRenderedPageBreak/>
        <w:t>ANNEX C - S-401 Validation Checks</w:t>
      </w:r>
      <w:bookmarkEnd w:id="5482"/>
      <w:bookmarkEnd w:id="5483"/>
    </w:p>
    <w:p w14:paraId="6DEDD227" w14:textId="6F9AE5A4" w:rsidR="00C5038D" w:rsidRPr="00D22CCD" w:rsidRDefault="002E41DA" w:rsidP="00C5038D">
      <w:pPr>
        <w:rPr>
          <w:rFonts w:cs="Arial"/>
        </w:rPr>
      </w:pPr>
      <w:ins w:id="5490" w:author="Gert Morlion" w:date="2024-08-26T15:11:00Z">
        <w:r>
          <w:rPr>
            <w:rFonts w:cs="Arial"/>
          </w:rPr>
          <w:t>The validation checks specific to S-</w:t>
        </w:r>
      </w:ins>
      <w:ins w:id="5491" w:author="Gert Morlion" w:date="2024-08-26T15:11:00Z" w16du:dateUtc="2024-08-26T13:11:00Z">
        <w:r>
          <w:rPr>
            <w:rFonts w:cs="Arial"/>
          </w:rPr>
          <w:t>4</w:t>
        </w:r>
      </w:ins>
      <w:ins w:id="5492" w:author="Gert Morlion" w:date="2024-08-26T15:11:00Z">
        <w:r>
          <w:rPr>
            <w:rFonts w:cs="Arial"/>
          </w:rPr>
          <w:t xml:space="preserve">01 ENC datasets are included in </w:t>
        </w:r>
        <w:commentRangeStart w:id="5493"/>
        <w:r>
          <w:rPr>
            <w:rFonts w:cs="Arial"/>
          </w:rPr>
          <w:t xml:space="preserve">IHO Publication S-158:101. </w:t>
        </w:r>
      </w:ins>
      <w:commentRangeEnd w:id="5493"/>
      <w:ins w:id="5494" w:author="Gert Morlion" w:date="2024-08-26T15:12:00Z" w16du:dateUtc="2024-08-26T13:12:00Z">
        <w:r w:rsidR="001A5A3E">
          <w:rPr>
            <w:rStyle w:val="Verwijzingopmerking"/>
          </w:rPr>
          <w:commentReference w:id="5493"/>
        </w:r>
      </w:ins>
      <w:ins w:id="5495" w:author="Gert Morlion" w:date="2024-08-26T15:11:00Z">
        <w:r w:rsidRPr="001F69A8">
          <w:rPr>
            <w:rFonts w:cs="Arial"/>
          </w:rPr>
          <w:t xml:space="preserve">This </w:t>
        </w:r>
        <w:r>
          <w:rPr>
            <w:rFonts w:cs="Arial"/>
          </w:rPr>
          <w:t>document</w:t>
        </w:r>
      </w:ins>
      <w:del w:id="5496" w:author="Gert Morlion" w:date="2024-08-26T15:12:00Z" w16du:dateUtc="2024-08-26T13: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497" w:author="Gert Morlion" w:date="2024-08-26T15:13:00Z" w16du:dateUtc="2024-08-26T13:13:00Z">
        <w:r w:rsidR="00C5038D" w:rsidRPr="00D22CCD" w:rsidDel="00F4625A">
          <w:rPr>
            <w:rFonts w:cs="Arial"/>
          </w:rPr>
          <w:delText xml:space="preserve">The Annex </w:delText>
        </w:r>
      </w:del>
      <w:commentRangeStart w:id="5498"/>
      <w:ins w:id="5499" w:author="Gert Morlion" w:date="2024-08-26T15:13:00Z" w16du:dateUtc="2024-08-26T13:13:00Z">
        <w:r w:rsidR="00F4625A">
          <w:rPr>
            <w:rFonts w:cs="Arial"/>
          </w:rPr>
          <w:t>XXXXXXX</w:t>
        </w:r>
      </w:ins>
      <w:r w:rsidR="00C5038D" w:rsidRPr="00D22CCD">
        <w:rPr>
          <w:rFonts w:cs="Arial"/>
        </w:rPr>
        <w:t xml:space="preserve">provides </w:t>
      </w:r>
      <w:commentRangeEnd w:id="5498"/>
      <w:r w:rsidR="00F4625A">
        <w:rPr>
          <w:rStyle w:val="Verwijzingopmerking"/>
        </w:rPr>
        <w:commentReference w:id="5498"/>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77777777" w:rsidR="00C5038D" w:rsidRPr="00D22CCD" w:rsidRDefault="00C5038D" w:rsidP="00C5038D">
      <w:pPr>
        <w:rPr>
          <w:lang w:val="en-AU" w:eastAsia="en-US"/>
        </w:rPr>
      </w:pPr>
      <w:r w:rsidRPr="00D22CCD">
        <w:rPr>
          <w:lang w:val="en-AU" w:eastAsia="en-US"/>
        </w:rPr>
        <w:t>The S-401 Validation Checks can be found in the Standards and Publications page of the IEHG web site, 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Kop1"/>
        <w:numPr>
          <w:ilvl w:val="0"/>
          <w:numId w:val="0"/>
        </w:numPr>
        <w:ind w:left="432"/>
        <w:rPr>
          <w:del w:id="5500" w:author="Gert Morlion" w:date="2024-08-26T15:13:00Z" w16du:dateUtc="2024-08-26T13:13:00Z"/>
          <w:rFonts w:eastAsia="Times New Roman" w:cs="Arial"/>
          <w:lang w:eastAsia="en-US"/>
        </w:rPr>
      </w:pPr>
    </w:p>
    <w:p w14:paraId="087B7FCF" w14:textId="4DDE4334" w:rsidR="00453023" w:rsidRPr="00D22CCD" w:rsidDel="00F4625A" w:rsidRDefault="007260E2" w:rsidP="00C739EB">
      <w:pPr>
        <w:pStyle w:val="Kop1"/>
        <w:numPr>
          <w:ilvl w:val="0"/>
          <w:numId w:val="0"/>
        </w:numPr>
        <w:ind w:left="432"/>
        <w:rPr>
          <w:del w:id="5501" w:author="Gert Morlion" w:date="2024-08-26T15:13:00Z" w16du:dateUtc="2024-08-26T13:13:00Z"/>
          <w:rFonts w:eastAsia="Times New Roman" w:cs="Arial"/>
          <w:lang w:eastAsia="en-US"/>
        </w:rPr>
      </w:pPr>
      <w:del w:id="5502" w:author="Gert Morlion" w:date="2024-08-26T15:13:00Z" w16du:dateUtc="2024-08-26T13:13:00Z">
        <w:r w:rsidRPr="00D22CCD" w:rsidDel="00F4625A">
          <w:rPr>
            <w:rFonts w:eastAsia="Times New Roman" w:cs="Arial"/>
            <w:lang w:eastAsia="en-US"/>
          </w:rPr>
          <w:delText xml:space="preserve">Annex C – </w:delText>
        </w:r>
        <w:bookmarkEnd w:id="5484"/>
        <w:bookmarkEnd w:id="5485"/>
        <w:bookmarkEnd w:id="5486"/>
        <w:bookmarkEnd w:id="5487"/>
        <w:bookmarkEnd w:id="5488"/>
        <w:r w:rsidRPr="00D22CCD" w:rsidDel="00F4625A">
          <w:rPr>
            <w:rFonts w:eastAsia="Times New Roman" w:cs="Arial"/>
            <w:lang w:eastAsia="en-US"/>
          </w:rPr>
          <w:delText>S-52 Checklist</w:delText>
        </w:r>
        <w:bookmarkEnd w:id="5489"/>
      </w:del>
    </w:p>
    <w:p w14:paraId="04E2E38C" w14:textId="38A9B5BD" w:rsidR="00453023" w:rsidDel="00F4625A" w:rsidRDefault="007260E2">
      <w:pPr>
        <w:rPr>
          <w:del w:id="5503" w:author="Gert Morlion" w:date="2024-08-26T15:13:00Z" w16du:dateUtc="2024-08-26T13:13:00Z"/>
          <w:b/>
          <w:color w:val="FF0000"/>
        </w:rPr>
      </w:pPr>
      <w:bookmarkStart w:id="5504" w:name="_Toc412540231"/>
      <w:bookmarkStart w:id="5505" w:name="_Toc439685364"/>
      <w:bookmarkStart w:id="5506" w:name="_Toc316643424"/>
      <w:bookmarkStart w:id="5507" w:name="_Toc352587289"/>
      <w:bookmarkStart w:id="5508" w:name="_Toc361664930"/>
      <w:bookmarkStart w:id="5509" w:name="_Toc388963891"/>
      <w:bookmarkStart w:id="5510" w:name="_Toc392577100"/>
      <w:del w:id="5511" w:author="Gert Morlion" w:date="2024-08-26T15:13:00Z" w16du:dateUtc="2024-08-26T13: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Kop1"/>
        <w:numPr>
          <w:ilvl w:val="0"/>
          <w:numId w:val="0"/>
        </w:numPr>
        <w:ind w:left="432"/>
        <w:rPr>
          <w:ins w:id="5512" w:author="Gert Morlion" w:date="2023-06-05T12:02:00Z"/>
          <w:rFonts w:eastAsia="Times New Roman" w:cs="Arial"/>
          <w:lang w:eastAsia="en-US"/>
        </w:rPr>
      </w:pPr>
      <w:bookmarkStart w:id="5513" w:name="_Toc487203225"/>
      <w:r>
        <w:rPr>
          <w:rFonts w:eastAsia="Times New Roman" w:cs="Arial"/>
          <w:lang w:eastAsia="en-US"/>
        </w:rPr>
        <w:tab/>
      </w:r>
      <w:bookmarkEnd w:id="5504"/>
      <w:bookmarkEnd w:id="5505"/>
      <w:bookmarkEnd w:id="5513"/>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514" w:author="Gert Morlion" w:date="2023-06-05T12:03:00Z"/>
          <w:lang w:eastAsia="en-US"/>
        </w:rPr>
      </w:pPr>
    </w:p>
    <w:p w14:paraId="11992281" w14:textId="77777777" w:rsidR="00644977" w:rsidRDefault="00644977" w:rsidP="00A124C5">
      <w:pPr>
        <w:rPr>
          <w:ins w:id="5515" w:author="Gert Morlion" w:date="2023-06-05T12:03:00Z"/>
          <w:lang w:eastAsia="en-US"/>
        </w:rPr>
      </w:pPr>
    </w:p>
    <w:p w14:paraId="01CEFA71" w14:textId="77777777" w:rsidR="00644977" w:rsidRDefault="00644977" w:rsidP="00A124C5">
      <w:pPr>
        <w:rPr>
          <w:ins w:id="5516" w:author="Gert Morlion" w:date="2023-06-05T12:03:00Z"/>
          <w:lang w:eastAsia="en-US"/>
        </w:rPr>
      </w:pPr>
    </w:p>
    <w:p w14:paraId="2B08E43D" w14:textId="77777777" w:rsidR="00644977" w:rsidRDefault="00644977" w:rsidP="00A124C5">
      <w:pPr>
        <w:rPr>
          <w:ins w:id="5517" w:author="Gert Morlion" w:date="2023-06-05T12:03:00Z"/>
          <w:lang w:eastAsia="en-US"/>
        </w:rPr>
      </w:pPr>
    </w:p>
    <w:p w14:paraId="2AA5CBD7" w14:textId="77777777" w:rsidR="00644977" w:rsidRDefault="00644977" w:rsidP="00A124C5">
      <w:pPr>
        <w:rPr>
          <w:ins w:id="5518" w:author="Gert Morlion" w:date="2023-06-05T12:03:00Z"/>
          <w:lang w:eastAsia="en-US"/>
        </w:rPr>
      </w:pPr>
    </w:p>
    <w:p w14:paraId="7FC62C40" w14:textId="77777777" w:rsidR="00644977" w:rsidRDefault="00644977" w:rsidP="00A124C5">
      <w:pPr>
        <w:rPr>
          <w:ins w:id="5519" w:author="Gert Morlion" w:date="2023-06-05T12:03:00Z"/>
          <w:lang w:eastAsia="en-US"/>
        </w:rPr>
      </w:pPr>
    </w:p>
    <w:p w14:paraId="426FB3D9" w14:textId="77777777" w:rsidR="00644977" w:rsidRDefault="00644977" w:rsidP="00A124C5">
      <w:pPr>
        <w:rPr>
          <w:ins w:id="5520" w:author="Gert Morlion" w:date="2023-06-05T12:03:00Z"/>
          <w:lang w:eastAsia="en-US"/>
        </w:rPr>
      </w:pPr>
    </w:p>
    <w:p w14:paraId="66FFABAB" w14:textId="77777777" w:rsidR="00644977" w:rsidRDefault="00644977" w:rsidP="00A124C5">
      <w:pPr>
        <w:rPr>
          <w:ins w:id="5521" w:author="Gert Morlion" w:date="2023-06-05T12:03:00Z"/>
          <w:lang w:eastAsia="en-US"/>
        </w:rPr>
      </w:pPr>
    </w:p>
    <w:p w14:paraId="65F80630" w14:textId="77777777" w:rsidR="00644977" w:rsidRDefault="00644977" w:rsidP="00A124C5">
      <w:pPr>
        <w:rPr>
          <w:ins w:id="5522" w:author="Gert Morlion" w:date="2023-06-05T12:03:00Z"/>
          <w:lang w:eastAsia="en-US"/>
        </w:rPr>
      </w:pPr>
    </w:p>
    <w:p w14:paraId="1536FBE9" w14:textId="77777777" w:rsidR="00644977" w:rsidRDefault="00644977" w:rsidP="00A124C5">
      <w:pPr>
        <w:rPr>
          <w:ins w:id="5523" w:author="Gert Morlion" w:date="2023-06-05T12:03:00Z"/>
          <w:lang w:eastAsia="en-US"/>
        </w:rPr>
      </w:pPr>
    </w:p>
    <w:p w14:paraId="13235ABA" w14:textId="77777777" w:rsidR="00644977" w:rsidRDefault="00644977" w:rsidP="00A124C5">
      <w:pPr>
        <w:rPr>
          <w:ins w:id="5524" w:author="Gert Morlion" w:date="2023-06-05T12:03:00Z"/>
          <w:lang w:eastAsia="en-US"/>
        </w:rPr>
      </w:pPr>
    </w:p>
    <w:p w14:paraId="46F99633" w14:textId="77777777" w:rsidR="00644977" w:rsidRDefault="00644977" w:rsidP="00A124C5">
      <w:pPr>
        <w:rPr>
          <w:ins w:id="5525" w:author="Gert Morlion" w:date="2023-06-05T12:03:00Z"/>
          <w:lang w:eastAsia="en-US"/>
        </w:rPr>
      </w:pPr>
    </w:p>
    <w:p w14:paraId="660C1BC3" w14:textId="77777777" w:rsidR="00644977" w:rsidRDefault="00644977" w:rsidP="00A124C5">
      <w:pPr>
        <w:rPr>
          <w:ins w:id="5526" w:author="Gert Morlion" w:date="2023-06-05T12:03:00Z"/>
          <w:lang w:eastAsia="en-US"/>
        </w:rPr>
      </w:pPr>
    </w:p>
    <w:p w14:paraId="7256DF26" w14:textId="77777777" w:rsidR="00644977" w:rsidRDefault="00644977" w:rsidP="00A124C5">
      <w:pPr>
        <w:rPr>
          <w:ins w:id="5527" w:author="Gert Morlion" w:date="2023-06-05T12:03:00Z"/>
          <w:lang w:eastAsia="en-US"/>
        </w:rPr>
      </w:pPr>
    </w:p>
    <w:p w14:paraId="559E9210" w14:textId="77777777" w:rsidR="00644977" w:rsidRDefault="00644977" w:rsidP="00A124C5">
      <w:pPr>
        <w:rPr>
          <w:ins w:id="5528" w:author="Gert Morlion" w:date="2023-06-05T12:04:00Z"/>
          <w:lang w:eastAsia="en-US"/>
        </w:rPr>
      </w:pPr>
    </w:p>
    <w:p w14:paraId="3D4A39EF" w14:textId="77777777" w:rsidR="00373640" w:rsidRDefault="00373640" w:rsidP="00A124C5">
      <w:pPr>
        <w:rPr>
          <w:ins w:id="5529" w:author="Gert Morlion" w:date="2023-06-05T12:04:00Z"/>
          <w:lang w:eastAsia="en-US"/>
        </w:rPr>
      </w:pPr>
    </w:p>
    <w:p w14:paraId="459E23CF" w14:textId="54578F73" w:rsidR="00A124C5" w:rsidRPr="00373640" w:rsidDel="003B05AF" w:rsidRDefault="00A124C5" w:rsidP="003B05AF">
      <w:pPr>
        <w:pStyle w:val="Kop1"/>
        <w:numPr>
          <w:ilvl w:val="0"/>
          <w:numId w:val="0"/>
        </w:numPr>
        <w:ind w:left="432"/>
        <w:rPr>
          <w:del w:id="5530" w:author="Gert Morlion" w:date="2024-08-26T15:14:00Z" w16du:dateUtc="2024-08-26T13:14:00Z"/>
          <w:lang w:eastAsia="en-US"/>
        </w:rPr>
      </w:pPr>
    </w:p>
    <w:bookmarkEnd w:id="5469"/>
    <w:bookmarkEnd w:id="5470"/>
    <w:bookmarkEnd w:id="5471"/>
    <w:bookmarkEnd w:id="5506"/>
    <w:bookmarkEnd w:id="5507"/>
    <w:bookmarkEnd w:id="5508"/>
    <w:bookmarkEnd w:id="5509"/>
    <w:bookmarkEnd w:id="5510"/>
    <w:p w14:paraId="2A162F3A" w14:textId="37986564" w:rsidR="00453023" w:rsidRPr="00DB1664" w:rsidRDefault="00453023" w:rsidP="00DB1664">
      <w:pPr>
        <w:pStyle w:val="Kop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3" w:author="Gert Morlion" w:date="2024-08-26T15:15:00Z" w:initials="GM">
    <w:p w14:paraId="4985789A" w14:textId="77777777" w:rsidR="00CE586C" w:rsidRDefault="00CE586C" w:rsidP="00CE586C">
      <w:pPr>
        <w:pStyle w:val="Tekstopmerking"/>
        <w:jc w:val="left"/>
      </w:pPr>
      <w:r>
        <w:rPr>
          <w:rStyle w:val="Verwijzingopmerking"/>
        </w:rPr>
        <w:annotationRef/>
      </w:r>
      <w:r>
        <w:t>What do we do with this copyright?</w:t>
      </w:r>
    </w:p>
  </w:comment>
  <w:comment w:id="469" w:author="Gert Morlion" w:date="2024-08-23T11:16:00Z" w:initials="GM">
    <w:p w14:paraId="5F6DB142" w14:textId="121F83FC" w:rsidR="004817C4" w:rsidRDefault="004817C4" w:rsidP="004817C4">
      <w:pPr>
        <w:pStyle w:val="Tekstopmerking"/>
        <w:jc w:val="left"/>
      </w:pPr>
      <w:r>
        <w:rPr>
          <w:rStyle w:val="Verwijzingopmerking"/>
        </w:rPr>
        <w:annotationRef/>
      </w:r>
      <w:r>
        <w:t>Deleted in S101 PS</w:t>
      </w:r>
    </w:p>
  </w:comment>
  <w:comment w:id="470" w:author="Gert Morlion" w:date="2024-08-23T11:16:00Z" w:initials="GM">
    <w:p w14:paraId="58092147" w14:textId="1BD2632C" w:rsidR="004817C4" w:rsidRDefault="004817C4" w:rsidP="004817C4">
      <w:pPr>
        <w:pStyle w:val="Tekstopmerking"/>
        <w:jc w:val="left"/>
      </w:pPr>
      <w:r>
        <w:rPr>
          <w:rStyle w:val="Verwijzingopmerking"/>
        </w:rPr>
        <w:annotationRef/>
      </w:r>
      <w:r>
        <w:t>Deleted in S101 PS</w:t>
      </w:r>
    </w:p>
  </w:comment>
  <w:comment w:id="558" w:author="Gert Morlion" w:date="2023-06-05T11:33:00Z" w:initials="GM">
    <w:p w14:paraId="091C0B67" w14:textId="09E2A147" w:rsidR="00753750" w:rsidRDefault="00753750">
      <w:pPr>
        <w:pStyle w:val="Tekstopmerking"/>
      </w:pPr>
      <w:r>
        <w:rPr>
          <w:rStyle w:val="Verwijzingopmerking"/>
        </w:rPr>
        <w:annotationRef/>
      </w:r>
      <w:r>
        <w:t xml:space="preserve">Changing to </w:t>
      </w:r>
      <w:r w:rsidR="00D0588D">
        <w:t>latest edition IENC Encoding Guide?</w:t>
      </w:r>
    </w:p>
  </w:comment>
  <w:comment w:id="677" w:author="Gert Morlion" w:date="2024-08-23T14:45:00Z" w:initials="GM">
    <w:p w14:paraId="7ACDA32E" w14:textId="77777777" w:rsidR="000A262B" w:rsidRDefault="000A262B" w:rsidP="000A262B">
      <w:pPr>
        <w:pStyle w:val="Tekstopmerking"/>
        <w:jc w:val="left"/>
      </w:pPr>
      <w:r>
        <w:rPr>
          <w:rStyle w:val="Verwijzingopmerking"/>
        </w:rPr>
        <w:annotationRef/>
      </w:r>
      <w:r>
        <w:t>Deleted in S-101 PS</w:t>
      </w:r>
    </w:p>
  </w:comment>
  <w:comment w:id="680" w:author="Gert Morlion" w:date="2023-06-05T11:35:00Z" w:initials="GM">
    <w:p w14:paraId="4885A9B5" w14:textId="1692567D" w:rsidR="00032727" w:rsidRDefault="00032727">
      <w:pPr>
        <w:pStyle w:val="Tekstopmerking"/>
      </w:pPr>
      <w:r>
        <w:rPr>
          <w:rStyle w:val="Verwijzingopmerking"/>
        </w:rPr>
        <w:annotationRef/>
      </w:r>
      <w:r>
        <w:t>Still correct?</w:t>
      </w:r>
    </w:p>
    <w:p w14:paraId="3003CE5D" w14:textId="57AAA4EB" w:rsidR="00032727" w:rsidRDefault="00032727">
      <w:pPr>
        <w:pStyle w:val="Tekstopmerking"/>
      </w:pPr>
    </w:p>
  </w:comment>
  <w:comment w:id="686" w:author="Gert Morlion" w:date="2023-06-05T11:35:00Z" w:initials="GM">
    <w:p w14:paraId="426E7110" w14:textId="732D61E1" w:rsidR="00237A18" w:rsidRDefault="00237A18">
      <w:pPr>
        <w:pStyle w:val="Tekstopmerking"/>
      </w:pPr>
      <w:r>
        <w:rPr>
          <w:rStyle w:val="Verwijzingopmerking"/>
        </w:rPr>
        <w:annotationRef/>
      </w:r>
      <w:r>
        <w:t>Change date after finalizing new edition…</w:t>
      </w:r>
    </w:p>
  </w:comment>
  <w:comment w:id="696" w:author="Gert Morlion [2]" w:date="2024-01-12T13:30:00Z" w:initials="GM">
    <w:p w14:paraId="3D462DBF" w14:textId="77777777" w:rsidR="00E157AA" w:rsidRDefault="00E157AA" w:rsidP="00574D3F">
      <w:pPr>
        <w:pStyle w:val="Tekstopmerking"/>
        <w:jc w:val="left"/>
      </w:pPr>
      <w:r>
        <w:rPr>
          <w:rStyle w:val="Verwijzingopmerking"/>
        </w:rPr>
        <w:annotationRef/>
      </w:r>
      <w:r>
        <w:rPr>
          <w:lang w:val="nl-BE"/>
        </w:rPr>
        <w:t>Change to new vice-chairs</w:t>
      </w:r>
    </w:p>
  </w:comment>
  <w:comment w:id="697" w:author="Gert Morlion" w:date="2024-08-23T14:52:00Z" w:initials="GM">
    <w:p w14:paraId="318210E5" w14:textId="77777777" w:rsidR="004721B4" w:rsidRDefault="004721B4" w:rsidP="004721B4">
      <w:pPr>
        <w:pStyle w:val="Tekstopmerking"/>
        <w:jc w:val="left"/>
      </w:pPr>
      <w:r>
        <w:rPr>
          <w:rStyle w:val="Verwijzingopmerking"/>
        </w:rPr>
        <w:annotationRef/>
      </w:r>
      <w:r>
        <w:t>Core group?</w:t>
      </w:r>
    </w:p>
  </w:comment>
  <w:comment w:id="732" w:author="Jeff Wootton" w:date="2024-03-20T22:51:00Z" w:initials="JW">
    <w:p w14:paraId="7BB71BEF" w14:textId="77777777" w:rsidR="00B53CCE" w:rsidRDefault="00B53CCE" w:rsidP="00B53CCE">
      <w:pPr>
        <w:pStyle w:val="Tekstopmerking"/>
        <w:jc w:val="left"/>
      </w:pPr>
      <w:r>
        <w:rPr>
          <w:rStyle w:val="Verwijzingopmerking"/>
        </w:rPr>
        <w:annotationRef/>
      </w:r>
      <w:r>
        <w:t>Paper S-101PT12-06.23 and Action S-101PT12-50.</w:t>
      </w:r>
    </w:p>
  </w:comment>
  <w:comment w:id="751" w:author="Gert Morlion" w:date="2024-08-23T15:09:00Z" w:initials="GM">
    <w:p w14:paraId="3ED0BE52" w14:textId="77777777" w:rsidR="00B02D9B" w:rsidRDefault="00B02D9B" w:rsidP="00B02D9B">
      <w:pPr>
        <w:pStyle w:val="Tekstopmerking"/>
        <w:jc w:val="left"/>
      </w:pPr>
      <w:r>
        <w:rPr>
          <w:rStyle w:val="Verwijzingopmerking"/>
        </w:rPr>
        <w:annotationRef/>
      </w:r>
      <w:r>
        <w:t>Added the clause and section numbers</w:t>
      </w:r>
    </w:p>
  </w:comment>
  <w:comment w:id="762" w:author="Gert Morlion" w:date="2024-08-23T15:10:00Z" w:initials="GM">
    <w:p w14:paraId="4FB2160F" w14:textId="77777777" w:rsidR="00B02D9B" w:rsidRDefault="00B02D9B" w:rsidP="00B02D9B">
      <w:pPr>
        <w:pStyle w:val="Tekstopmerking"/>
        <w:jc w:val="left"/>
      </w:pPr>
      <w:r>
        <w:rPr>
          <w:rStyle w:val="Verwijzingopmerking"/>
        </w:rPr>
        <w:annotationRef/>
      </w:r>
      <w:r>
        <w:t>Added the clause and section numbers</w:t>
      </w:r>
    </w:p>
  </w:comment>
  <w:comment w:id="773" w:author="Gert Morlion" w:date="2024-08-23T15:10:00Z" w:initials="GM">
    <w:p w14:paraId="25E91161" w14:textId="77777777" w:rsidR="00B02D9B" w:rsidRDefault="00B02D9B" w:rsidP="00B02D9B">
      <w:pPr>
        <w:pStyle w:val="Tekstopmerking"/>
        <w:jc w:val="left"/>
      </w:pPr>
      <w:r>
        <w:rPr>
          <w:rStyle w:val="Verwijzingopmerking"/>
        </w:rPr>
        <w:annotationRef/>
      </w:r>
      <w:r>
        <w:t>Added the clause and section numbers</w:t>
      </w:r>
    </w:p>
  </w:comment>
  <w:comment w:id="801" w:author="Gert Morlion" w:date="2024-08-23T15:11:00Z" w:initials="GM">
    <w:p w14:paraId="59C9CC3A" w14:textId="77777777" w:rsidR="00E4522A" w:rsidRDefault="00E4522A" w:rsidP="00E4522A">
      <w:pPr>
        <w:pStyle w:val="Tekstopmerking"/>
        <w:jc w:val="left"/>
      </w:pPr>
      <w:r>
        <w:rPr>
          <w:rStyle w:val="Verwijzingopmerking"/>
        </w:rPr>
        <w:annotationRef/>
      </w:r>
      <w:r>
        <w:t>Added the clause and section numbers</w:t>
      </w:r>
    </w:p>
  </w:comment>
  <w:comment w:id="813" w:author="Gert Morlion" w:date="2024-08-23T15:44:00Z" w:initials="GM">
    <w:p w14:paraId="033A2EF5" w14:textId="77777777" w:rsidR="009D0F4A" w:rsidRDefault="009D0F4A" w:rsidP="009D0F4A">
      <w:pPr>
        <w:pStyle w:val="Tekstopmerking"/>
        <w:jc w:val="left"/>
      </w:pPr>
      <w:r>
        <w:rPr>
          <w:rStyle w:val="Verwijzingopmerking"/>
        </w:rPr>
        <w:annotationRef/>
      </w:r>
      <w:r>
        <w:t>Added the clause and section numbers</w:t>
      </w:r>
    </w:p>
  </w:comment>
  <w:comment w:id="828" w:author="Gert Morlion" w:date="2023-06-05T13:33:00Z" w:initials="GM">
    <w:p w14:paraId="233A1A2C" w14:textId="7CD1013A" w:rsidR="006A7C19" w:rsidRDefault="006A7C19">
      <w:pPr>
        <w:pStyle w:val="Tekstopmerking"/>
      </w:pPr>
      <w:r>
        <w:rPr>
          <w:rStyle w:val="Verwijzingopmerking"/>
        </w:rPr>
        <w:annotationRef/>
      </w:r>
      <w:r>
        <w:t>Deleted in S-101!</w:t>
      </w:r>
    </w:p>
  </w:comment>
  <w:comment w:id="831" w:author="Gert Morlion" w:date="2023-06-05T13:34:00Z" w:initials="GM">
    <w:p w14:paraId="797B1407" w14:textId="77777777" w:rsidR="0027323D" w:rsidRDefault="0027323D">
      <w:pPr>
        <w:pStyle w:val="Tekstopmerking"/>
      </w:pPr>
      <w:r>
        <w:rPr>
          <w:rStyle w:val="Verwijzingopmerking"/>
        </w:rPr>
        <w:annotationRef/>
      </w:r>
      <w:r>
        <w:t>Is this still a correct example?</w:t>
      </w:r>
    </w:p>
    <w:p w14:paraId="1ADA3E3B" w14:textId="2667C105" w:rsidR="0027323D" w:rsidRDefault="0027323D">
      <w:pPr>
        <w:pStyle w:val="Tekstopmerking"/>
      </w:pPr>
      <w:r>
        <w:t>roleType = association Type?</w:t>
      </w:r>
    </w:p>
  </w:comment>
  <w:comment w:id="839" w:author="Gert Morlion" w:date="2024-08-23T15:44:00Z" w:initials="GM">
    <w:p w14:paraId="69C31116" w14:textId="77777777" w:rsidR="009D0F4A" w:rsidRDefault="009D0F4A" w:rsidP="009D0F4A">
      <w:pPr>
        <w:pStyle w:val="Tekstopmerking"/>
        <w:jc w:val="left"/>
      </w:pPr>
      <w:r>
        <w:rPr>
          <w:rStyle w:val="Verwijzingopmerking"/>
        </w:rPr>
        <w:annotationRef/>
      </w:r>
      <w:r>
        <w:t>Added the clause and section numbers</w:t>
      </w:r>
    </w:p>
  </w:comment>
  <w:comment w:id="881" w:author="Gert Morlion" w:date="2023-06-05T13:39:00Z" w:initials="GM">
    <w:p w14:paraId="3730384B" w14:textId="34A02C81" w:rsidR="0027323D" w:rsidRDefault="0027323D">
      <w:pPr>
        <w:pStyle w:val="Tekstopmerking"/>
      </w:pPr>
      <w:r>
        <w:rPr>
          <w:rStyle w:val="Verwijzingopmerking"/>
        </w:rPr>
        <w:annotationRef/>
      </w:r>
      <w:r>
        <w:t>Check reference as soon as introduction DCEG is finalized.</w:t>
      </w:r>
    </w:p>
  </w:comment>
  <w:comment w:id="937" w:author="Gert Morlion" w:date="2023-06-05T13:40:00Z" w:initials="GM">
    <w:p w14:paraId="4787D72C" w14:textId="77777777" w:rsidR="0027323D" w:rsidRDefault="0027323D" w:rsidP="0027323D">
      <w:pPr>
        <w:pStyle w:val="Tekstopmerking"/>
      </w:pPr>
      <w:r>
        <w:rPr>
          <w:rStyle w:val="Verwijzingopmerking"/>
        </w:rPr>
        <w:annotationRef/>
      </w:r>
      <w:r>
        <w:rPr>
          <w:rStyle w:val="Verwijzingopmerking"/>
        </w:rPr>
        <w:annotationRef/>
      </w:r>
      <w:r>
        <w:t>Check reference as soon as introduction DCEG is finalized.</w:t>
      </w:r>
    </w:p>
    <w:p w14:paraId="513DA0CC" w14:textId="41569930" w:rsidR="0027323D" w:rsidRDefault="0027323D">
      <w:pPr>
        <w:pStyle w:val="Tekstopmerking"/>
      </w:pPr>
    </w:p>
  </w:comment>
  <w:comment w:id="945" w:author="Jeff Wootton" w:date="2024-03-20T22:52:00Z" w:initials="JW">
    <w:p w14:paraId="333F75DE" w14:textId="77777777" w:rsidR="00CE2E10" w:rsidRDefault="00CE2E10" w:rsidP="00CE2E10">
      <w:pPr>
        <w:pStyle w:val="Tekstopmerking"/>
        <w:jc w:val="left"/>
      </w:pPr>
      <w:r>
        <w:rPr>
          <w:rStyle w:val="Verwijzingopmerking"/>
        </w:rPr>
        <w:annotationRef/>
      </w:r>
      <w:r>
        <w:t>Refer to Paper S-101PT12-06.18 and Decisions and Actions from S-101PT12.</w:t>
      </w:r>
    </w:p>
  </w:comment>
  <w:comment w:id="1000" w:author="Jeff Wootton" w:date="2024-03-20T21:10:00Z" w:initials="JW">
    <w:p w14:paraId="5DEE27FE" w14:textId="77777777" w:rsidR="00784D33" w:rsidRDefault="00784D33" w:rsidP="00784D33">
      <w:pPr>
        <w:pStyle w:val="Tekstopmerking"/>
        <w:jc w:val="left"/>
      </w:pPr>
      <w:r>
        <w:rPr>
          <w:rStyle w:val="Verwijzingopmerking"/>
        </w:rPr>
        <w:annotationRef/>
      </w:r>
      <w:r>
        <w:t xml:space="preserve">Refer to </w:t>
      </w:r>
      <w:hyperlink r:id="rId1" w:history="1">
        <w:r w:rsidRPr="00EF61A1">
          <w:rPr>
            <w:rStyle w:val="Hyperlink"/>
          </w:rPr>
          <w:t>S-101 Documentation and FC Issue #71</w:t>
        </w:r>
      </w:hyperlink>
      <w:r>
        <w:t xml:space="preserve"> and Agenda S-100TSM10-09.1.</w:t>
      </w:r>
    </w:p>
  </w:comment>
  <w:comment w:id="1098" w:author="Gert Morlion" w:date="2024-08-23T16:19:00Z" w:initials="GM">
    <w:p w14:paraId="160329F8" w14:textId="77777777" w:rsidR="00E60A4E" w:rsidRDefault="00E60A4E" w:rsidP="00E60A4E">
      <w:pPr>
        <w:pStyle w:val="Tekstopmerking"/>
        <w:jc w:val="left"/>
      </w:pPr>
      <w:r>
        <w:rPr>
          <w:rStyle w:val="Verwijzingopmerking"/>
        </w:rPr>
        <w:annotationRef/>
      </w:r>
      <w:r>
        <w:t>S98 - Interoperability! Needs to be checked when there is a solution for this issue!</w:t>
      </w:r>
    </w:p>
  </w:comment>
  <w:comment w:id="1125" w:author="Gert Morlion" w:date="2024-08-23T16:19:00Z" w:initials="GM">
    <w:p w14:paraId="278798DF" w14:textId="77777777" w:rsidR="00446BAF" w:rsidRDefault="00446BAF" w:rsidP="00446BAF">
      <w:pPr>
        <w:pStyle w:val="Tekstopmerking"/>
        <w:jc w:val="left"/>
      </w:pPr>
      <w:r>
        <w:rPr>
          <w:rStyle w:val="Verwijzingopmerking"/>
        </w:rPr>
        <w:annotationRef/>
      </w:r>
      <w:r>
        <w:t>S98 - Interoperability! Needs to be checked when there is a solution for this issue!</w:t>
      </w:r>
    </w:p>
  </w:comment>
  <w:comment w:id="1129" w:author="Gert Morlion" w:date="2024-08-23T16:21:00Z" w:initials="GM">
    <w:p w14:paraId="7C99C56E" w14:textId="77777777" w:rsidR="004C20A2" w:rsidRDefault="004C20A2" w:rsidP="004C20A2">
      <w:pPr>
        <w:pStyle w:val="Tekstopmerking"/>
        <w:jc w:val="left"/>
      </w:pPr>
      <w:r>
        <w:rPr>
          <w:rStyle w:val="Verwijzingopmerking"/>
        </w:rPr>
        <w:annotationRef/>
      </w:r>
      <w:r>
        <w:t>S98 - Interoperability! Needs to be checked when there is a solution for this issue!</w:t>
      </w:r>
    </w:p>
  </w:comment>
  <w:comment w:id="1217" w:author="Jeff Wootton" w:date="2024-05-15T11:58:00Z" w:initials="JW">
    <w:p w14:paraId="5C6C1C40" w14:textId="77777777" w:rsidR="00AD7EFA" w:rsidRDefault="00AD7EFA" w:rsidP="00AD7EFA">
      <w:pPr>
        <w:pStyle w:val="Tekstopmerking"/>
        <w:jc w:val="left"/>
      </w:pPr>
      <w:r>
        <w:rPr>
          <w:rStyle w:val="Verwijzingopmerking"/>
        </w:rPr>
        <w:annotationRef/>
      </w:r>
      <w:r>
        <w:t xml:space="preserve">Refer to S-101 Documentation and FC GitHub </w:t>
      </w:r>
      <w:hyperlink r:id="rId2" w:history="1">
        <w:r w:rsidRPr="00E138F8">
          <w:rPr>
            <w:rStyle w:val="Hyperlink"/>
          </w:rPr>
          <w:t>Issue #93</w:t>
        </w:r>
      </w:hyperlink>
      <w:r>
        <w:t>.</w:t>
      </w:r>
    </w:p>
  </w:comment>
  <w:comment w:id="1237" w:author="Jeff Wootton" w:date="2024-05-15T11:20:00Z" w:initials="JW">
    <w:p w14:paraId="3B9C1599" w14:textId="77777777" w:rsidR="00767673" w:rsidRDefault="00767673" w:rsidP="00767673">
      <w:pPr>
        <w:pStyle w:val="Tekstopmerking"/>
        <w:jc w:val="left"/>
      </w:pPr>
      <w:r>
        <w:rPr>
          <w:rStyle w:val="Verwijzingopmerking"/>
        </w:rPr>
        <w:annotationRef/>
      </w:r>
      <w:r>
        <w:t xml:space="preserve">Refer to S-101 Documentation and FC GitHub </w:t>
      </w:r>
      <w:hyperlink r:id="rId3" w:history="1">
        <w:r w:rsidRPr="00E16CD7">
          <w:rPr>
            <w:rStyle w:val="Hyperlink"/>
          </w:rPr>
          <w:t>Issue #92</w:t>
        </w:r>
      </w:hyperlink>
      <w:r>
        <w:t>.</w:t>
      </w:r>
    </w:p>
  </w:comment>
  <w:comment w:id="1243" w:author="Gert Morlion" w:date="2024-08-26T11:16:00Z" w:initials="GM">
    <w:p w14:paraId="38636A4E" w14:textId="77777777" w:rsidR="008B414C" w:rsidRDefault="008B414C" w:rsidP="008B414C">
      <w:pPr>
        <w:pStyle w:val="Tekstopmerking"/>
        <w:jc w:val="left"/>
      </w:pPr>
      <w:r>
        <w:rPr>
          <w:rStyle w:val="Verwijzingopmerking"/>
        </w:rPr>
        <w:annotationRef/>
      </w:r>
      <w:r>
        <w:t>In S-101 PS edition 1.4.1: Lowest Astronomical Tide</w:t>
      </w:r>
    </w:p>
  </w:comment>
  <w:comment w:id="1255" w:author="Jeff Wootton" w:date="2024-06-18T09:00:00Z" w:initials="JW">
    <w:p w14:paraId="51A0A947" w14:textId="77777777" w:rsidR="00D10484" w:rsidRDefault="00D10484" w:rsidP="00D10484">
      <w:pPr>
        <w:pStyle w:val="Tekstopmerking"/>
        <w:jc w:val="left"/>
      </w:pPr>
      <w:r>
        <w:rPr>
          <w:rStyle w:val="Verwijzingopmerking"/>
        </w:rPr>
        <w:annotationRef/>
      </w:r>
      <w:r>
        <w:t>Discussions at S-101PT13. Clarification.</w:t>
      </w:r>
    </w:p>
  </w:comment>
  <w:comment w:id="1741" w:author="Gert Morlion" w:date="2023-06-05T11:49:00Z" w:initials="GM">
    <w:p w14:paraId="6C0F9201" w14:textId="7CE0E48A" w:rsidR="00D82822" w:rsidRDefault="00D82822">
      <w:pPr>
        <w:pStyle w:val="Tekstopmerking"/>
      </w:pPr>
      <w:r>
        <w:rPr>
          <w:rStyle w:val="Verwijzingopmerking"/>
        </w:rPr>
        <w:annotationRef/>
      </w:r>
      <w:r>
        <w:t>Not sure. Check!</w:t>
      </w:r>
    </w:p>
  </w:comment>
  <w:comment w:id="1859" w:author="Jeff Wootton" w:date="2024-03-14T14:20:00Z" w:initials="JW">
    <w:p w14:paraId="3C02CA6A" w14:textId="77777777" w:rsidR="005A2FB1" w:rsidRDefault="005A2FB1" w:rsidP="005A2FB1">
      <w:pPr>
        <w:pStyle w:val="Tekstopmerking"/>
        <w:jc w:val="left"/>
      </w:pPr>
      <w:r>
        <w:rPr>
          <w:rStyle w:val="Verwijzingopmerking"/>
        </w:rPr>
        <w:annotationRef/>
      </w:r>
      <w:r>
        <w:t>Refer to paper S-101PT12-06.20 and Decisions and Action S-101PT12-23.</w:t>
      </w:r>
    </w:p>
  </w:comment>
  <w:comment w:id="1860" w:author="Jeff Wootton" w:date="2024-06-13T16:55:00Z" w:initials="JW">
    <w:p w14:paraId="521C1F3F" w14:textId="77777777" w:rsidR="005A2FB1" w:rsidRDefault="005A2FB1" w:rsidP="005A2FB1">
      <w:pPr>
        <w:pStyle w:val="Tekstopmerking"/>
        <w:jc w:val="left"/>
      </w:pPr>
      <w:r>
        <w:rPr>
          <w:rStyle w:val="Verwijzingopmerking"/>
        </w:rPr>
        <w:annotationRef/>
      </w:r>
      <w:r>
        <w:t>See also Paper S-101PT13-07.7.</w:t>
      </w:r>
    </w:p>
  </w:comment>
  <w:comment w:id="1874" w:author="Gert Morlion" w:date="2023-06-05T11:55:00Z" w:initials="GM">
    <w:p w14:paraId="0D433C86" w14:textId="65F4C106" w:rsidR="00EF1317" w:rsidRDefault="00EF1317">
      <w:pPr>
        <w:pStyle w:val="Tekstopmerking"/>
      </w:pPr>
      <w:r>
        <w:rPr>
          <w:rStyle w:val="Verwijzingopmerking"/>
        </w:rPr>
        <w:annotationRef/>
      </w:r>
      <w:r>
        <w:t>Mandatory?</w:t>
      </w:r>
    </w:p>
  </w:comment>
  <w:comment w:id="1882" w:author="Jeff Wootton" w:date="2024-06-13T17:15:00Z" w:initials="JW">
    <w:p w14:paraId="52C5568E" w14:textId="77777777" w:rsidR="004E09A8" w:rsidRDefault="004E09A8" w:rsidP="004E09A8">
      <w:pPr>
        <w:pStyle w:val="Tekstopmerking"/>
        <w:jc w:val="left"/>
      </w:pPr>
      <w:r>
        <w:rPr>
          <w:rStyle w:val="Verwijzingopmerking"/>
        </w:rPr>
        <w:annotationRef/>
      </w:r>
      <w:r>
        <w:t>Refer to paper S-101PT13-07.7.</w:t>
      </w:r>
    </w:p>
  </w:comment>
  <w:comment w:id="1899" w:author="Jeff Wootton" w:date="2024-06-13T17:15:00Z" w:initials="JW">
    <w:p w14:paraId="6F7CD68D" w14:textId="77777777" w:rsidR="00C75407" w:rsidRDefault="00C75407" w:rsidP="00C75407">
      <w:pPr>
        <w:pStyle w:val="Tekstopmerking"/>
        <w:jc w:val="left"/>
      </w:pPr>
      <w:r>
        <w:rPr>
          <w:rStyle w:val="Verwijzingopmerking"/>
        </w:rPr>
        <w:annotationRef/>
      </w:r>
      <w:r>
        <w:t>Refer to paper S-101PT13-07.7.</w:t>
      </w:r>
    </w:p>
  </w:comment>
  <w:comment w:id="1937" w:author="Jeff Wootton" w:date="2024-03-14T12:45:00Z" w:initials="JW">
    <w:p w14:paraId="4860923C" w14:textId="77777777" w:rsidR="00150645" w:rsidRDefault="00150645" w:rsidP="00150645">
      <w:pPr>
        <w:pStyle w:val="Tekstopmerking"/>
        <w:jc w:val="left"/>
      </w:pPr>
      <w:r>
        <w:rPr>
          <w:rStyle w:val="Verwijzingopmerking"/>
        </w:rPr>
        <w:annotationRef/>
      </w:r>
      <w:r>
        <w:t>Refer to paper S-101PT12-06.17 and Decisions and Action S-101PT12-23.</w:t>
      </w:r>
    </w:p>
  </w:comment>
  <w:comment w:id="2015" w:author="Gert Morlion" w:date="2024-08-26T12:51:00Z" w:initials="GM">
    <w:p w14:paraId="02486E2A" w14:textId="77777777" w:rsidR="00165856" w:rsidRDefault="00165856" w:rsidP="00165856">
      <w:pPr>
        <w:pStyle w:val="Tekstopmerking"/>
        <w:jc w:val="left"/>
      </w:pPr>
      <w:r>
        <w:rPr>
          <w:rStyle w:val="Verwijzingopmerking"/>
        </w:rPr>
        <w:annotationRef/>
      </w:r>
      <w:r>
        <w:t>Change picture: ENC 1 -&gt; IENC 1, ENC 2 -&gt; IENC 2, ...</w:t>
      </w:r>
    </w:p>
  </w:comment>
  <w:comment w:id="2039" w:author="Gert Morlion" w:date="2024-08-26T12:53:00Z" w:initials="GM">
    <w:p w14:paraId="7168F541" w14:textId="77777777" w:rsidR="00CA304D" w:rsidRDefault="00CA304D" w:rsidP="00CA304D">
      <w:pPr>
        <w:pStyle w:val="Tekstopmerking"/>
        <w:jc w:val="left"/>
      </w:pPr>
      <w:r>
        <w:rPr>
          <w:rStyle w:val="Verwijzingopmerking"/>
        </w:rPr>
        <w:annotationRef/>
      </w:r>
      <w:r>
        <w:t>Change picture: ENC 1 -&gt; IENC 1, ENC 2 -&gt; IENC 2, ...</w:t>
      </w:r>
    </w:p>
  </w:comment>
  <w:comment w:id="2052" w:author="Gert Morlion" w:date="2024-08-26T12:54:00Z" w:initials="GM">
    <w:p w14:paraId="48B8B5B1" w14:textId="77777777" w:rsidR="00FD51EF" w:rsidRDefault="00FD51EF" w:rsidP="00FD51EF">
      <w:pPr>
        <w:pStyle w:val="Tekstopmerking"/>
        <w:jc w:val="left"/>
      </w:pPr>
      <w:r>
        <w:rPr>
          <w:rStyle w:val="Verwijzingopmerking"/>
        </w:rPr>
        <w:annotationRef/>
      </w:r>
      <w:r>
        <w:t>Change picture: ENC 1 -&gt; IENC 1, ENC 2 -&gt; IENC 2, ...</w:t>
      </w:r>
    </w:p>
  </w:comment>
  <w:comment w:id="2061" w:author="Gert Morlion" w:date="2024-08-26T12:54:00Z" w:initials="GM">
    <w:p w14:paraId="663DB9F8" w14:textId="77777777" w:rsidR="00FD51EF" w:rsidRDefault="00FD51EF" w:rsidP="00FD51EF">
      <w:pPr>
        <w:pStyle w:val="Tekstopmerking"/>
        <w:jc w:val="left"/>
      </w:pPr>
      <w:r>
        <w:rPr>
          <w:rStyle w:val="Verwijzingopmerking"/>
        </w:rPr>
        <w:annotationRef/>
      </w:r>
      <w:r>
        <w:t>Change picture: ENC 1 -&gt; IENC 1, ENC 2 -&gt; IENC 2, ...</w:t>
      </w:r>
    </w:p>
  </w:comment>
  <w:comment w:id="2181" w:author="Gert Morlion" w:date="2023-06-05T14:03:00Z" w:initials="GM">
    <w:p w14:paraId="0DFAAEEE" w14:textId="1EA16F9B" w:rsidR="00AC585C" w:rsidRDefault="00AC585C">
      <w:pPr>
        <w:pStyle w:val="Tekstopmerking"/>
      </w:pPr>
      <w:r>
        <w:rPr>
          <w:rStyle w:val="Verwijzingopmerking"/>
        </w:rPr>
        <w:annotationRef/>
      </w:r>
      <w:r>
        <w:t>All tables needs to be checked against the tables in S-101 PS edition 1.1.0</w:t>
      </w:r>
    </w:p>
  </w:comment>
  <w:comment w:id="2467" w:author="Jeff Wootton" w:date="2024-06-23T21:04:00Z" w:initials="JW">
    <w:p w14:paraId="296971D6" w14:textId="77777777" w:rsidR="00175971" w:rsidRDefault="00175971" w:rsidP="00175971">
      <w:pPr>
        <w:pStyle w:val="Tekstopmerking"/>
        <w:jc w:val="left"/>
      </w:pPr>
      <w:r>
        <w:rPr>
          <w:rStyle w:val="Verwijzingopmerking"/>
        </w:rPr>
        <w:annotationRef/>
      </w:r>
      <w:r>
        <w:t>Refer to Paper S-101PT13-07.11 and Decisions and Actions from S-101PT13.</w:t>
      </w:r>
    </w:p>
  </w:comment>
  <w:comment w:id="2743" w:author="Jeff Wootton" w:date="2024-06-03T10:18:00Z" w:initials="JW">
    <w:p w14:paraId="4D40E8B2" w14:textId="77777777" w:rsidR="00175971" w:rsidRDefault="00175971" w:rsidP="00175971">
      <w:pPr>
        <w:pStyle w:val="Tekstopmerking"/>
        <w:jc w:val="left"/>
      </w:pPr>
      <w:r>
        <w:rPr>
          <w:rStyle w:val="Verwijzingopmerking"/>
        </w:rPr>
        <w:annotationRef/>
      </w:r>
      <w:r>
        <w:t>Refer to email trail initiated by Tom Richardson 31/06/24.</w:t>
      </w:r>
    </w:p>
  </w:comment>
  <w:comment w:id="2877" w:author="Jeff Wootton" w:date="2024-06-23T21:18:00Z" w:initials="JW">
    <w:p w14:paraId="4E2BD938" w14:textId="77777777" w:rsidR="00175971" w:rsidRDefault="00175971" w:rsidP="00175971">
      <w:pPr>
        <w:pStyle w:val="Tekstopmerking"/>
        <w:jc w:val="left"/>
      </w:pPr>
      <w:r>
        <w:rPr>
          <w:rStyle w:val="Verwijzingopmerking"/>
        </w:rPr>
        <w:annotationRef/>
      </w:r>
      <w:r>
        <w:t>Refer to Paper S-101PT13-07.11 and Decisions and Actions from S-101PT13.</w:t>
      </w:r>
    </w:p>
  </w:comment>
  <w:comment w:id="5493" w:author="Gert Morlion" w:date="2024-08-26T15:12:00Z" w:initials="GM">
    <w:p w14:paraId="471F318D" w14:textId="77777777" w:rsidR="001A5A3E" w:rsidRDefault="001A5A3E" w:rsidP="001A5A3E">
      <w:pPr>
        <w:pStyle w:val="Tekstopmerking"/>
        <w:jc w:val="left"/>
      </w:pPr>
      <w:r>
        <w:rPr>
          <w:rStyle w:val="Verwijzingopmerking"/>
        </w:rPr>
        <w:annotationRef/>
      </w:r>
      <w:r>
        <w:t>In which publication are the S-401 validation checks described?</w:t>
      </w:r>
    </w:p>
  </w:comment>
  <w:comment w:id="5498" w:author="Gert Morlion" w:date="2024-08-26T15:13:00Z" w:initials="GM">
    <w:p w14:paraId="05C88732" w14:textId="77777777" w:rsidR="00F4625A" w:rsidRDefault="00F4625A" w:rsidP="00F4625A">
      <w:pPr>
        <w:pStyle w:val="Tekstopmerking"/>
        <w:jc w:val="left"/>
      </w:pPr>
      <w:r>
        <w:rPr>
          <w:rStyle w:val="Verwijzingopmerking"/>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85789A" w15:done="0"/>
  <w15:commentEx w15:paraId="5F6DB142" w15:done="0"/>
  <w15:commentEx w15:paraId="58092147" w15:done="0"/>
  <w15:commentEx w15:paraId="091C0B67" w15:done="0"/>
  <w15:commentEx w15:paraId="7ACDA32E" w15:done="0"/>
  <w15:commentEx w15:paraId="3003CE5D" w15:done="0"/>
  <w15:commentEx w15:paraId="426E7110" w15:done="0"/>
  <w15:commentEx w15:paraId="3D462DBF" w15:done="0"/>
  <w15:commentEx w15:paraId="318210E5" w15:paraIdParent="3D462DBF" w15:done="0"/>
  <w15:commentEx w15:paraId="7BB71BEF" w15:done="0"/>
  <w15:commentEx w15:paraId="3ED0BE52" w15:done="0"/>
  <w15:commentEx w15:paraId="4FB2160F" w15:done="0"/>
  <w15:commentEx w15:paraId="25E91161" w15:done="0"/>
  <w15:commentEx w15:paraId="59C9CC3A" w15:done="0"/>
  <w15:commentEx w15:paraId="033A2EF5" w15:done="0"/>
  <w15:commentEx w15:paraId="233A1A2C" w15:done="0"/>
  <w15:commentEx w15:paraId="1ADA3E3B" w15:done="0"/>
  <w15:commentEx w15:paraId="69C31116" w15:done="0"/>
  <w15:commentEx w15:paraId="3730384B" w15:done="0"/>
  <w15:commentEx w15:paraId="513DA0CC" w15:done="0"/>
  <w15:commentEx w15:paraId="333F75DE" w15:done="0"/>
  <w15:commentEx w15:paraId="5DEE27FE" w15:done="0"/>
  <w15:commentEx w15:paraId="160329F8" w15:done="0"/>
  <w15:commentEx w15:paraId="278798DF" w15:done="0"/>
  <w15:commentEx w15:paraId="7C99C56E" w15:done="0"/>
  <w15:commentEx w15:paraId="5C6C1C40" w15:done="0"/>
  <w15:commentEx w15:paraId="3B9C1599" w15:done="0"/>
  <w15:commentEx w15:paraId="38636A4E" w15:done="0"/>
  <w15:commentEx w15:paraId="51A0A947" w15:done="0"/>
  <w15:commentEx w15:paraId="6C0F9201" w15:done="0"/>
  <w15:commentEx w15:paraId="3C02CA6A" w15:done="0"/>
  <w15:commentEx w15:paraId="521C1F3F" w15:paraIdParent="3C02CA6A" w15:done="0"/>
  <w15:commentEx w15:paraId="0D433C86" w15:done="0"/>
  <w15:commentEx w15:paraId="52C5568E" w15:done="0"/>
  <w15:commentEx w15:paraId="6F7CD68D" w15:done="0"/>
  <w15:commentEx w15:paraId="4860923C" w15:done="0"/>
  <w15:commentEx w15:paraId="02486E2A" w15:done="0"/>
  <w15:commentEx w15:paraId="7168F541" w15:done="0"/>
  <w15:commentEx w15:paraId="48B8B5B1" w15:done="0"/>
  <w15:commentEx w15:paraId="663DB9F8" w15:done="0"/>
  <w15:commentEx w15:paraId="0DFAAEEE" w15:done="0"/>
  <w15:commentEx w15:paraId="296971D6" w15:done="0"/>
  <w15:commentEx w15:paraId="4D40E8B2" w15:done="0"/>
  <w15:commentEx w15:paraId="4E2BD938" w15:done="0"/>
  <w15:commentEx w15:paraId="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CA43D1" w16cex:dateUtc="2024-08-26T13:15:00Z"/>
  <w16cex:commentExtensible w16cex:durableId="75088C26" w16cex:dateUtc="2024-08-23T09:16:00Z"/>
  <w16cex:commentExtensible w16cex:durableId="4D1A0160" w16cex:dateUtc="2024-08-23T09:16:00Z"/>
  <w16cex:commentExtensible w16cex:durableId="2828468D" w16cex:dateUtc="2023-06-05T09:33:00Z"/>
  <w16cex:commentExtensible w16cex:durableId="3E882B3E" w16cex:dateUtc="2024-08-23T12:45:00Z"/>
  <w16cex:commentExtensible w16cex:durableId="282846EF" w16cex:dateUtc="2023-06-05T09:35:00Z"/>
  <w16cex:commentExtensible w16cex:durableId="2828470B"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282862A0" w16cex:dateUtc="2023-06-05T11:33:00Z"/>
  <w16cex:commentExtensible w16cex:durableId="282862C9" w16cex:dateUtc="2023-06-05T11:3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61BA91F3" w16cex:dateUtc="2024-08-26T09:16: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85789A" w16cid:durableId="1FCA43D1"/>
  <w16cid:commentId w16cid:paraId="5F6DB142" w16cid:durableId="75088C26"/>
  <w16cid:commentId w16cid:paraId="58092147" w16cid:durableId="4D1A0160"/>
  <w16cid:commentId w16cid:paraId="091C0B67" w16cid:durableId="2828468D"/>
  <w16cid:commentId w16cid:paraId="7ACDA32E" w16cid:durableId="3E882B3E"/>
  <w16cid:commentId w16cid:paraId="3003CE5D" w16cid:durableId="282846EF"/>
  <w16cid:commentId w16cid:paraId="426E7110" w16cid:durableId="2828470B"/>
  <w16cid:commentId w16cid:paraId="3D462DBF" w16cid:durableId="294BBD8B"/>
  <w16cid:commentId w16cid:paraId="318210E5" w16cid:durableId="2A027CF4"/>
  <w16cid:commentId w16cid:paraId="7BB71BEF" w16cid:durableId="6384A498"/>
  <w16cid:commentId w16cid:paraId="3ED0BE52" w16cid:durableId="57215A3C"/>
  <w16cid:commentId w16cid:paraId="4FB2160F" w16cid:durableId="6567331E"/>
  <w16cid:commentId w16cid:paraId="25E91161" w16cid:durableId="382D7E4D"/>
  <w16cid:commentId w16cid:paraId="59C9CC3A" w16cid:durableId="2DFC359D"/>
  <w16cid:commentId w16cid:paraId="033A2EF5" w16cid:durableId="727A8CDB"/>
  <w16cid:commentId w16cid:paraId="233A1A2C" w16cid:durableId="282862A0"/>
  <w16cid:commentId w16cid:paraId="1ADA3E3B" w16cid:durableId="282862C9"/>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38636A4E" w16cid:durableId="61BA91F3"/>
  <w16cid:commentId w16cid:paraId="51A0A947" w16cid:durableId="717990A0"/>
  <w16cid:commentId w16cid:paraId="6C0F9201" w16cid:durableId="28284A5B"/>
  <w16cid:commentId w16cid:paraId="3C02CA6A" w16cid:durableId="24448A0E"/>
  <w16cid:commentId w16cid:paraId="521C1F3F" w16cid:durableId="71E14A0C"/>
  <w16cid:commentId w16cid:paraId="0D433C86" w16cid:durableId="28284BA0"/>
  <w16cid:commentId w16cid:paraId="52C5568E" w16cid:durableId="5930BA8A"/>
  <w16cid:commentId w16cid:paraId="6F7CD68D" w16cid:durableId="75C96626"/>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471F318D" w16cid:durableId="75FA0DBB"/>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DE874" w14:textId="77777777" w:rsidR="00990189" w:rsidRDefault="00990189">
      <w:r>
        <w:separator/>
      </w:r>
    </w:p>
  </w:endnote>
  <w:endnote w:type="continuationSeparator" w:id="0">
    <w:p w14:paraId="38CEA672" w14:textId="77777777" w:rsidR="00990189" w:rsidRDefault="00990189">
      <w:r>
        <w:continuationSeparator/>
      </w:r>
    </w:p>
  </w:endnote>
  <w:endnote w:type="continuationNotice" w:id="1">
    <w:p w14:paraId="6B9AB425" w14:textId="77777777" w:rsidR="00990189" w:rsidRDefault="009901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panose1 w:val="00000000000000000000"/>
    <w:charset w:val="00"/>
    <w:family w:val="auto"/>
    <w:notTrueType/>
    <w:pitch w:val="default"/>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51E2A" w14:textId="77777777" w:rsidR="00001A80" w:rsidRDefault="00001A80">
    <w:pPr>
      <w:pStyle w:val="Voettekst"/>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39A49" w14:textId="77777777" w:rsidR="00001A80" w:rsidRDefault="00001A80">
    <w:pPr>
      <w:pStyle w:val="Voettekst"/>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001A80" w:rsidRDefault="00001A80">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00813" w14:textId="77777777" w:rsidR="00001A80" w:rsidRDefault="00001A80">
    <w:pPr>
      <w:pStyle w:val="Voettekst"/>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B3047" w14:textId="0DDE7A92" w:rsidR="00001A80" w:rsidRDefault="00001A80">
    <w:pPr>
      <w:pStyle w:val="Voettekst"/>
      <w:jc w:val="center"/>
      <w:rPr>
        <w:sz w:val="16"/>
        <w:szCs w:val="16"/>
      </w:rPr>
    </w:pPr>
    <w:bookmarkStart w:id="2088" w:name="OLE_LINK1"/>
    <w:bookmarkStart w:id="2089"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088"/>
    <w:bookmarkEnd w:id="2089"/>
    <w:r>
      <w:rPr>
        <w:sz w:val="16"/>
        <w:szCs w:val="16"/>
      </w:rPr>
      <w:t>October 20</w:t>
    </w:r>
    <w:ins w:id="2090" w:author="Gert Morlion" w:date="2024-08-23T16:23:00Z" w16du:dateUtc="2024-08-23T14:23:00Z">
      <w:r w:rsidR="00C978E8">
        <w:rPr>
          <w:sz w:val="16"/>
          <w:szCs w:val="16"/>
        </w:rPr>
        <w:t>24</w:t>
      </w:r>
    </w:ins>
    <w:del w:id="2091" w:author="Gert Morlion" w:date="2024-08-23T16:23:00Z" w16du:dateUtc="2024-08-23T14:23:00Z">
      <w:r w:rsidDel="00C978E8">
        <w:rPr>
          <w:sz w:val="16"/>
          <w:szCs w:val="16"/>
        </w:rPr>
        <w:delText>19</w:delText>
      </w:r>
    </w:del>
  </w:p>
  <w:p w14:paraId="02D807B6" w14:textId="77777777" w:rsidR="00001A80" w:rsidRDefault="00001A80">
    <w:pPr>
      <w:pStyle w:val="Voettekst"/>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0BAAB" w14:textId="77777777" w:rsidR="00001A80" w:rsidRDefault="00001A80">
    <w:pPr>
      <w:pStyle w:val="Voettekst"/>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DA11A" w14:textId="77777777" w:rsidR="00990189" w:rsidRDefault="00990189">
      <w:r>
        <w:separator/>
      </w:r>
    </w:p>
  </w:footnote>
  <w:footnote w:type="continuationSeparator" w:id="0">
    <w:p w14:paraId="12F0CC64" w14:textId="77777777" w:rsidR="00990189" w:rsidRDefault="00990189">
      <w:r>
        <w:continuationSeparator/>
      </w:r>
    </w:p>
  </w:footnote>
  <w:footnote w:type="continuationNotice" w:id="1">
    <w:p w14:paraId="6CA0AFD2" w14:textId="77777777" w:rsidR="00990189" w:rsidRDefault="009901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AC568" w14:textId="77777777" w:rsidR="00001A80" w:rsidRDefault="00001A80">
    <w:pPr>
      <w:pStyle w:val="Koptekst"/>
      <w:framePr w:wrap="around" w:vAnchor="text" w:hAnchor="margin" w:xAlign="outside" w:y="1"/>
      <w:rPr>
        <w:rStyle w:val="Paginanummer"/>
        <w:b w:val="0"/>
        <w:sz w:val="16"/>
        <w:szCs w:val="16"/>
      </w:rPr>
    </w:pPr>
    <w:r>
      <w:rPr>
        <w:rStyle w:val="Paginanummer"/>
        <w:b w:val="0"/>
        <w:sz w:val="16"/>
        <w:szCs w:val="16"/>
      </w:rPr>
      <w:fldChar w:fldCharType="begin"/>
    </w:r>
    <w:r>
      <w:rPr>
        <w:rStyle w:val="Paginanummer"/>
        <w:b w:val="0"/>
        <w:sz w:val="16"/>
        <w:szCs w:val="16"/>
      </w:rPr>
      <w:instrText xml:space="preserve">PAGE  </w:instrText>
    </w:r>
    <w:r>
      <w:rPr>
        <w:rStyle w:val="Paginanummer"/>
        <w:b w:val="0"/>
        <w:sz w:val="16"/>
        <w:szCs w:val="16"/>
      </w:rPr>
      <w:fldChar w:fldCharType="separate"/>
    </w:r>
    <w:r>
      <w:rPr>
        <w:rStyle w:val="Paginanummer"/>
        <w:b w:val="0"/>
        <w:noProof/>
        <w:sz w:val="16"/>
        <w:szCs w:val="16"/>
      </w:rPr>
      <w:t>4</w:t>
    </w:r>
    <w:r>
      <w:rPr>
        <w:rStyle w:val="Paginanummer"/>
        <w:b w:val="0"/>
        <w:sz w:val="16"/>
        <w:szCs w:val="16"/>
      </w:rPr>
      <w:fldChar w:fldCharType="end"/>
    </w:r>
  </w:p>
  <w:p w14:paraId="0503F23D" w14:textId="77777777" w:rsidR="00001A80" w:rsidRDefault="00001A80">
    <w:pPr>
      <w:pStyle w:val="Koptekst"/>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01B6" w14:textId="77777777" w:rsidR="00001A80" w:rsidRDefault="00001A80">
    <w:pPr>
      <w:pStyle w:val="Koptekst"/>
      <w:framePr w:wrap="around" w:vAnchor="text" w:hAnchor="page" w:x="10301" w:y="12"/>
      <w:rPr>
        <w:rStyle w:val="Paginanummer"/>
        <w:b w:val="0"/>
        <w:sz w:val="16"/>
        <w:szCs w:val="16"/>
      </w:rPr>
    </w:pPr>
    <w:r>
      <w:rPr>
        <w:rStyle w:val="Paginanummer"/>
        <w:b w:val="0"/>
        <w:sz w:val="16"/>
        <w:szCs w:val="16"/>
      </w:rPr>
      <w:fldChar w:fldCharType="begin"/>
    </w:r>
    <w:r>
      <w:rPr>
        <w:rStyle w:val="Paginanummer"/>
        <w:b w:val="0"/>
        <w:sz w:val="16"/>
        <w:szCs w:val="16"/>
      </w:rPr>
      <w:instrText xml:space="preserve">PAGE  </w:instrText>
    </w:r>
    <w:r>
      <w:rPr>
        <w:rStyle w:val="Paginanummer"/>
        <w:b w:val="0"/>
        <w:sz w:val="16"/>
        <w:szCs w:val="16"/>
      </w:rPr>
      <w:fldChar w:fldCharType="separate"/>
    </w:r>
    <w:r w:rsidR="00E27500">
      <w:rPr>
        <w:rStyle w:val="Paginanummer"/>
        <w:b w:val="0"/>
        <w:noProof/>
        <w:sz w:val="16"/>
        <w:szCs w:val="16"/>
      </w:rPr>
      <w:t>ii</w:t>
    </w:r>
    <w:r>
      <w:rPr>
        <w:rStyle w:val="Paginanummer"/>
        <w:b w:val="0"/>
        <w:sz w:val="16"/>
        <w:szCs w:val="16"/>
      </w:rPr>
      <w:fldChar w:fldCharType="end"/>
    </w:r>
  </w:p>
  <w:p w14:paraId="0D8E4FC7" w14:textId="77777777" w:rsidR="00001A80" w:rsidRDefault="00001A80">
    <w:pPr>
      <w:pStyle w:val="Koptekst"/>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4AD05" w14:textId="77777777" w:rsidR="00001A80" w:rsidRDefault="00001A80">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jstnummering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jstnummering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jstnummering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jstnummering"/>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jstvoortzetti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Lijstopsomtek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9"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2"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3"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93A5307"/>
    <w:multiLevelType w:val="multilevel"/>
    <w:tmpl w:val="BF26AB6E"/>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7"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jstvoortzetti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jstvoortzetti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320E2"/>
    <w:multiLevelType w:val="singleLevel"/>
    <w:tmpl w:val="04090001"/>
    <w:lvl w:ilvl="0">
      <w:numFmt w:val="decimal"/>
      <w:lvlText w:val=""/>
      <w:lvlJc w:val="left"/>
    </w:lvl>
  </w:abstractNum>
  <w:abstractNum w:abstractNumId="24"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7"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29"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2"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3"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6"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7"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0"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3"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79215370">
    <w:abstractNumId w:val="19"/>
  </w:num>
  <w:num w:numId="2" w16cid:durableId="2086030199">
    <w:abstractNumId w:val="6"/>
  </w:num>
  <w:num w:numId="3" w16cid:durableId="1597979906">
    <w:abstractNumId w:val="4"/>
  </w:num>
  <w:num w:numId="4" w16cid:durableId="1720013385">
    <w:abstractNumId w:val="3"/>
  </w:num>
  <w:num w:numId="5" w16cid:durableId="352345903">
    <w:abstractNumId w:val="2"/>
  </w:num>
  <w:num w:numId="6" w16cid:durableId="1487822605">
    <w:abstractNumId w:val="1"/>
  </w:num>
  <w:num w:numId="7" w16cid:durableId="651182449">
    <w:abstractNumId w:val="0"/>
  </w:num>
  <w:num w:numId="8" w16cid:durableId="304049759">
    <w:abstractNumId w:val="20"/>
  </w:num>
  <w:num w:numId="9" w16cid:durableId="814177852">
    <w:abstractNumId w:val="23"/>
  </w:num>
  <w:num w:numId="10" w16cid:durableId="1991866307">
    <w:abstractNumId w:val="42"/>
  </w:num>
  <w:num w:numId="11" w16cid:durableId="1982617664">
    <w:abstractNumId w:val="43"/>
  </w:num>
  <w:num w:numId="12" w16cid:durableId="566304893">
    <w:abstractNumId w:val="41"/>
  </w:num>
  <w:num w:numId="13" w16cid:durableId="921181070">
    <w:abstractNumId w:val="40"/>
  </w:num>
  <w:num w:numId="14" w16cid:durableId="1090203488">
    <w:abstractNumId w:val="24"/>
  </w:num>
  <w:num w:numId="15" w16cid:durableId="308244258">
    <w:abstractNumId w:val="15"/>
  </w:num>
  <w:num w:numId="16" w16cid:durableId="1581478055">
    <w:abstractNumId w:val="7"/>
  </w:num>
  <w:num w:numId="17" w16cid:durableId="2070373060">
    <w:abstractNumId w:val="39"/>
  </w:num>
  <w:num w:numId="18" w16cid:durableId="1931693770">
    <w:abstractNumId w:val="32"/>
  </w:num>
  <w:num w:numId="19" w16cid:durableId="1334990152">
    <w:abstractNumId w:val="12"/>
  </w:num>
  <w:num w:numId="20" w16cid:durableId="1274049534">
    <w:abstractNumId w:val="22"/>
  </w:num>
  <w:num w:numId="21" w16cid:durableId="1908227501">
    <w:abstractNumId w:val="9"/>
  </w:num>
  <w:num w:numId="22" w16cid:durableId="1736969551">
    <w:abstractNumId w:val="14"/>
  </w:num>
  <w:num w:numId="23" w16cid:durableId="312174128">
    <w:abstractNumId w:val="8"/>
  </w:num>
  <w:num w:numId="24" w16cid:durableId="1615212368">
    <w:abstractNumId w:val="17"/>
  </w:num>
  <w:num w:numId="25" w16cid:durableId="107746845">
    <w:abstractNumId w:val="34"/>
  </w:num>
  <w:num w:numId="26" w16cid:durableId="654845853">
    <w:abstractNumId w:val="5"/>
  </w:num>
  <w:num w:numId="27" w16cid:durableId="1684823785">
    <w:abstractNumId w:val="10"/>
  </w:num>
  <w:num w:numId="28" w16cid:durableId="1051340441">
    <w:abstractNumId w:val="29"/>
  </w:num>
  <w:num w:numId="29" w16cid:durableId="1046416137">
    <w:abstractNumId w:val="35"/>
  </w:num>
  <w:num w:numId="30" w16cid:durableId="2042897838">
    <w:abstractNumId w:val="11"/>
  </w:num>
  <w:num w:numId="31" w16cid:durableId="404380379">
    <w:abstractNumId w:val="18"/>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1026757740">
    <w:abstractNumId w:val="21"/>
  </w:num>
  <w:num w:numId="33" w16cid:durableId="435832354">
    <w:abstractNumId w:val="18"/>
  </w:num>
  <w:num w:numId="34" w16cid:durableId="447359805">
    <w:abstractNumId w:val="25"/>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156649643">
    <w:abstractNumId w:val="28"/>
  </w:num>
  <w:num w:numId="36" w16cid:durableId="2105808604">
    <w:abstractNumId w:val="37"/>
  </w:num>
  <w:num w:numId="37" w16cid:durableId="506215588">
    <w:abstractNumId w:val="44"/>
  </w:num>
  <w:num w:numId="38" w16cid:durableId="543560393">
    <w:abstractNumId w:val="31"/>
  </w:num>
  <w:num w:numId="39" w16cid:durableId="1527257850">
    <w:abstractNumId w:val="13"/>
  </w:num>
  <w:num w:numId="40" w16cid:durableId="543953966">
    <w:abstractNumId w:val="30"/>
  </w:num>
  <w:num w:numId="41" w16cid:durableId="1499879906">
    <w:abstractNumId w:val="38"/>
  </w:num>
  <w:num w:numId="42" w16cid:durableId="914976975">
    <w:abstractNumId w:val="26"/>
  </w:num>
  <w:num w:numId="43" w16cid:durableId="2024938895">
    <w:abstractNumId w:val="36"/>
  </w:num>
  <w:num w:numId="44" w16cid:durableId="823543603">
    <w:abstractNumId w:val="16"/>
  </w:num>
  <w:num w:numId="45" w16cid:durableId="1087847243">
    <w:abstractNumId w:val="33"/>
  </w:num>
  <w:num w:numId="46" w16cid:durableId="1920942067">
    <w:abstractNumId w:val="27"/>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rt Morlion">
    <w15:presenceInfo w15:providerId="AD" w15:userId="S::gert.morlion@vlaamsewaterweg.be::77e31502-704c-45fd-82dc-df3d4f68f4f0"/>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86">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30331"/>
    <w:rsid w:val="00030FD7"/>
    <w:rsid w:val="00032727"/>
    <w:rsid w:val="00034786"/>
    <w:rsid w:val="00040ACE"/>
    <w:rsid w:val="00041609"/>
    <w:rsid w:val="0004358F"/>
    <w:rsid w:val="000469F4"/>
    <w:rsid w:val="00050C8E"/>
    <w:rsid w:val="00066C71"/>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FCF"/>
    <w:rsid w:val="00194AEF"/>
    <w:rsid w:val="001A2322"/>
    <w:rsid w:val="001A5A3E"/>
    <w:rsid w:val="001A654B"/>
    <w:rsid w:val="001B6339"/>
    <w:rsid w:val="001B7FD1"/>
    <w:rsid w:val="001C56D6"/>
    <w:rsid w:val="001D071B"/>
    <w:rsid w:val="001D492A"/>
    <w:rsid w:val="001E3CBF"/>
    <w:rsid w:val="001E3D26"/>
    <w:rsid w:val="001E48E7"/>
    <w:rsid w:val="00201BF1"/>
    <w:rsid w:val="002100C2"/>
    <w:rsid w:val="00212271"/>
    <w:rsid w:val="00214389"/>
    <w:rsid w:val="00214B9D"/>
    <w:rsid w:val="00217648"/>
    <w:rsid w:val="00223777"/>
    <w:rsid w:val="002317E5"/>
    <w:rsid w:val="00237A18"/>
    <w:rsid w:val="002403F0"/>
    <w:rsid w:val="00240D52"/>
    <w:rsid w:val="0024279B"/>
    <w:rsid w:val="00257970"/>
    <w:rsid w:val="00257A15"/>
    <w:rsid w:val="00271452"/>
    <w:rsid w:val="0027323D"/>
    <w:rsid w:val="002808F9"/>
    <w:rsid w:val="00283C20"/>
    <w:rsid w:val="002A316E"/>
    <w:rsid w:val="002A7457"/>
    <w:rsid w:val="002B4A78"/>
    <w:rsid w:val="002B5264"/>
    <w:rsid w:val="002B5B36"/>
    <w:rsid w:val="002C101D"/>
    <w:rsid w:val="002C1384"/>
    <w:rsid w:val="002C42FB"/>
    <w:rsid w:val="002C4F63"/>
    <w:rsid w:val="002C5E84"/>
    <w:rsid w:val="002C6683"/>
    <w:rsid w:val="002D015E"/>
    <w:rsid w:val="002D3E65"/>
    <w:rsid w:val="002E046C"/>
    <w:rsid w:val="002E1A6F"/>
    <w:rsid w:val="002E41DA"/>
    <w:rsid w:val="002E4DC4"/>
    <w:rsid w:val="002E5882"/>
    <w:rsid w:val="002E61BE"/>
    <w:rsid w:val="002E790D"/>
    <w:rsid w:val="002F6C24"/>
    <w:rsid w:val="0030066F"/>
    <w:rsid w:val="0030244E"/>
    <w:rsid w:val="00320BFB"/>
    <w:rsid w:val="003221A1"/>
    <w:rsid w:val="003269F7"/>
    <w:rsid w:val="00326E2A"/>
    <w:rsid w:val="003324C2"/>
    <w:rsid w:val="00337BD9"/>
    <w:rsid w:val="003427AD"/>
    <w:rsid w:val="003628CF"/>
    <w:rsid w:val="00373640"/>
    <w:rsid w:val="00381B72"/>
    <w:rsid w:val="00383DCE"/>
    <w:rsid w:val="00385B34"/>
    <w:rsid w:val="003A3439"/>
    <w:rsid w:val="003A606B"/>
    <w:rsid w:val="003B05AF"/>
    <w:rsid w:val="003B312C"/>
    <w:rsid w:val="003C1CDC"/>
    <w:rsid w:val="003C59D7"/>
    <w:rsid w:val="003C6E38"/>
    <w:rsid w:val="003D5F40"/>
    <w:rsid w:val="003E6D30"/>
    <w:rsid w:val="003F0395"/>
    <w:rsid w:val="003F1A7C"/>
    <w:rsid w:val="003F39B6"/>
    <w:rsid w:val="00405215"/>
    <w:rsid w:val="00412258"/>
    <w:rsid w:val="00412A75"/>
    <w:rsid w:val="00421749"/>
    <w:rsid w:val="00433A80"/>
    <w:rsid w:val="00434114"/>
    <w:rsid w:val="0043651F"/>
    <w:rsid w:val="00443D28"/>
    <w:rsid w:val="00446BAF"/>
    <w:rsid w:val="00450842"/>
    <w:rsid w:val="00453023"/>
    <w:rsid w:val="004721B4"/>
    <w:rsid w:val="004808C7"/>
    <w:rsid w:val="004817C4"/>
    <w:rsid w:val="00481A2C"/>
    <w:rsid w:val="004907E4"/>
    <w:rsid w:val="00496774"/>
    <w:rsid w:val="004B219E"/>
    <w:rsid w:val="004C20A2"/>
    <w:rsid w:val="004C5241"/>
    <w:rsid w:val="004C6F5B"/>
    <w:rsid w:val="004E09A8"/>
    <w:rsid w:val="004E7521"/>
    <w:rsid w:val="00503784"/>
    <w:rsid w:val="00505CD2"/>
    <w:rsid w:val="00506C37"/>
    <w:rsid w:val="00514B73"/>
    <w:rsid w:val="00514FD7"/>
    <w:rsid w:val="00516A20"/>
    <w:rsid w:val="00522412"/>
    <w:rsid w:val="00522FDC"/>
    <w:rsid w:val="00523061"/>
    <w:rsid w:val="00530669"/>
    <w:rsid w:val="00531FA1"/>
    <w:rsid w:val="005427E2"/>
    <w:rsid w:val="00554350"/>
    <w:rsid w:val="00565C22"/>
    <w:rsid w:val="00567653"/>
    <w:rsid w:val="005845A2"/>
    <w:rsid w:val="00584AAD"/>
    <w:rsid w:val="005903DD"/>
    <w:rsid w:val="005A2FB1"/>
    <w:rsid w:val="005A4B4C"/>
    <w:rsid w:val="005B5B4B"/>
    <w:rsid w:val="005B5F08"/>
    <w:rsid w:val="005B63F9"/>
    <w:rsid w:val="005C13DA"/>
    <w:rsid w:val="005C3D4D"/>
    <w:rsid w:val="005C4623"/>
    <w:rsid w:val="005C6BE7"/>
    <w:rsid w:val="00604A20"/>
    <w:rsid w:val="00607FB3"/>
    <w:rsid w:val="00610ED9"/>
    <w:rsid w:val="00616A57"/>
    <w:rsid w:val="00633D66"/>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7119"/>
    <w:rsid w:val="006B713C"/>
    <w:rsid w:val="006D34BD"/>
    <w:rsid w:val="006E2893"/>
    <w:rsid w:val="006E3797"/>
    <w:rsid w:val="006E506C"/>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2E2A"/>
    <w:rsid w:val="007E4048"/>
    <w:rsid w:val="007E4390"/>
    <w:rsid w:val="0080687A"/>
    <w:rsid w:val="00813EAC"/>
    <w:rsid w:val="00814CDA"/>
    <w:rsid w:val="008357CC"/>
    <w:rsid w:val="00835A2C"/>
    <w:rsid w:val="0084389B"/>
    <w:rsid w:val="0086307A"/>
    <w:rsid w:val="008663A4"/>
    <w:rsid w:val="0087647E"/>
    <w:rsid w:val="0088388C"/>
    <w:rsid w:val="00887A97"/>
    <w:rsid w:val="008B090E"/>
    <w:rsid w:val="008B414C"/>
    <w:rsid w:val="008B4593"/>
    <w:rsid w:val="008C1375"/>
    <w:rsid w:val="008C1F21"/>
    <w:rsid w:val="008C6607"/>
    <w:rsid w:val="008C7C03"/>
    <w:rsid w:val="008F61AA"/>
    <w:rsid w:val="00902DE1"/>
    <w:rsid w:val="00904BAC"/>
    <w:rsid w:val="0091309E"/>
    <w:rsid w:val="00923FE4"/>
    <w:rsid w:val="00931D6A"/>
    <w:rsid w:val="00932CAC"/>
    <w:rsid w:val="0093320B"/>
    <w:rsid w:val="00933B23"/>
    <w:rsid w:val="00935BA0"/>
    <w:rsid w:val="00936DB3"/>
    <w:rsid w:val="009553CF"/>
    <w:rsid w:val="00960E9B"/>
    <w:rsid w:val="009613D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223BF"/>
    <w:rsid w:val="00A227F8"/>
    <w:rsid w:val="00A22995"/>
    <w:rsid w:val="00A25964"/>
    <w:rsid w:val="00A4258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5"/>
    <w:rsid w:val="00AC585C"/>
    <w:rsid w:val="00AD7EFA"/>
    <w:rsid w:val="00AE19E1"/>
    <w:rsid w:val="00AE57C1"/>
    <w:rsid w:val="00AE68A7"/>
    <w:rsid w:val="00AE693F"/>
    <w:rsid w:val="00B02D9B"/>
    <w:rsid w:val="00B02F57"/>
    <w:rsid w:val="00B0696B"/>
    <w:rsid w:val="00B1512B"/>
    <w:rsid w:val="00B1728C"/>
    <w:rsid w:val="00B32C20"/>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E37"/>
    <w:rsid w:val="00C32B79"/>
    <w:rsid w:val="00C34D16"/>
    <w:rsid w:val="00C36449"/>
    <w:rsid w:val="00C41373"/>
    <w:rsid w:val="00C46A0E"/>
    <w:rsid w:val="00C5038D"/>
    <w:rsid w:val="00C53B63"/>
    <w:rsid w:val="00C565CD"/>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6072"/>
    <w:rsid w:val="00D10484"/>
    <w:rsid w:val="00D12506"/>
    <w:rsid w:val="00D13877"/>
    <w:rsid w:val="00D16E9C"/>
    <w:rsid w:val="00D22CCD"/>
    <w:rsid w:val="00D31089"/>
    <w:rsid w:val="00D345F0"/>
    <w:rsid w:val="00D5085B"/>
    <w:rsid w:val="00D55B09"/>
    <w:rsid w:val="00D61EE1"/>
    <w:rsid w:val="00D733CD"/>
    <w:rsid w:val="00D75A17"/>
    <w:rsid w:val="00D76B38"/>
    <w:rsid w:val="00D76C38"/>
    <w:rsid w:val="00D778D3"/>
    <w:rsid w:val="00D81F57"/>
    <w:rsid w:val="00D82822"/>
    <w:rsid w:val="00D9021A"/>
    <w:rsid w:val="00D92500"/>
    <w:rsid w:val="00D96E51"/>
    <w:rsid w:val="00DA22A5"/>
    <w:rsid w:val="00DA431F"/>
    <w:rsid w:val="00DA5B98"/>
    <w:rsid w:val="00DA5DD6"/>
    <w:rsid w:val="00DA5FB2"/>
    <w:rsid w:val="00DA66AF"/>
    <w:rsid w:val="00DB1664"/>
    <w:rsid w:val="00DB4511"/>
    <w:rsid w:val="00DB7406"/>
    <w:rsid w:val="00DC02DE"/>
    <w:rsid w:val="00DC0B2B"/>
    <w:rsid w:val="00DC3245"/>
    <w:rsid w:val="00DC5B03"/>
    <w:rsid w:val="00DD00E9"/>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3F3A"/>
    <w:rsid w:val="00E4522A"/>
    <w:rsid w:val="00E51327"/>
    <w:rsid w:val="00E60A4E"/>
    <w:rsid w:val="00E61C20"/>
    <w:rsid w:val="00E6358F"/>
    <w:rsid w:val="00E652BD"/>
    <w:rsid w:val="00E8009A"/>
    <w:rsid w:val="00E80BE2"/>
    <w:rsid w:val="00E82EAF"/>
    <w:rsid w:val="00E90EC5"/>
    <w:rsid w:val="00E957D7"/>
    <w:rsid w:val="00EA011D"/>
    <w:rsid w:val="00EC0083"/>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CF5"/>
    <w:rsid w:val="00F5504F"/>
    <w:rsid w:val="00F63057"/>
    <w:rsid w:val="00F63D31"/>
    <w:rsid w:val="00F6798B"/>
    <w:rsid w:val="00F75FAD"/>
    <w:rsid w:val="00F80326"/>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86">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nl-BE" w:eastAsia="nl-B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7323D"/>
    <w:pPr>
      <w:spacing w:after="240" w:line="230" w:lineRule="atLeast"/>
      <w:jc w:val="both"/>
    </w:pPr>
    <w:rPr>
      <w:rFonts w:ascii="Arial" w:hAnsi="Arial"/>
      <w:lang w:val="en-GB" w:eastAsia="ja-JP"/>
    </w:rPr>
  </w:style>
  <w:style w:type="paragraph" w:styleId="Kop1">
    <w:name w:val="heading 1"/>
    <w:basedOn w:val="Standaard"/>
    <w:next w:val="Standaard"/>
    <w:link w:val="Kop1Char"/>
    <w:qFormat/>
    <w:pPr>
      <w:keepNext/>
      <w:numPr>
        <w:numId w:val="15"/>
      </w:numPr>
      <w:tabs>
        <w:tab w:val="left" w:pos="400"/>
        <w:tab w:val="left" w:pos="560"/>
      </w:tabs>
      <w:suppressAutoHyphens/>
      <w:spacing w:before="270" w:line="270" w:lineRule="exact"/>
      <w:outlineLvl w:val="0"/>
    </w:pPr>
    <w:rPr>
      <w:b/>
      <w:bCs/>
      <w:sz w:val="24"/>
    </w:rPr>
  </w:style>
  <w:style w:type="paragraph" w:styleId="Kop2">
    <w:name w:val="heading 2"/>
    <w:basedOn w:val="Kop1"/>
    <w:next w:val="Standaard"/>
    <w:link w:val="Kop2Char"/>
    <w:qFormat/>
    <w:pPr>
      <w:numPr>
        <w:ilvl w:val="1"/>
      </w:numPr>
      <w:tabs>
        <w:tab w:val="clear" w:pos="400"/>
        <w:tab w:val="clear" w:pos="560"/>
        <w:tab w:val="left" w:pos="540"/>
        <w:tab w:val="left" w:pos="700"/>
      </w:tabs>
      <w:spacing w:before="60" w:line="250" w:lineRule="exact"/>
      <w:outlineLvl w:val="1"/>
    </w:pPr>
    <w:rPr>
      <w:sz w:val="22"/>
    </w:rPr>
  </w:style>
  <w:style w:type="paragraph" w:styleId="Kop3">
    <w:name w:val="heading 3"/>
    <w:basedOn w:val="Kop1"/>
    <w:next w:val="Standaard"/>
    <w:link w:val="Kop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Kop4">
    <w:name w:val="heading 4"/>
    <w:basedOn w:val="Kop3"/>
    <w:next w:val="Standaard"/>
    <w:link w:val="Kop4Char"/>
    <w:qFormat/>
    <w:pPr>
      <w:numPr>
        <w:ilvl w:val="3"/>
      </w:numPr>
      <w:tabs>
        <w:tab w:val="clear" w:pos="660"/>
        <w:tab w:val="clear" w:pos="880"/>
        <w:tab w:val="left" w:pos="940"/>
        <w:tab w:val="left" w:pos="1140"/>
        <w:tab w:val="left" w:pos="1360"/>
      </w:tabs>
      <w:outlineLvl w:val="3"/>
    </w:pPr>
  </w:style>
  <w:style w:type="paragraph" w:styleId="Kop5">
    <w:name w:val="heading 5"/>
    <w:basedOn w:val="Kop4"/>
    <w:next w:val="Standaard"/>
    <w:link w:val="Kop5Char"/>
    <w:qFormat/>
    <w:pPr>
      <w:numPr>
        <w:ilvl w:val="4"/>
      </w:numPr>
      <w:tabs>
        <w:tab w:val="clear" w:pos="940"/>
        <w:tab w:val="clear" w:pos="1140"/>
        <w:tab w:val="clear" w:pos="1360"/>
      </w:tabs>
      <w:outlineLvl w:val="4"/>
    </w:pPr>
  </w:style>
  <w:style w:type="paragraph" w:styleId="Kop6">
    <w:name w:val="heading 6"/>
    <w:basedOn w:val="Kop5"/>
    <w:next w:val="Standaard"/>
    <w:link w:val="Kop6Char"/>
    <w:qFormat/>
    <w:pPr>
      <w:numPr>
        <w:ilvl w:val="5"/>
      </w:numPr>
      <w:outlineLvl w:val="5"/>
    </w:pPr>
  </w:style>
  <w:style w:type="paragraph" w:styleId="Kop7">
    <w:name w:val="heading 7"/>
    <w:basedOn w:val="Kop6"/>
    <w:next w:val="Standaard"/>
    <w:link w:val="Kop7Char"/>
    <w:qFormat/>
    <w:pPr>
      <w:numPr>
        <w:ilvl w:val="6"/>
      </w:numPr>
      <w:outlineLvl w:val="6"/>
    </w:pPr>
  </w:style>
  <w:style w:type="paragraph" w:styleId="Kop8">
    <w:name w:val="heading 8"/>
    <w:basedOn w:val="Kop6"/>
    <w:next w:val="Standaard"/>
    <w:link w:val="Kop8Char"/>
    <w:qFormat/>
    <w:pPr>
      <w:numPr>
        <w:ilvl w:val="7"/>
      </w:numPr>
      <w:outlineLvl w:val="7"/>
    </w:pPr>
  </w:style>
  <w:style w:type="paragraph" w:styleId="Kop9">
    <w:name w:val="heading 9"/>
    <w:basedOn w:val="Kop6"/>
    <w:next w:val="Standaard"/>
    <w:link w:val="Kop9Char"/>
    <w:qFormat/>
    <w:pPr>
      <w:numPr>
        <w:ilvl w:val="8"/>
      </w:numPr>
      <w:outlineLvl w:val="8"/>
    </w:p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2">
    <w:name w:val="a2"/>
    <w:basedOn w:val="Kop2"/>
    <w:next w:val="Standa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Kop3"/>
    <w:next w:val="Standa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Kop4"/>
    <w:next w:val="Standa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Kop5"/>
    <w:next w:val="Standaard"/>
    <w:qFormat/>
    <w:pPr>
      <w:numPr>
        <w:numId w:val="8"/>
      </w:numPr>
      <w:tabs>
        <w:tab w:val="num" w:pos="1080"/>
        <w:tab w:val="left" w:pos="1140"/>
        <w:tab w:val="left" w:pos="1360"/>
      </w:tabs>
    </w:pPr>
  </w:style>
  <w:style w:type="paragraph" w:customStyle="1" w:styleId="a6">
    <w:name w:val="a6"/>
    <w:basedOn w:val="Kop6"/>
    <w:next w:val="Standaard"/>
    <w:pPr>
      <w:numPr>
        <w:numId w:val="8"/>
      </w:numPr>
      <w:tabs>
        <w:tab w:val="left" w:pos="1140"/>
        <w:tab w:val="left" w:pos="1360"/>
        <w:tab w:val="num" w:pos="1440"/>
      </w:tabs>
    </w:pPr>
  </w:style>
  <w:style w:type="paragraph" w:customStyle="1" w:styleId="ANNEX">
    <w:name w:val="ANNEX"/>
    <w:basedOn w:val="Standaard"/>
    <w:next w:val="Standa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ard"/>
    <w:qFormat/>
    <w:pPr>
      <w:numPr>
        <w:numId w:val="0"/>
      </w:numPr>
    </w:pPr>
  </w:style>
  <w:style w:type="paragraph" w:customStyle="1" w:styleId="ANNEXZ">
    <w:name w:val="ANNEXZ"/>
    <w:basedOn w:val="ANNEX"/>
    <w:next w:val="Standaard"/>
    <w:qFormat/>
    <w:pPr>
      <w:numPr>
        <w:numId w:val="0"/>
      </w:numPr>
    </w:pPr>
  </w:style>
  <w:style w:type="paragraph" w:customStyle="1" w:styleId="Bibliography1">
    <w:name w:val="Bibliography1"/>
    <w:basedOn w:val="Standaard"/>
    <w:qFormat/>
    <w:pPr>
      <w:numPr>
        <w:numId w:val="1"/>
      </w:numPr>
      <w:tabs>
        <w:tab w:val="left" w:pos="660"/>
      </w:tabs>
    </w:pPr>
  </w:style>
  <w:style w:type="paragraph" w:styleId="Bloktekst">
    <w:name w:val="Block Text"/>
    <w:basedOn w:val="Standaard"/>
    <w:pPr>
      <w:spacing w:after="120"/>
      <w:ind w:left="1440" w:right="1440"/>
    </w:pPr>
  </w:style>
  <w:style w:type="paragraph" w:styleId="Plattetekst">
    <w:name w:val="Body Text"/>
    <w:basedOn w:val="Standaard"/>
    <w:qFormat/>
    <w:pPr>
      <w:spacing w:before="60" w:after="60" w:line="210" w:lineRule="atLeast"/>
    </w:pPr>
    <w:rPr>
      <w:sz w:val="18"/>
    </w:rPr>
  </w:style>
  <w:style w:type="paragraph" w:styleId="Plattetekst2">
    <w:name w:val="Body Text 2"/>
    <w:basedOn w:val="Standaard"/>
    <w:link w:val="Plattetekst2Char"/>
    <w:uiPriority w:val="99"/>
    <w:qFormat/>
    <w:pPr>
      <w:spacing w:before="60" w:after="60" w:line="190" w:lineRule="atLeast"/>
    </w:pPr>
    <w:rPr>
      <w:sz w:val="16"/>
    </w:rPr>
  </w:style>
  <w:style w:type="paragraph" w:styleId="Plattetekst3">
    <w:name w:val="Body Text 3"/>
    <w:basedOn w:val="Standaard"/>
    <w:link w:val="Plattetekst3Char"/>
    <w:uiPriority w:val="99"/>
    <w:pPr>
      <w:spacing w:before="60" w:after="60" w:line="170" w:lineRule="atLeast"/>
    </w:pPr>
    <w:rPr>
      <w:sz w:val="14"/>
    </w:rPr>
  </w:style>
  <w:style w:type="paragraph" w:styleId="Platteteksteersteinspringing">
    <w:name w:val="Body Text First Indent"/>
    <w:basedOn w:val="Plattetekst"/>
    <w:pPr>
      <w:spacing w:before="0" w:after="120"/>
      <w:ind w:firstLine="210"/>
    </w:pPr>
  </w:style>
  <w:style w:type="paragraph" w:styleId="Plattetekstinspringen">
    <w:name w:val="Body Text Indent"/>
    <w:basedOn w:val="Standaard"/>
    <w:link w:val="PlattetekstinspringenChar"/>
    <w:uiPriority w:val="99"/>
    <w:pPr>
      <w:spacing w:after="120"/>
      <w:ind w:left="283"/>
    </w:pPr>
  </w:style>
  <w:style w:type="paragraph" w:styleId="Platteteksteersteinspringing2">
    <w:name w:val="Body Text First Indent 2"/>
    <w:basedOn w:val="Standaard"/>
    <w:qFormat/>
    <w:pPr>
      <w:ind w:firstLine="210"/>
    </w:pPr>
  </w:style>
  <w:style w:type="paragraph" w:styleId="Plattetekstinspringen2">
    <w:name w:val="Body Text Indent 2"/>
    <w:basedOn w:val="Standaard"/>
    <w:link w:val="Plattetekstinspringen2Char"/>
    <w:uiPriority w:val="99"/>
    <w:pPr>
      <w:spacing w:after="120" w:line="480" w:lineRule="auto"/>
      <w:ind w:left="283"/>
    </w:pPr>
  </w:style>
  <w:style w:type="paragraph" w:styleId="Plattetekstinspringen3">
    <w:name w:val="Body Text Indent 3"/>
    <w:basedOn w:val="Standaard"/>
    <w:pPr>
      <w:spacing w:after="120"/>
      <w:ind w:left="283"/>
    </w:pPr>
    <w:rPr>
      <w:sz w:val="16"/>
    </w:rPr>
  </w:style>
  <w:style w:type="paragraph" w:styleId="Bijschrift">
    <w:name w:val="caption"/>
    <w:basedOn w:val="Standaard"/>
    <w:next w:val="Standaard"/>
    <w:qFormat/>
    <w:pPr>
      <w:spacing w:before="120" w:after="120"/>
    </w:pPr>
    <w:rPr>
      <w:b/>
    </w:rPr>
  </w:style>
  <w:style w:type="paragraph" w:styleId="Afsluiting">
    <w:name w:val="Closing"/>
    <w:basedOn w:val="Standaard"/>
    <w:qFormat/>
    <w:pPr>
      <w:ind w:left="4252"/>
    </w:pPr>
  </w:style>
  <w:style w:type="character" w:styleId="Verwijzingopmerking">
    <w:name w:val="annotation reference"/>
    <w:uiPriority w:val="99"/>
    <w:rPr>
      <w:noProof w:val="0"/>
      <w:sz w:val="16"/>
      <w:lang w:val="fr-FR"/>
    </w:rPr>
  </w:style>
  <w:style w:type="paragraph" w:styleId="Tekstopmerking">
    <w:name w:val="annotation text"/>
    <w:basedOn w:val="Standaard"/>
    <w:link w:val="TekstopmerkingChar"/>
    <w:uiPriority w:val="99"/>
    <w:qFormat/>
  </w:style>
  <w:style w:type="paragraph" w:styleId="Datum">
    <w:name w:val="Date"/>
    <w:basedOn w:val="Standaard"/>
    <w:next w:val="Standaard"/>
    <w:qFormat/>
  </w:style>
  <w:style w:type="paragraph" w:customStyle="1" w:styleId="Definition">
    <w:name w:val="Definition"/>
    <w:basedOn w:val="Standaard"/>
    <w:next w:val="Standaard"/>
    <w:qFormat/>
  </w:style>
  <w:style w:type="character" w:customStyle="1" w:styleId="Defterms">
    <w:name w:val="Defterms"/>
    <w:qFormat/>
    <w:rPr>
      <w:noProof w:val="0"/>
      <w:color w:val="auto"/>
      <w:lang w:val="fr-FR"/>
    </w:rPr>
  </w:style>
  <w:style w:type="paragraph" w:customStyle="1" w:styleId="dl">
    <w:name w:val="dl"/>
    <w:basedOn w:val="Standaard"/>
    <w:qFormat/>
    <w:pPr>
      <w:ind w:left="800" w:hanging="400"/>
    </w:pPr>
  </w:style>
  <w:style w:type="paragraph" w:styleId="Documentstructuur">
    <w:name w:val="Document Map"/>
    <w:basedOn w:val="Standaard"/>
    <w:semiHidden/>
    <w:qFormat/>
    <w:pPr>
      <w:shd w:val="clear" w:color="auto" w:fill="000080"/>
    </w:pPr>
    <w:rPr>
      <w:rFonts w:ascii="Tahoma" w:hAnsi="Tahoma"/>
    </w:rPr>
  </w:style>
  <w:style w:type="character" w:styleId="Nadruk">
    <w:name w:val="Emphasis"/>
    <w:qFormat/>
    <w:rPr>
      <w:i/>
      <w:noProof w:val="0"/>
      <w:lang w:val="fr-FR"/>
    </w:rPr>
  </w:style>
  <w:style w:type="character" w:styleId="Eindnootmarkering">
    <w:name w:val="endnote reference"/>
    <w:semiHidden/>
    <w:rPr>
      <w:noProof w:val="0"/>
      <w:vertAlign w:val="superscript"/>
      <w:lang w:val="fr-FR"/>
    </w:rPr>
  </w:style>
  <w:style w:type="paragraph" w:styleId="Eindnoottekst">
    <w:name w:val="endnote text"/>
    <w:basedOn w:val="Standaard"/>
    <w:semiHidden/>
    <w:qFormat/>
  </w:style>
  <w:style w:type="paragraph" w:styleId="Adresenvelop">
    <w:name w:val="envelope address"/>
    <w:basedOn w:val="Standaard"/>
    <w:pPr>
      <w:framePr w:w="7938" w:h="1985" w:hRule="exact" w:hSpace="141" w:wrap="auto" w:hAnchor="page" w:xAlign="center" w:yAlign="bottom"/>
      <w:ind w:left="2835"/>
    </w:pPr>
    <w:rPr>
      <w:sz w:val="24"/>
    </w:rPr>
  </w:style>
  <w:style w:type="paragraph" w:styleId="Afzender">
    <w:name w:val="envelope return"/>
    <w:basedOn w:val="Standaard"/>
    <w:qFormat/>
  </w:style>
  <w:style w:type="paragraph" w:customStyle="1" w:styleId="Example">
    <w:name w:val="Example"/>
    <w:basedOn w:val="Standaard"/>
    <w:next w:val="Standa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ard"/>
    <w:qFormat/>
    <w:pPr>
      <w:keepNext/>
      <w:tabs>
        <w:tab w:val="left" w:pos="340"/>
      </w:tabs>
      <w:spacing w:after="60" w:line="210" w:lineRule="atLeast"/>
    </w:pPr>
    <w:rPr>
      <w:sz w:val="18"/>
    </w:rPr>
  </w:style>
  <w:style w:type="paragraph" w:customStyle="1" w:styleId="Figuretitle">
    <w:name w:val="Figure title"/>
    <w:basedOn w:val="Standaard"/>
    <w:next w:val="Standaard"/>
    <w:qFormat/>
    <w:pPr>
      <w:suppressAutoHyphens/>
      <w:spacing w:before="220" w:after="220"/>
      <w:jc w:val="center"/>
    </w:pPr>
    <w:rPr>
      <w:b/>
    </w:rPr>
  </w:style>
  <w:style w:type="character" w:styleId="GevolgdeHyperlink">
    <w:name w:val="FollowedHyperlink"/>
    <w:rPr>
      <w:noProof w:val="0"/>
      <w:color w:val="800080"/>
      <w:u w:val="single"/>
      <w:lang w:val="fr-FR"/>
    </w:rPr>
  </w:style>
  <w:style w:type="paragraph" w:styleId="Voettekst">
    <w:name w:val="footer"/>
    <w:basedOn w:val="Standaard"/>
    <w:link w:val="VoettekstChar"/>
    <w:qFormat/>
    <w:pPr>
      <w:spacing w:after="0" w:line="220" w:lineRule="exact"/>
    </w:pPr>
  </w:style>
  <w:style w:type="character" w:styleId="Voetnootmarkering">
    <w:name w:val="footnote reference"/>
    <w:semiHidden/>
    <w:qFormat/>
    <w:rPr>
      <w:noProof/>
      <w:position w:val="6"/>
      <w:sz w:val="16"/>
      <w:vertAlign w:val="baseline"/>
      <w:lang w:val="fr-FR"/>
    </w:rPr>
  </w:style>
  <w:style w:type="paragraph" w:styleId="Voetnoottekst">
    <w:name w:val="footnote text"/>
    <w:basedOn w:val="Standaard"/>
    <w:link w:val="VoetnoottekstChar"/>
    <w:qFormat/>
    <w:pPr>
      <w:tabs>
        <w:tab w:val="left" w:pos="340"/>
      </w:tabs>
      <w:spacing w:after="120" w:line="210" w:lineRule="atLeast"/>
    </w:pPr>
    <w:rPr>
      <w:sz w:val="18"/>
    </w:rPr>
  </w:style>
  <w:style w:type="paragraph" w:customStyle="1" w:styleId="Foreword">
    <w:name w:val="Foreword"/>
    <w:basedOn w:val="Standaard"/>
    <w:next w:val="Standaard"/>
    <w:qFormat/>
    <w:rPr>
      <w:color w:val="0000FF"/>
    </w:rPr>
  </w:style>
  <w:style w:type="paragraph" w:customStyle="1" w:styleId="Formula">
    <w:name w:val="Formula"/>
    <w:basedOn w:val="Standaard"/>
    <w:next w:val="Standaard"/>
    <w:qFormat/>
    <w:pPr>
      <w:tabs>
        <w:tab w:val="right" w:pos="9752"/>
      </w:tabs>
      <w:spacing w:after="220"/>
      <w:ind w:left="403"/>
      <w:jc w:val="left"/>
    </w:pPr>
  </w:style>
  <w:style w:type="paragraph" w:styleId="Koptekst">
    <w:name w:val="header"/>
    <w:basedOn w:val="Standaard"/>
    <w:link w:val="KoptekstChar"/>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ard"/>
    <w:semiHidden/>
    <w:pPr>
      <w:spacing w:after="0" w:line="210" w:lineRule="atLeast"/>
      <w:ind w:left="142" w:hanging="142"/>
      <w:jc w:val="left"/>
    </w:pPr>
    <w:rPr>
      <w:b/>
      <w:sz w:val="18"/>
    </w:rPr>
  </w:style>
  <w:style w:type="paragraph" w:styleId="Index2">
    <w:name w:val="index 2"/>
    <w:basedOn w:val="Standaard"/>
    <w:next w:val="Standaard"/>
    <w:autoRedefine/>
    <w:semiHidden/>
    <w:qFormat/>
    <w:pPr>
      <w:spacing w:line="210" w:lineRule="atLeast"/>
      <w:ind w:left="600" w:hanging="200"/>
    </w:pPr>
    <w:rPr>
      <w:b/>
      <w:sz w:val="18"/>
    </w:rPr>
  </w:style>
  <w:style w:type="paragraph" w:styleId="Index3">
    <w:name w:val="index 3"/>
    <w:basedOn w:val="Standaard"/>
    <w:next w:val="Standaard"/>
    <w:autoRedefine/>
    <w:semiHidden/>
    <w:qFormat/>
    <w:pPr>
      <w:spacing w:line="220" w:lineRule="atLeast"/>
      <w:ind w:left="600" w:hanging="200"/>
    </w:pPr>
    <w:rPr>
      <w:b/>
    </w:rPr>
  </w:style>
  <w:style w:type="paragraph" w:styleId="Index4">
    <w:name w:val="index 4"/>
    <w:basedOn w:val="Standaard"/>
    <w:next w:val="Standaard"/>
    <w:autoRedefine/>
    <w:semiHidden/>
    <w:qFormat/>
    <w:pPr>
      <w:spacing w:line="220" w:lineRule="atLeast"/>
      <w:ind w:left="800" w:hanging="200"/>
    </w:pPr>
    <w:rPr>
      <w:b/>
    </w:rPr>
  </w:style>
  <w:style w:type="paragraph" w:styleId="Index5">
    <w:name w:val="index 5"/>
    <w:basedOn w:val="Standaard"/>
    <w:next w:val="Standaard"/>
    <w:autoRedefine/>
    <w:semiHidden/>
    <w:pPr>
      <w:spacing w:line="220" w:lineRule="atLeast"/>
      <w:ind w:left="1000" w:hanging="200"/>
    </w:pPr>
    <w:rPr>
      <w:b/>
    </w:rPr>
  </w:style>
  <w:style w:type="paragraph" w:styleId="Index6">
    <w:name w:val="index 6"/>
    <w:basedOn w:val="Standaard"/>
    <w:next w:val="Standaard"/>
    <w:autoRedefine/>
    <w:semiHidden/>
    <w:pPr>
      <w:spacing w:line="220" w:lineRule="atLeast"/>
      <w:ind w:left="1200" w:hanging="200"/>
    </w:pPr>
    <w:rPr>
      <w:b/>
    </w:rPr>
  </w:style>
  <w:style w:type="paragraph" w:styleId="Index7">
    <w:name w:val="index 7"/>
    <w:basedOn w:val="Standaard"/>
    <w:next w:val="Standaard"/>
    <w:autoRedefine/>
    <w:semiHidden/>
    <w:pPr>
      <w:spacing w:line="220" w:lineRule="atLeast"/>
      <w:ind w:left="1400" w:hanging="200"/>
    </w:pPr>
    <w:rPr>
      <w:b/>
    </w:rPr>
  </w:style>
  <w:style w:type="paragraph" w:styleId="Index8">
    <w:name w:val="index 8"/>
    <w:basedOn w:val="Standaard"/>
    <w:next w:val="Standaard"/>
    <w:autoRedefine/>
    <w:semiHidden/>
    <w:pPr>
      <w:spacing w:line="220" w:lineRule="atLeast"/>
      <w:ind w:left="1600" w:hanging="200"/>
    </w:pPr>
    <w:rPr>
      <w:b/>
    </w:rPr>
  </w:style>
  <w:style w:type="paragraph" w:styleId="Index9">
    <w:name w:val="index 9"/>
    <w:basedOn w:val="Standaard"/>
    <w:next w:val="Standaard"/>
    <w:autoRedefine/>
    <w:semiHidden/>
    <w:pPr>
      <w:spacing w:line="220" w:lineRule="atLeast"/>
      <w:ind w:left="1800" w:hanging="200"/>
    </w:pPr>
    <w:rPr>
      <w:b/>
    </w:rPr>
  </w:style>
  <w:style w:type="paragraph" w:styleId="Indexkop">
    <w:name w:val="index heading"/>
    <w:basedOn w:val="Standaard"/>
    <w:next w:val="Index1"/>
    <w:semiHidden/>
    <w:pPr>
      <w:keepNext/>
      <w:spacing w:before="400" w:after="210"/>
      <w:jc w:val="center"/>
    </w:pPr>
  </w:style>
  <w:style w:type="paragraph" w:customStyle="1" w:styleId="Introduction">
    <w:name w:val="Introduction"/>
    <w:basedOn w:val="Standaard"/>
    <w:next w:val="Standaard"/>
    <w:pPr>
      <w:keepNext/>
      <w:pageBreakBefore/>
      <w:tabs>
        <w:tab w:val="left" w:pos="400"/>
      </w:tabs>
      <w:suppressAutoHyphens/>
      <w:spacing w:before="960" w:after="310" w:line="310" w:lineRule="exact"/>
      <w:jc w:val="left"/>
    </w:pPr>
    <w:rPr>
      <w:b/>
      <w:sz w:val="28"/>
    </w:rPr>
  </w:style>
  <w:style w:type="character" w:styleId="Regelnummer">
    <w:name w:val="line number"/>
    <w:rPr>
      <w:noProof w:val="0"/>
      <w:lang w:val="fr-FR"/>
    </w:rPr>
  </w:style>
  <w:style w:type="paragraph" w:styleId="Lijst">
    <w:name w:val="List"/>
    <w:basedOn w:val="Standaard"/>
    <w:pPr>
      <w:ind w:left="283" w:hanging="283"/>
    </w:pPr>
  </w:style>
  <w:style w:type="paragraph" w:styleId="Lijst2">
    <w:name w:val="List 2"/>
    <w:basedOn w:val="Standaard"/>
    <w:pPr>
      <w:ind w:left="566" w:hanging="283"/>
    </w:pPr>
  </w:style>
  <w:style w:type="paragraph" w:styleId="Lijst3">
    <w:name w:val="List 3"/>
    <w:basedOn w:val="Standaard"/>
    <w:pPr>
      <w:ind w:left="849" w:hanging="283"/>
    </w:pPr>
  </w:style>
  <w:style w:type="paragraph" w:styleId="Lijst4">
    <w:name w:val="List 4"/>
    <w:basedOn w:val="Standaard"/>
    <w:pPr>
      <w:ind w:left="1132" w:hanging="283"/>
    </w:pPr>
  </w:style>
  <w:style w:type="paragraph" w:styleId="Lijst5">
    <w:name w:val="List 5"/>
    <w:basedOn w:val="Standaard"/>
    <w:pPr>
      <w:ind w:left="1415" w:hanging="283"/>
    </w:pPr>
  </w:style>
  <w:style w:type="paragraph" w:styleId="Lijstopsomteken">
    <w:name w:val="List Bullet"/>
    <w:basedOn w:val="Standaard"/>
    <w:autoRedefine/>
    <w:pPr>
      <w:tabs>
        <w:tab w:val="num" w:pos="360"/>
      </w:tabs>
      <w:ind w:left="360" w:hanging="360"/>
    </w:pPr>
  </w:style>
  <w:style w:type="paragraph" w:styleId="Lijstopsomteken2">
    <w:name w:val="List Bullet 2"/>
    <w:basedOn w:val="Standaard"/>
    <w:autoRedefine/>
    <w:pPr>
      <w:tabs>
        <w:tab w:val="num" w:pos="643"/>
      </w:tabs>
      <w:ind w:left="643" w:hanging="360"/>
    </w:pPr>
  </w:style>
  <w:style w:type="paragraph" w:styleId="Lijstopsomteken3">
    <w:name w:val="List Bullet 3"/>
    <w:basedOn w:val="Standaard"/>
    <w:autoRedefine/>
    <w:pPr>
      <w:tabs>
        <w:tab w:val="num" w:pos="926"/>
      </w:tabs>
      <w:ind w:left="926" w:hanging="360"/>
    </w:pPr>
  </w:style>
  <w:style w:type="paragraph" w:styleId="Lijstopsomteken4">
    <w:name w:val="List Bullet 4"/>
    <w:basedOn w:val="Standaard"/>
    <w:autoRedefine/>
    <w:pPr>
      <w:tabs>
        <w:tab w:val="num" w:pos="1209"/>
      </w:tabs>
      <w:ind w:left="1209" w:hanging="360"/>
    </w:pPr>
  </w:style>
  <w:style w:type="paragraph" w:styleId="Lijstopsomteken5">
    <w:name w:val="List Bullet 5"/>
    <w:basedOn w:val="Standaard"/>
    <w:autoRedefine/>
    <w:pPr>
      <w:numPr>
        <w:numId w:val="2"/>
      </w:numPr>
      <w:tabs>
        <w:tab w:val="clear" w:pos="360"/>
        <w:tab w:val="num" w:pos="1492"/>
      </w:tabs>
      <w:ind w:left="1492"/>
    </w:pPr>
  </w:style>
  <w:style w:type="paragraph" w:styleId="Lijstvoortzetting">
    <w:name w:val="List Continue"/>
    <w:basedOn w:val="Standaard"/>
    <w:pPr>
      <w:tabs>
        <w:tab w:val="left" w:pos="400"/>
      </w:tabs>
      <w:ind w:left="400" w:hanging="400"/>
    </w:pPr>
  </w:style>
  <w:style w:type="paragraph" w:styleId="Lijstvoortzetting2">
    <w:name w:val="List Continue 2"/>
    <w:basedOn w:val="Lijstvoortzetting"/>
    <w:pPr>
      <w:numPr>
        <w:ilvl w:val="1"/>
        <w:numId w:val="1"/>
      </w:numPr>
      <w:tabs>
        <w:tab w:val="clear" w:pos="400"/>
        <w:tab w:val="left" w:pos="800"/>
      </w:tabs>
    </w:pPr>
  </w:style>
  <w:style w:type="paragraph" w:styleId="Lijstvoortzetting3">
    <w:name w:val="List Continue 3"/>
    <w:basedOn w:val="Lijstvoortzetting"/>
    <w:pPr>
      <w:numPr>
        <w:ilvl w:val="2"/>
        <w:numId w:val="1"/>
      </w:numPr>
      <w:tabs>
        <w:tab w:val="clear" w:pos="400"/>
        <w:tab w:val="left" w:pos="1200"/>
      </w:tabs>
    </w:pPr>
  </w:style>
  <w:style w:type="paragraph" w:styleId="Lijstvoortzetting4">
    <w:name w:val="List Continue 4"/>
    <w:basedOn w:val="Lijstvoortzetting"/>
    <w:pPr>
      <w:numPr>
        <w:ilvl w:val="3"/>
        <w:numId w:val="3"/>
      </w:numPr>
      <w:tabs>
        <w:tab w:val="clear" w:pos="360"/>
        <w:tab w:val="clear" w:pos="400"/>
        <w:tab w:val="left" w:pos="1600"/>
      </w:tabs>
      <w:ind w:left="1600" w:hanging="400"/>
    </w:pPr>
  </w:style>
  <w:style w:type="paragraph" w:styleId="Lijstvoortzetting5">
    <w:name w:val="List Continue 5"/>
    <w:basedOn w:val="Standaard"/>
    <w:pPr>
      <w:spacing w:after="120"/>
      <w:ind w:left="1415"/>
    </w:pPr>
  </w:style>
  <w:style w:type="paragraph" w:styleId="Lijstnummering">
    <w:name w:val="List Number"/>
    <w:basedOn w:val="Standaard"/>
    <w:pPr>
      <w:numPr>
        <w:numId w:val="4"/>
      </w:numPr>
      <w:tabs>
        <w:tab w:val="clear" w:pos="643"/>
        <w:tab w:val="left" w:pos="400"/>
      </w:tabs>
      <w:ind w:left="400" w:hanging="400"/>
    </w:pPr>
  </w:style>
  <w:style w:type="paragraph" w:styleId="Lijstnummering2">
    <w:name w:val="List Number 2"/>
    <w:basedOn w:val="Standaard"/>
    <w:pPr>
      <w:numPr>
        <w:ilvl w:val="1"/>
        <w:numId w:val="5"/>
      </w:numPr>
      <w:tabs>
        <w:tab w:val="clear" w:pos="926"/>
        <w:tab w:val="left" w:pos="800"/>
      </w:tabs>
      <w:ind w:left="800" w:hanging="400"/>
    </w:pPr>
  </w:style>
  <w:style w:type="paragraph" w:styleId="Lijstnummering3">
    <w:name w:val="List Number 3"/>
    <w:basedOn w:val="Standaard"/>
    <w:pPr>
      <w:numPr>
        <w:ilvl w:val="2"/>
        <w:numId w:val="6"/>
      </w:numPr>
      <w:tabs>
        <w:tab w:val="clear" w:pos="1209"/>
        <w:tab w:val="left" w:pos="1200"/>
      </w:tabs>
      <w:ind w:left="1200" w:hanging="400"/>
    </w:pPr>
  </w:style>
  <w:style w:type="paragraph" w:styleId="Lijstnummering4">
    <w:name w:val="List Number 4"/>
    <w:basedOn w:val="Standaard"/>
    <w:pPr>
      <w:numPr>
        <w:ilvl w:val="3"/>
        <w:numId w:val="7"/>
      </w:numPr>
      <w:tabs>
        <w:tab w:val="clear" w:pos="1492"/>
        <w:tab w:val="left" w:pos="1600"/>
      </w:tabs>
      <w:ind w:left="1600" w:hanging="400"/>
    </w:pPr>
  </w:style>
  <w:style w:type="paragraph" w:styleId="Lijstnummering5">
    <w:name w:val="List Number 5"/>
    <w:basedOn w:val="Standaard"/>
    <w:pPr>
      <w:tabs>
        <w:tab w:val="num" w:pos="1492"/>
      </w:tabs>
      <w:ind w:left="1492" w:hanging="360"/>
    </w:pPr>
  </w:style>
  <w:style w:type="paragraph" w:styleId="Macroteks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Berichtkop">
    <w:name w:val="Message Header"/>
    <w:basedOn w:val="Standa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ard"/>
    <w:next w:val="Standaard"/>
    <w:pPr>
      <w:spacing w:line="220" w:lineRule="atLeast"/>
    </w:pPr>
    <w:rPr>
      <w:color w:val="0000FF"/>
    </w:rPr>
  </w:style>
  <w:style w:type="paragraph" w:customStyle="1" w:styleId="na2">
    <w:name w:val="na2"/>
    <w:basedOn w:val="a2"/>
    <w:next w:val="Standaard"/>
    <w:pPr>
      <w:numPr>
        <w:ilvl w:val="0"/>
        <w:numId w:val="0"/>
      </w:numPr>
    </w:pPr>
  </w:style>
  <w:style w:type="paragraph" w:customStyle="1" w:styleId="na3">
    <w:name w:val="na3"/>
    <w:basedOn w:val="a3"/>
    <w:next w:val="Standaard"/>
    <w:pPr>
      <w:numPr>
        <w:ilvl w:val="0"/>
        <w:numId w:val="0"/>
      </w:numPr>
    </w:pPr>
  </w:style>
  <w:style w:type="paragraph" w:customStyle="1" w:styleId="na4">
    <w:name w:val="na4"/>
    <w:basedOn w:val="a4"/>
    <w:next w:val="Standaard"/>
    <w:pPr>
      <w:numPr>
        <w:ilvl w:val="0"/>
        <w:numId w:val="0"/>
      </w:numPr>
      <w:tabs>
        <w:tab w:val="left" w:pos="1060"/>
      </w:tabs>
    </w:pPr>
  </w:style>
  <w:style w:type="paragraph" w:customStyle="1" w:styleId="na5">
    <w:name w:val="na5"/>
    <w:basedOn w:val="a5"/>
    <w:next w:val="Standaard"/>
    <w:pPr>
      <w:numPr>
        <w:ilvl w:val="0"/>
        <w:numId w:val="0"/>
      </w:numPr>
    </w:pPr>
  </w:style>
  <w:style w:type="paragraph" w:customStyle="1" w:styleId="na6">
    <w:name w:val="na6"/>
    <w:basedOn w:val="a6"/>
    <w:next w:val="Standaard"/>
    <w:pPr>
      <w:numPr>
        <w:ilvl w:val="0"/>
        <w:numId w:val="0"/>
      </w:numPr>
    </w:pPr>
  </w:style>
  <w:style w:type="paragraph" w:styleId="Standaardinspringing">
    <w:name w:val="Normal Indent"/>
    <w:basedOn w:val="Standaard"/>
    <w:pPr>
      <w:ind w:left="708"/>
    </w:pPr>
  </w:style>
  <w:style w:type="paragraph" w:customStyle="1" w:styleId="Note">
    <w:name w:val="Note"/>
    <w:basedOn w:val="Standaard"/>
    <w:next w:val="Standaard"/>
    <w:pPr>
      <w:tabs>
        <w:tab w:val="left" w:pos="960"/>
      </w:tabs>
      <w:spacing w:line="210" w:lineRule="atLeast"/>
    </w:pPr>
    <w:rPr>
      <w:sz w:val="18"/>
    </w:rPr>
  </w:style>
  <w:style w:type="paragraph" w:styleId="Notitiekop">
    <w:name w:val="Note Heading"/>
    <w:basedOn w:val="Standaard"/>
    <w:next w:val="Standaard"/>
  </w:style>
  <w:style w:type="paragraph" w:customStyle="1" w:styleId="p2">
    <w:name w:val="p2"/>
    <w:basedOn w:val="Standaard"/>
    <w:next w:val="Standaard"/>
    <w:pPr>
      <w:tabs>
        <w:tab w:val="left" w:pos="560"/>
      </w:tabs>
    </w:pPr>
  </w:style>
  <w:style w:type="paragraph" w:customStyle="1" w:styleId="p3">
    <w:name w:val="p3"/>
    <w:basedOn w:val="Standaard"/>
    <w:next w:val="Standaard"/>
    <w:pPr>
      <w:tabs>
        <w:tab w:val="left" w:pos="720"/>
      </w:tabs>
    </w:pPr>
  </w:style>
  <w:style w:type="paragraph" w:customStyle="1" w:styleId="p4">
    <w:name w:val="p4"/>
    <w:basedOn w:val="Standaard"/>
    <w:next w:val="Standaard"/>
    <w:pPr>
      <w:tabs>
        <w:tab w:val="left" w:pos="1100"/>
      </w:tabs>
    </w:pPr>
  </w:style>
  <w:style w:type="paragraph" w:customStyle="1" w:styleId="p5">
    <w:name w:val="p5"/>
    <w:basedOn w:val="Standaard"/>
    <w:next w:val="Standaard"/>
    <w:pPr>
      <w:tabs>
        <w:tab w:val="left" w:pos="1100"/>
      </w:tabs>
    </w:pPr>
  </w:style>
  <w:style w:type="paragraph" w:customStyle="1" w:styleId="p6">
    <w:name w:val="p6"/>
    <w:basedOn w:val="Standaard"/>
    <w:next w:val="Standaard"/>
    <w:pPr>
      <w:tabs>
        <w:tab w:val="left" w:pos="1440"/>
      </w:tabs>
    </w:pPr>
  </w:style>
  <w:style w:type="character" w:styleId="Paginanummer">
    <w:name w:val="page number"/>
    <w:rPr>
      <w:noProof w:val="0"/>
      <w:lang w:val="fr-FR"/>
    </w:rPr>
  </w:style>
  <w:style w:type="paragraph" w:styleId="Tekstzonderopmaak">
    <w:name w:val="Plain Text"/>
    <w:basedOn w:val="Standaard"/>
    <w:rPr>
      <w:rFonts w:ascii="Courier New" w:hAnsi="Courier New"/>
    </w:rPr>
  </w:style>
  <w:style w:type="paragraph" w:customStyle="1" w:styleId="RefNorm">
    <w:name w:val="RefNorm"/>
    <w:basedOn w:val="Standaard"/>
    <w:next w:val="Standaard"/>
  </w:style>
  <w:style w:type="paragraph" w:styleId="Aanhef">
    <w:name w:val="Salutation"/>
    <w:basedOn w:val="Standaard"/>
    <w:next w:val="Standaard"/>
  </w:style>
  <w:style w:type="paragraph" w:styleId="Handtekening">
    <w:name w:val="Signature"/>
    <w:basedOn w:val="Standaard"/>
    <w:pPr>
      <w:ind w:left="4252"/>
    </w:pPr>
  </w:style>
  <w:style w:type="paragraph" w:customStyle="1" w:styleId="Special">
    <w:name w:val="Special"/>
    <w:basedOn w:val="Standaard"/>
    <w:next w:val="Standaard"/>
  </w:style>
  <w:style w:type="character" w:styleId="Zwaar">
    <w:name w:val="Strong"/>
    <w:qFormat/>
    <w:rPr>
      <w:b/>
      <w:noProof w:val="0"/>
      <w:lang w:val="fr-FR"/>
    </w:rPr>
  </w:style>
  <w:style w:type="paragraph" w:styleId="Ondertitel">
    <w:name w:val="Subtitle"/>
    <w:basedOn w:val="Standaard"/>
    <w:qFormat/>
    <w:pPr>
      <w:spacing w:after="60"/>
      <w:jc w:val="center"/>
      <w:outlineLvl w:val="1"/>
    </w:pPr>
    <w:rPr>
      <w:sz w:val="24"/>
    </w:rPr>
  </w:style>
  <w:style w:type="paragraph" w:customStyle="1" w:styleId="Tablefootnote">
    <w:name w:val="Table footnote"/>
    <w:basedOn w:val="Standaard"/>
    <w:pPr>
      <w:tabs>
        <w:tab w:val="left" w:pos="340"/>
      </w:tabs>
      <w:spacing w:before="60" w:after="60" w:line="190" w:lineRule="atLeast"/>
    </w:pPr>
    <w:rPr>
      <w:sz w:val="16"/>
    </w:rPr>
  </w:style>
  <w:style w:type="paragraph" w:styleId="Bronvermelding">
    <w:name w:val="table of authorities"/>
    <w:basedOn w:val="Standaard"/>
    <w:next w:val="Standaard"/>
    <w:semiHidden/>
    <w:pPr>
      <w:ind w:left="200" w:hanging="200"/>
    </w:pPr>
  </w:style>
  <w:style w:type="paragraph" w:styleId="Lijstmetafbeeldingen">
    <w:name w:val="table of figures"/>
    <w:basedOn w:val="Standaard"/>
    <w:next w:val="Standaard"/>
    <w:semiHidden/>
    <w:pPr>
      <w:ind w:left="400" w:hanging="400"/>
    </w:pPr>
  </w:style>
  <w:style w:type="paragraph" w:customStyle="1" w:styleId="Tabletitle">
    <w:name w:val="Table title"/>
    <w:basedOn w:val="Standaard"/>
    <w:next w:val="Standa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ard"/>
    <w:next w:val="Definition"/>
    <w:pPr>
      <w:keepNext/>
      <w:suppressAutoHyphens/>
      <w:spacing w:after="0"/>
      <w:jc w:val="left"/>
    </w:pPr>
    <w:rPr>
      <w:b/>
    </w:rPr>
  </w:style>
  <w:style w:type="paragraph" w:customStyle="1" w:styleId="TermNum">
    <w:name w:val="TermNum"/>
    <w:basedOn w:val="Standaard"/>
    <w:next w:val="Terms"/>
    <w:pPr>
      <w:keepNext/>
      <w:spacing w:after="0"/>
    </w:pPr>
    <w:rPr>
      <w:b/>
    </w:rPr>
  </w:style>
  <w:style w:type="paragraph" w:styleId="Titel">
    <w:name w:val="Title"/>
    <w:basedOn w:val="Standaard"/>
    <w:qFormat/>
    <w:pPr>
      <w:spacing w:before="240" w:after="60"/>
      <w:jc w:val="center"/>
      <w:outlineLvl w:val="0"/>
    </w:pPr>
    <w:rPr>
      <w:b/>
      <w:kern w:val="28"/>
      <w:sz w:val="32"/>
    </w:rPr>
  </w:style>
  <w:style w:type="paragraph" w:styleId="Kopbronvermelding">
    <w:name w:val="toa heading"/>
    <w:basedOn w:val="Standaard"/>
    <w:next w:val="Standaard"/>
    <w:semiHidden/>
    <w:pPr>
      <w:spacing w:before="120"/>
    </w:pPr>
    <w:rPr>
      <w:b/>
      <w:sz w:val="24"/>
    </w:rPr>
  </w:style>
  <w:style w:type="paragraph" w:styleId="Inhopg1">
    <w:name w:val="toc 1"/>
    <w:basedOn w:val="Standaard"/>
    <w:next w:val="Standaard"/>
    <w:uiPriority w:val="39"/>
    <w:pPr>
      <w:tabs>
        <w:tab w:val="left" w:pos="720"/>
        <w:tab w:val="right" w:leader="dot" w:pos="9752"/>
      </w:tabs>
      <w:suppressAutoHyphens/>
      <w:spacing w:before="120" w:after="0"/>
      <w:ind w:left="720" w:right="500" w:hanging="720"/>
      <w:jc w:val="left"/>
    </w:pPr>
    <w:rPr>
      <w:b/>
    </w:rPr>
  </w:style>
  <w:style w:type="paragraph" w:styleId="Inhopg2">
    <w:name w:val="toc 2"/>
    <w:basedOn w:val="Inhopg1"/>
    <w:next w:val="Standaard"/>
    <w:uiPriority w:val="39"/>
    <w:pPr>
      <w:spacing w:before="0"/>
    </w:pPr>
  </w:style>
  <w:style w:type="paragraph" w:styleId="Inhopg3">
    <w:name w:val="toc 3"/>
    <w:basedOn w:val="Inhopg2"/>
    <w:next w:val="Standaard"/>
    <w:uiPriority w:val="39"/>
  </w:style>
  <w:style w:type="paragraph" w:styleId="Inhopg4">
    <w:name w:val="toc 4"/>
    <w:basedOn w:val="Inhopg2"/>
    <w:next w:val="Standaard"/>
    <w:uiPriority w:val="39"/>
    <w:pPr>
      <w:tabs>
        <w:tab w:val="clear" w:pos="720"/>
        <w:tab w:val="left" w:pos="1140"/>
      </w:tabs>
      <w:ind w:left="1140" w:hanging="1140"/>
    </w:pPr>
  </w:style>
  <w:style w:type="paragraph" w:styleId="Inhopg5">
    <w:name w:val="toc 5"/>
    <w:basedOn w:val="Inhopg4"/>
    <w:next w:val="Standaard"/>
    <w:uiPriority w:val="39"/>
  </w:style>
  <w:style w:type="paragraph" w:styleId="Inhopg6">
    <w:name w:val="toc 6"/>
    <w:basedOn w:val="Inhopg4"/>
    <w:next w:val="Standaard"/>
    <w:uiPriority w:val="39"/>
    <w:pPr>
      <w:tabs>
        <w:tab w:val="clear" w:pos="1140"/>
        <w:tab w:val="left" w:pos="1440"/>
      </w:tabs>
      <w:ind w:left="1440" w:hanging="1440"/>
    </w:pPr>
  </w:style>
  <w:style w:type="paragraph" w:styleId="Inhopg7">
    <w:name w:val="toc 7"/>
    <w:basedOn w:val="Inhopg4"/>
    <w:next w:val="Standaard"/>
    <w:uiPriority w:val="39"/>
    <w:pPr>
      <w:tabs>
        <w:tab w:val="clear" w:pos="1140"/>
        <w:tab w:val="left" w:pos="1440"/>
      </w:tabs>
      <w:ind w:left="1440" w:hanging="1440"/>
    </w:pPr>
  </w:style>
  <w:style w:type="paragraph" w:styleId="Inhopg8">
    <w:name w:val="toc 8"/>
    <w:basedOn w:val="Inhopg4"/>
    <w:next w:val="Standaard"/>
    <w:uiPriority w:val="39"/>
    <w:pPr>
      <w:tabs>
        <w:tab w:val="clear" w:pos="1140"/>
        <w:tab w:val="left" w:pos="1440"/>
      </w:tabs>
      <w:ind w:left="1440" w:hanging="1440"/>
    </w:pPr>
  </w:style>
  <w:style w:type="paragraph" w:styleId="Inhopg9">
    <w:name w:val="toc 9"/>
    <w:basedOn w:val="Inhopg1"/>
    <w:next w:val="Standaard"/>
    <w:uiPriority w:val="39"/>
    <w:pPr>
      <w:tabs>
        <w:tab w:val="clear" w:pos="720"/>
      </w:tabs>
      <w:ind w:left="0" w:firstLine="0"/>
    </w:pPr>
  </w:style>
  <w:style w:type="paragraph" w:customStyle="1" w:styleId="zzBiblio">
    <w:name w:val="zzBiblio"/>
    <w:basedOn w:val="Standaard"/>
    <w:next w:val="Bibliography1"/>
    <w:pPr>
      <w:pageBreakBefore/>
      <w:spacing w:after="760" w:line="310" w:lineRule="exact"/>
      <w:jc w:val="center"/>
    </w:pPr>
    <w:rPr>
      <w:b/>
      <w:sz w:val="28"/>
    </w:rPr>
  </w:style>
  <w:style w:type="paragraph" w:customStyle="1" w:styleId="zzContents">
    <w:name w:val="zzContents"/>
    <w:basedOn w:val="Introduction"/>
    <w:next w:val="Inhopg1"/>
    <w:pPr>
      <w:tabs>
        <w:tab w:val="clear" w:pos="400"/>
      </w:tabs>
    </w:pPr>
  </w:style>
  <w:style w:type="paragraph" w:customStyle="1" w:styleId="zzCopyright">
    <w:name w:val="zzCopyright"/>
    <w:basedOn w:val="Standaard"/>
    <w:next w:val="Standa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ard"/>
    <w:pPr>
      <w:spacing w:after="220"/>
      <w:jc w:val="right"/>
    </w:pPr>
    <w:rPr>
      <w:b/>
      <w:color w:val="000000"/>
      <w:sz w:val="24"/>
    </w:rPr>
  </w:style>
  <w:style w:type="paragraph" w:customStyle="1" w:styleId="zzForeword">
    <w:name w:val="zzForeword"/>
    <w:basedOn w:val="Introduction"/>
    <w:next w:val="Standaard"/>
    <w:pPr>
      <w:tabs>
        <w:tab w:val="clear" w:pos="400"/>
      </w:tabs>
    </w:pPr>
    <w:rPr>
      <w:color w:val="0000FF"/>
    </w:rPr>
  </w:style>
  <w:style w:type="paragraph" w:customStyle="1" w:styleId="zzHelp">
    <w:name w:val="zzHelp"/>
    <w:basedOn w:val="Standaard"/>
    <w:rPr>
      <w:color w:val="008000"/>
    </w:rPr>
  </w:style>
  <w:style w:type="paragraph" w:customStyle="1" w:styleId="zzIndex">
    <w:name w:val="zzIndex"/>
    <w:basedOn w:val="zzBiblio"/>
    <w:next w:val="Indexkop"/>
  </w:style>
  <w:style w:type="paragraph" w:customStyle="1" w:styleId="zzLc5">
    <w:name w:val="zzLc5"/>
    <w:basedOn w:val="Standaard"/>
    <w:next w:val="Standaard"/>
    <w:pPr>
      <w:jc w:val="left"/>
    </w:pPr>
  </w:style>
  <w:style w:type="paragraph" w:customStyle="1" w:styleId="zzLc6">
    <w:name w:val="zzLc6"/>
    <w:basedOn w:val="Standaard"/>
    <w:next w:val="Standaard"/>
    <w:pPr>
      <w:jc w:val="left"/>
    </w:pPr>
  </w:style>
  <w:style w:type="paragraph" w:customStyle="1" w:styleId="zzLn5">
    <w:name w:val="zzLn5"/>
    <w:basedOn w:val="Standaard"/>
    <w:next w:val="Standaard"/>
    <w:pPr>
      <w:jc w:val="left"/>
    </w:pPr>
  </w:style>
  <w:style w:type="paragraph" w:customStyle="1" w:styleId="zzLn6">
    <w:name w:val="zzLn6"/>
    <w:basedOn w:val="Standaard"/>
    <w:next w:val="Standaard"/>
    <w:pPr>
      <w:jc w:val="left"/>
    </w:pPr>
  </w:style>
  <w:style w:type="paragraph" w:customStyle="1" w:styleId="zzSTDTitle">
    <w:name w:val="zzSTDTitle"/>
    <w:basedOn w:val="Standaard"/>
    <w:next w:val="Standaard"/>
    <w:pPr>
      <w:suppressAutoHyphens/>
      <w:spacing w:before="400" w:after="760" w:line="350" w:lineRule="exact"/>
      <w:jc w:val="left"/>
    </w:pPr>
    <w:rPr>
      <w:b/>
      <w:color w:val="0000FF"/>
      <w:sz w:val="32"/>
    </w:rPr>
  </w:style>
  <w:style w:type="paragraph" w:styleId="Ballontekst">
    <w:name w:val="Balloon Text"/>
    <w:basedOn w:val="Standaard"/>
    <w:link w:val="BallontekstChar"/>
    <w:uiPriority w:val="99"/>
    <w:semiHidden/>
    <w:rPr>
      <w:rFonts w:ascii="Tahoma" w:hAnsi="Tahoma" w:cs="Tahoma"/>
      <w:sz w:val="16"/>
      <w:szCs w:val="16"/>
    </w:rPr>
  </w:style>
  <w:style w:type="paragraph" w:customStyle="1" w:styleId="Tabletext10">
    <w:name w:val="Table text (10)"/>
    <w:basedOn w:val="Standaard"/>
    <w:pPr>
      <w:spacing w:before="60" w:after="60"/>
    </w:pPr>
  </w:style>
  <w:style w:type="paragraph" w:customStyle="1" w:styleId="Tabletext9">
    <w:name w:val="Table text (9)"/>
    <w:basedOn w:val="Standaard"/>
    <w:uiPriority w:val="99"/>
    <w:pPr>
      <w:spacing w:before="60" w:after="60" w:line="210" w:lineRule="atLeast"/>
    </w:pPr>
    <w:rPr>
      <w:sz w:val="18"/>
    </w:rPr>
  </w:style>
  <w:style w:type="paragraph" w:customStyle="1" w:styleId="Tabletext8">
    <w:name w:val="Table text (8)"/>
    <w:basedOn w:val="Standaard"/>
    <w:pPr>
      <w:spacing w:before="60" w:after="60" w:line="190" w:lineRule="atLeast"/>
    </w:pPr>
    <w:rPr>
      <w:sz w:val="16"/>
    </w:rPr>
  </w:style>
  <w:style w:type="paragraph" w:customStyle="1" w:styleId="Tabletext7">
    <w:name w:val="Table text (7)"/>
    <w:basedOn w:val="Standa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Onderwerpvanopmerking">
    <w:name w:val="annotation subject"/>
    <w:basedOn w:val="Tekstopmerking"/>
    <w:next w:val="Tekstopmerking"/>
    <w:link w:val="OnderwerpvanopmerkingChar"/>
    <w:uiPriority w:val="99"/>
    <w:semiHidden/>
    <w:rPr>
      <w:b/>
      <w:bCs/>
    </w:rPr>
  </w:style>
  <w:style w:type="table" w:styleId="Tabelraster">
    <w:name w:val="Table Grid"/>
    <w:basedOn w:val="Standaardtabe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Normaalweb">
    <w:name w:val="Normal (Web)"/>
    <w:basedOn w:val="Standa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ard"/>
    <w:qFormat/>
    <w:pPr>
      <w:widowControl w:val="0"/>
      <w:spacing w:before="20" w:after="0" w:line="240" w:lineRule="auto"/>
      <w:jc w:val="left"/>
    </w:pPr>
    <w:rPr>
      <w:rFonts w:eastAsia="Times New Roman"/>
      <w:snapToGrid w:val="0"/>
      <w:sz w:val="16"/>
      <w:szCs w:val="16"/>
      <w:lang w:eastAsia="en-US"/>
    </w:rPr>
  </w:style>
  <w:style w:type="paragraph" w:styleId="Revisie">
    <w:name w:val="Revision"/>
    <w:hidden/>
    <w:uiPriority w:val="99"/>
    <w:semiHidden/>
    <w:rPr>
      <w:rFonts w:ascii="Arial" w:hAnsi="Arial"/>
      <w:lang w:val="en-GB" w:eastAsia="ja-JP"/>
    </w:rPr>
  </w:style>
  <w:style w:type="paragraph" w:styleId="Lijstalinea">
    <w:name w:val="List Paragraph"/>
    <w:basedOn w:val="Standaard"/>
    <w:uiPriority w:val="34"/>
    <w:qFormat/>
    <w:pPr>
      <w:ind w:left="720"/>
    </w:pPr>
  </w:style>
  <w:style w:type="paragraph" w:customStyle="1" w:styleId="Figuretitle2">
    <w:name w:val="Figure title2"/>
    <w:basedOn w:val="Standaard"/>
    <w:next w:val="Standaard"/>
    <w:pPr>
      <w:suppressAutoHyphens/>
      <w:spacing w:before="220" w:after="220"/>
      <w:jc w:val="center"/>
    </w:pPr>
    <w:rPr>
      <w:b/>
      <w:lang w:val="de-DE" w:eastAsia="ar-SA"/>
    </w:rPr>
  </w:style>
  <w:style w:type="paragraph" w:customStyle="1" w:styleId="ISOComments">
    <w:name w:val="ISO_Comments"/>
    <w:basedOn w:val="Standaard"/>
    <w:pPr>
      <w:spacing w:before="210" w:after="0" w:line="210" w:lineRule="exact"/>
      <w:jc w:val="left"/>
    </w:pPr>
    <w:rPr>
      <w:rFonts w:eastAsia="Times New Roman"/>
      <w:sz w:val="18"/>
      <w:lang w:eastAsia="en-US"/>
    </w:rPr>
  </w:style>
  <w:style w:type="paragraph" w:customStyle="1" w:styleId="ISOChange">
    <w:name w:val="ISO_Change"/>
    <w:basedOn w:val="Standa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TekstopmerkingChar">
    <w:name w:val="Tekst opmerking Char"/>
    <w:link w:val="Tekstopmerking"/>
    <w:uiPriority w:val="99"/>
    <w:rPr>
      <w:rFonts w:ascii="Arial" w:hAnsi="Arial"/>
      <w:lang w:val="en-GB" w:eastAsia="ja-JP"/>
    </w:rPr>
  </w:style>
  <w:style w:type="paragraph" w:customStyle="1" w:styleId="Firstparagraph">
    <w:name w:val="First paragraph"/>
    <w:basedOn w:val="Standaard"/>
    <w:next w:val="Standa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ard"/>
    <w:pPr>
      <w:spacing w:before="210" w:after="0" w:line="210" w:lineRule="exact"/>
      <w:jc w:val="left"/>
    </w:pPr>
    <w:rPr>
      <w:rFonts w:eastAsia="Times New Roman"/>
      <w:sz w:val="18"/>
      <w:lang w:eastAsia="en-US"/>
    </w:rPr>
  </w:style>
  <w:style w:type="paragraph" w:customStyle="1" w:styleId="subpara">
    <w:name w:val="sub para"/>
    <w:basedOn w:val="Standaard"/>
    <w:pPr>
      <w:spacing w:before="60" w:after="60" w:line="240" w:lineRule="auto"/>
      <w:ind w:left="1134" w:right="794" w:hanging="567"/>
    </w:pPr>
    <w:rPr>
      <w:rFonts w:ascii="Arial Narrow" w:eastAsia="Times New Roman" w:hAnsi="Arial Narrow"/>
      <w:sz w:val="22"/>
      <w:lang w:val="en-AU" w:eastAsia="en-US"/>
    </w:rPr>
  </w:style>
  <w:style w:type="character" w:customStyle="1" w:styleId="Kop3Char">
    <w:name w:val="Kop 3 Char"/>
    <w:link w:val="Kop3"/>
    <w:qFormat/>
    <w:rPr>
      <w:rFonts w:ascii="Arial" w:hAnsi="Arial"/>
      <w:b/>
      <w:bCs/>
      <w:lang w:eastAsia="ja-JP"/>
    </w:rPr>
  </w:style>
  <w:style w:type="character" w:customStyle="1" w:styleId="Kop4Char">
    <w:name w:val="Kop 4 Char"/>
    <w:link w:val="Kop4"/>
    <w:rPr>
      <w:rFonts w:ascii="Arial" w:hAnsi="Arial"/>
      <w:b/>
      <w:bCs/>
      <w:lang w:eastAsia="ja-JP"/>
    </w:rPr>
  </w:style>
  <w:style w:type="paragraph" w:styleId="Geenafstand">
    <w:name w:val="No Spacing"/>
    <w:uiPriority w:val="1"/>
    <w:qFormat/>
    <w:pPr>
      <w:jc w:val="both"/>
    </w:pPr>
    <w:rPr>
      <w:rFonts w:ascii="Arial" w:hAnsi="Arial"/>
      <w:lang w:val="en-GB" w:eastAsia="ja-JP"/>
    </w:rPr>
  </w:style>
  <w:style w:type="paragraph" w:styleId="Kopvaninhoudsopgave">
    <w:name w:val="TOC Heading"/>
    <w:basedOn w:val="Kop1"/>
    <w:next w:val="Standa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ard"/>
    <w:pPr>
      <w:widowControl w:val="0"/>
      <w:suppressLineNumbers/>
      <w:suppressAutoHyphens/>
      <w:spacing w:after="0" w:line="240" w:lineRule="auto"/>
      <w:jc w:val="left"/>
    </w:pPr>
    <w:rPr>
      <w:rFonts w:eastAsia="Arial" w:cs="Tahoma"/>
    </w:rPr>
  </w:style>
  <w:style w:type="character" w:customStyle="1" w:styleId="Kop2Char">
    <w:name w:val="Kop 2 Char"/>
    <w:link w:val="Kop2"/>
    <w:rPr>
      <w:rFonts w:ascii="Arial" w:hAnsi="Arial"/>
      <w:b/>
      <w:bCs/>
      <w:sz w:val="22"/>
      <w:lang w:eastAsia="ja-JP"/>
    </w:rPr>
  </w:style>
  <w:style w:type="character" w:customStyle="1" w:styleId="Kop1Char">
    <w:name w:val="Kop 1 Char"/>
    <w:link w:val="Kop1"/>
    <w:rPr>
      <w:rFonts w:ascii="Arial" w:hAnsi="Arial"/>
      <w:b/>
      <w:bCs/>
      <w:sz w:val="24"/>
      <w:lang w:eastAsia="ja-JP"/>
    </w:rPr>
  </w:style>
  <w:style w:type="character" w:customStyle="1" w:styleId="BallontekstChar">
    <w:name w:val="Ballontekst Char"/>
    <w:link w:val="Ballontekst"/>
    <w:uiPriority w:val="99"/>
    <w:semiHidden/>
    <w:rPr>
      <w:rFonts w:ascii="Tahoma" w:hAnsi="Tahoma" w:cs="Tahoma"/>
      <w:sz w:val="16"/>
      <w:szCs w:val="16"/>
      <w:lang w:val="en-GB" w:eastAsia="ja-JP"/>
    </w:rPr>
  </w:style>
  <w:style w:type="character" w:customStyle="1" w:styleId="PlattetekstinspringenChar">
    <w:name w:val="Platte tekst inspringen Char"/>
    <w:link w:val="Plattetekstinspringen"/>
    <w:uiPriority w:val="99"/>
    <w:rPr>
      <w:rFonts w:ascii="Arial" w:hAnsi="Arial"/>
      <w:lang w:val="en-GB" w:eastAsia="ja-JP"/>
    </w:rPr>
  </w:style>
  <w:style w:type="character" w:customStyle="1" w:styleId="KoptekstChar">
    <w:name w:val="Koptekst Char"/>
    <w:link w:val="Koptekst"/>
    <w:uiPriority w:val="99"/>
    <w:rPr>
      <w:rFonts w:ascii="Arial" w:hAnsi="Arial"/>
      <w:b/>
      <w:sz w:val="22"/>
      <w:lang w:val="en-GB" w:eastAsia="ja-JP"/>
    </w:rPr>
  </w:style>
  <w:style w:type="character" w:customStyle="1" w:styleId="OnderwerpvanopmerkingChar">
    <w:name w:val="Onderwerp van opmerking Char"/>
    <w:link w:val="Onderwerpvanopmerking"/>
    <w:uiPriority w:val="99"/>
    <w:semiHidden/>
    <w:rPr>
      <w:rFonts w:ascii="Arial" w:hAnsi="Arial"/>
      <w:b/>
      <w:bCs/>
      <w:lang w:val="en-GB" w:eastAsia="ja-JP"/>
    </w:rPr>
  </w:style>
  <w:style w:type="character" w:customStyle="1" w:styleId="Plattetekst2Char">
    <w:name w:val="Platte tekst 2 Char"/>
    <w:link w:val="Plattetekst2"/>
    <w:uiPriority w:val="99"/>
    <w:rPr>
      <w:rFonts w:ascii="Arial" w:hAnsi="Arial"/>
      <w:sz w:val="16"/>
      <w:lang w:val="en-GB" w:eastAsia="ja-JP"/>
    </w:rPr>
  </w:style>
  <w:style w:type="character" w:customStyle="1" w:styleId="Kop5Char">
    <w:name w:val="Kop 5 Char"/>
    <w:link w:val="Kop5"/>
    <w:rPr>
      <w:rFonts w:ascii="Arial" w:hAnsi="Arial"/>
      <w:b/>
      <w:bCs/>
      <w:lang w:eastAsia="ja-JP"/>
    </w:rPr>
  </w:style>
  <w:style w:type="character" w:customStyle="1" w:styleId="Kop6Char">
    <w:name w:val="Kop 6 Char"/>
    <w:link w:val="Kop6"/>
    <w:rPr>
      <w:rFonts w:ascii="Arial" w:hAnsi="Arial"/>
      <w:b/>
      <w:bCs/>
      <w:lang w:eastAsia="ja-JP"/>
    </w:rPr>
  </w:style>
  <w:style w:type="character" w:customStyle="1" w:styleId="Kop7Char">
    <w:name w:val="Kop 7 Char"/>
    <w:link w:val="Kop7"/>
    <w:rPr>
      <w:rFonts w:ascii="Arial" w:hAnsi="Arial"/>
      <w:b/>
      <w:bCs/>
      <w:lang w:eastAsia="ja-JP"/>
    </w:rPr>
  </w:style>
  <w:style w:type="character" w:customStyle="1" w:styleId="Kop8Char">
    <w:name w:val="Kop 8 Char"/>
    <w:link w:val="Kop8"/>
    <w:rPr>
      <w:rFonts w:ascii="Arial" w:hAnsi="Arial"/>
      <w:b/>
      <w:bCs/>
      <w:lang w:eastAsia="ja-JP"/>
    </w:rPr>
  </w:style>
  <w:style w:type="character" w:customStyle="1" w:styleId="Kop9Char">
    <w:name w:val="Kop 9 Char"/>
    <w:link w:val="Kop9"/>
    <w:rPr>
      <w:rFonts w:ascii="Arial" w:hAnsi="Arial"/>
      <w:b/>
      <w:bCs/>
      <w:lang w:eastAsia="ja-JP"/>
    </w:rPr>
  </w:style>
  <w:style w:type="character" w:customStyle="1" w:styleId="Plattetekstinspringen2Char">
    <w:name w:val="Platte tekst inspringen 2 Char"/>
    <w:link w:val="Plattetekstinspringen2"/>
    <w:uiPriority w:val="99"/>
    <w:rPr>
      <w:rFonts w:ascii="Arial" w:hAnsi="Arial"/>
      <w:lang w:val="en-GB" w:eastAsia="ja-JP"/>
    </w:rPr>
  </w:style>
  <w:style w:type="character" w:customStyle="1" w:styleId="Plattetekst3Char">
    <w:name w:val="Platte tekst 3 Char"/>
    <w:link w:val="Plattetekst3"/>
    <w:uiPriority w:val="99"/>
    <w:rPr>
      <w:rFonts w:ascii="Arial" w:hAnsi="Arial"/>
      <w:sz w:val="14"/>
      <w:lang w:val="en-GB" w:eastAsia="ja-JP"/>
    </w:rPr>
  </w:style>
  <w:style w:type="paragraph" w:customStyle="1" w:styleId="quotedtext">
    <w:name w:val="quoted text"/>
    <w:basedOn w:val="Standaard"/>
    <w:pPr>
      <w:spacing w:before="60" w:after="60" w:line="240" w:lineRule="auto"/>
      <w:ind w:left="1134" w:right="1134" w:hanging="567"/>
    </w:pPr>
    <w:rPr>
      <w:rFonts w:ascii="Times New Roman" w:eastAsia="Times New Roman" w:hAnsi="Times New Roman"/>
      <w:i/>
      <w:lang w:val="en-AU" w:eastAsia="fr-FR"/>
    </w:rPr>
  </w:style>
  <w:style w:type="character" w:customStyle="1" w:styleId="VoettekstChar">
    <w:name w:val="Voettekst Char"/>
    <w:link w:val="Voettekst"/>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Duidelijkcitaat">
    <w:name w:val="Intense Quote"/>
    <w:basedOn w:val="Standaard"/>
    <w:next w:val="Standaard"/>
    <w:link w:val="Duidelijkcitaat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DuidelijkcitaatChar">
    <w:name w:val="Duidelijk citaat Char"/>
    <w:link w:val="Duidelijkcitaat"/>
    <w:uiPriority w:val="30"/>
    <w:rPr>
      <w:rFonts w:ascii="Cambria" w:eastAsia="Cambria" w:hAnsi="Cambria"/>
      <w:b/>
      <w:i/>
      <w:sz w:val="24"/>
      <w:szCs w:val="22"/>
    </w:rPr>
  </w:style>
  <w:style w:type="paragraph" w:customStyle="1" w:styleId="ParagraphText">
    <w:name w:val="Paragraph Text"/>
    <w:basedOn w:val="Standaard"/>
    <w:qFormat/>
    <w:pPr>
      <w:suppressAutoHyphens/>
      <w:spacing w:after="62" w:line="240" w:lineRule="auto"/>
      <w:jc w:val="left"/>
    </w:pPr>
    <w:rPr>
      <w:color w:val="000000"/>
      <w:szCs w:val="16"/>
      <w:lang w:eastAsia="ar-SA"/>
    </w:rPr>
  </w:style>
  <w:style w:type="paragraph" w:customStyle="1" w:styleId="Heading2-3">
    <w:name w:val="Heading 2-3"/>
    <w:basedOn w:val="Standaard"/>
    <w:next w:val="Standaard"/>
    <w:pPr>
      <w:tabs>
        <w:tab w:val="num" w:pos="360"/>
      </w:tabs>
      <w:suppressAutoHyphens/>
      <w:spacing w:before="120" w:after="120" w:line="240" w:lineRule="auto"/>
      <w:ind w:left="360" w:hanging="360"/>
    </w:pPr>
    <w:rPr>
      <w:b/>
      <w:lang w:eastAsia="ar-SA"/>
    </w:rPr>
  </w:style>
  <w:style w:type="character" w:customStyle="1" w:styleId="VoetnoottekstChar">
    <w:name w:val="Voetnoottekst Char"/>
    <w:link w:val="Voetnoottekst"/>
    <w:rPr>
      <w:rFonts w:ascii="Arial" w:hAnsi="Arial"/>
      <w:sz w:val="18"/>
      <w:lang w:val="en-GB" w:eastAsia="ja-JP"/>
    </w:rPr>
  </w:style>
  <w:style w:type="paragraph" w:customStyle="1" w:styleId="TABLE-col-heading">
    <w:name w:val="TABLE-col-heading"/>
    <w:basedOn w:val="Standa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Standaardtabel"/>
    <w:next w:val="Tabel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Standaardtabel"/>
    <w:next w:val="Tabel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ard"/>
    <w:next w:val="Standa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ard"/>
    <w:next w:val="Standa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Kop1"/>
    <w:next w:val="Standa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ard"/>
    <w:next w:val="Standa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evebenadrukki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ard"/>
    <w:rsid w:val="005C4623"/>
    <w:pPr>
      <w:keepNext/>
      <w:pageBreakBefore/>
      <w:suppressAutoHyphens/>
      <w:spacing w:after="0" w:line="310" w:lineRule="exact"/>
      <w:jc w:val="left"/>
    </w:pPr>
    <w:rPr>
      <w:b/>
      <w:bCs/>
      <w:sz w:val="28"/>
      <w:lang w:val="de-DE"/>
    </w:rPr>
  </w:style>
  <w:style w:type="character" w:styleId="Onopgelostemelding">
    <w:name w:val="Unresolved Mention"/>
    <w:basedOn w:val="Standaardalinea-lettertype"/>
    <w:uiPriority w:val="99"/>
    <w:semiHidden/>
    <w:unhideWhenUsed/>
    <w:rsid w:val="003C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92" TargetMode="External"/><Relationship Id="rId2" Type="http://schemas.openxmlformats.org/officeDocument/2006/relationships/hyperlink" Target="https://github.com/iho-ohi/S-101-Documentation-and-FC/issues/93"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hyperlink" Target="http://www.epsg-registry.org" TargetMode="External"/><Relationship Id="rId47" Type="http://schemas.openxmlformats.org/officeDocument/2006/relationships/image" Target="media/image27.png"/><Relationship Id="rId50" Type="http://schemas.openxmlformats.org/officeDocument/2006/relationships/footer" Target="footer3.xml"/><Relationship Id="rId55" Type="http://schemas.openxmlformats.org/officeDocument/2006/relationships/image" Target="media/image31.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emf"/><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jpeg"/><Relationship Id="rId45" Type="http://schemas.openxmlformats.org/officeDocument/2006/relationships/image" Target="media/image25.emf"/><Relationship Id="rId53" Type="http://schemas.openxmlformats.org/officeDocument/2006/relationships/footer" Target="footer5.xm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1.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hyperlink" Target="http://www.epsg-registry.org/" TargetMode="External"/><Relationship Id="rId48" Type="http://schemas.openxmlformats.org/officeDocument/2006/relationships/image" Target="media/image28.png"/><Relationship Id="rId56" Type="http://schemas.openxmlformats.org/officeDocument/2006/relationships/image" Target="media/image32.jpe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1.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microsoft.com/office/2011/relationships/people" Target="people.xml"/><Relationship Id="rId20" Type="http://schemas.openxmlformats.org/officeDocument/2006/relationships/image" Target="media/image2.emf"/><Relationship Id="rId41" Type="http://schemas.openxmlformats.org/officeDocument/2006/relationships/image" Target="media/image23.jpe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3.emf"/><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image" Target="media/image24.emf"/><Relationship Id="rId52" Type="http://schemas.openxmlformats.org/officeDocument/2006/relationships/header" Target="header3.xm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FE5694-DA9E-464B-B5F6-72076838007D}">
  <ds:schemaRefs>
    <ds:schemaRef ds:uri="http://schemas.openxmlformats.org/officeDocument/2006/bibliography"/>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0D44D8-87D5-46B9-AE03-A7C74C2B71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Std.dot</Template>
  <TotalTime>4350</TotalTime>
  <Pages>126</Pages>
  <Words>30906</Words>
  <Characters>169987</Characters>
  <Application>Microsoft Office Word</Application>
  <DocSecurity>0</DocSecurity>
  <Lines>1416</Lines>
  <Paragraphs>400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200493</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Gert Morlion</cp:lastModifiedBy>
  <cp:revision>216</cp:revision>
  <cp:lastPrinted>2017-07-07T11:09:00Z</cp:lastPrinted>
  <dcterms:created xsi:type="dcterms:W3CDTF">2024-08-23T13:07:00Z</dcterms:created>
  <dcterms:modified xsi:type="dcterms:W3CDTF">2024-09-02T12:12:00Z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